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3F5852" w14:textId="77777777" w:rsidR="002E71FB" w:rsidRPr="002E71FB" w:rsidRDefault="005567E9" w:rsidP="002E34F5">
      <w:pPr>
        <w:jc w:val="center"/>
        <w:rPr>
          <w:b/>
          <w:szCs w:val="36"/>
        </w:rPr>
      </w:pPr>
      <w:commentRangeStart w:id="0"/>
      <w:r>
        <w:rPr>
          <w:b/>
          <w:szCs w:val="36"/>
        </w:rPr>
        <w:t>IMPLEMENTACIÓ</w:t>
      </w:r>
      <w:r w:rsidR="005140DA">
        <w:rPr>
          <w:b/>
          <w:szCs w:val="36"/>
        </w:rPr>
        <w:t>N</w:t>
      </w:r>
      <w:commentRangeEnd w:id="0"/>
      <w:r w:rsidR="002C0F93">
        <w:rPr>
          <w:rStyle w:val="Refdecomentario"/>
        </w:rPr>
        <w:commentReference w:id="0"/>
      </w:r>
      <w:r w:rsidR="005140DA">
        <w:rPr>
          <w:b/>
          <w:szCs w:val="36"/>
        </w:rPr>
        <w:t xml:space="preserve"> DE UNA </w:t>
      </w:r>
      <w:r>
        <w:rPr>
          <w:b/>
          <w:szCs w:val="36"/>
        </w:rPr>
        <w:t>PLATAFORMA DE PROGRAMACIÓ</w:t>
      </w:r>
      <w:r w:rsidR="002E34F5">
        <w:rPr>
          <w:b/>
          <w:szCs w:val="36"/>
        </w:rPr>
        <w:t>N VISUAL CON BLOCKLY COMO PARTE DEL PROYECTO MADI</w:t>
      </w:r>
    </w:p>
    <w:p w14:paraId="352C13B0" w14:textId="77777777" w:rsidR="002E71FB" w:rsidRPr="002E71FB" w:rsidRDefault="002E71FB" w:rsidP="007249A9">
      <w:pPr>
        <w:jc w:val="center"/>
        <w:rPr>
          <w:b/>
          <w:szCs w:val="36"/>
        </w:rPr>
      </w:pPr>
    </w:p>
    <w:p w14:paraId="76FC0EDE" w14:textId="77777777" w:rsidR="002E71FB" w:rsidRPr="002E71FB" w:rsidRDefault="002E71FB" w:rsidP="007249A9">
      <w:pPr>
        <w:jc w:val="center"/>
        <w:rPr>
          <w:b/>
          <w:szCs w:val="36"/>
        </w:rPr>
      </w:pPr>
    </w:p>
    <w:p w14:paraId="3ED342E0" w14:textId="77777777" w:rsidR="002E71FB" w:rsidRPr="002E71FB" w:rsidRDefault="002E71FB" w:rsidP="007249A9">
      <w:pPr>
        <w:jc w:val="center"/>
        <w:rPr>
          <w:b/>
          <w:szCs w:val="36"/>
        </w:rPr>
      </w:pPr>
    </w:p>
    <w:p w14:paraId="49B95853" w14:textId="77777777" w:rsidR="002E71FB" w:rsidRPr="002E71FB" w:rsidRDefault="002E71FB" w:rsidP="007249A9">
      <w:pPr>
        <w:jc w:val="center"/>
        <w:rPr>
          <w:b/>
          <w:szCs w:val="36"/>
        </w:rPr>
      </w:pPr>
    </w:p>
    <w:p w14:paraId="667E56E5" w14:textId="77777777" w:rsidR="002E71FB" w:rsidRPr="002E71FB" w:rsidRDefault="002E71FB" w:rsidP="007249A9">
      <w:pPr>
        <w:jc w:val="center"/>
        <w:rPr>
          <w:b/>
          <w:szCs w:val="36"/>
        </w:rPr>
      </w:pPr>
    </w:p>
    <w:p w14:paraId="17D87ADE" w14:textId="77777777" w:rsidR="002E71FB" w:rsidRPr="002E71FB" w:rsidRDefault="002E71FB" w:rsidP="007249A9">
      <w:pPr>
        <w:jc w:val="center"/>
        <w:rPr>
          <w:b/>
          <w:szCs w:val="36"/>
        </w:rPr>
      </w:pPr>
    </w:p>
    <w:p w14:paraId="66EE4ACC" w14:textId="77777777" w:rsidR="002E71FB" w:rsidRPr="002E71FB" w:rsidRDefault="002E71FB" w:rsidP="007249A9">
      <w:pPr>
        <w:jc w:val="center"/>
        <w:rPr>
          <w:b/>
          <w:szCs w:val="36"/>
        </w:rPr>
      </w:pPr>
    </w:p>
    <w:p w14:paraId="5EB85E22" w14:textId="77777777" w:rsidR="002E71FB" w:rsidRPr="002E71FB" w:rsidRDefault="002E71FB" w:rsidP="007249A9">
      <w:pPr>
        <w:jc w:val="center"/>
        <w:rPr>
          <w:b/>
          <w:szCs w:val="36"/>
        </w:rPr>
      </w:pPr>
    </w:p>
    <w:p w14:paraId="62001903" w14:textId="77777777" w:rsidR="002E71FB" w:rsidRPr="002E71FB" w:rsidRDefault="002E71FB" w:rsidP="007249A9">
      <w:pPr>
        <w:jc w:val="center"/>
        <w:rPr>
          <w:b/>
          <w:szCs w:val="36"/>
        </w:rPr>
      </w:pPr>
    </w:p>
    <w:p w14:paraId="38CC800D" w14:textId="77777777" w:rsidR="007249A9" w:rsidRPr="002E71FB" w:rsidRDefault="0066285D" w:rsidP="007249A9">
      <w:pPr>
        <w:jc w:val="center"/>
        <w:rPr>
          <w:b/>
          <w:szCs w:val="36"/>
        </w:rPr>
      </w:pPr>
      <w:r>
        <w:rPr>
          <w:b/>
          <w:szCs w:val="36"/>
        </w:rPr>
        <w:t>CARLOS STEVEN ORTIZ COPETE</w:t>
      </w:r>
    </w:p>
    <w:p w14:paraId="18594526" w14:textId="77777777" w:rsidR="007249A9" w:rsidRPr="002E71FB" w:rsidRDefault="007249A9" w:rsidP="007249A9">
      <w:pPr>
        <w:jc w:val="center"/>
        <w:rPr>
          <w:b/>
          <w:szCs w:val="36"/>
        </w:rPr>
      </w:pPr>
    </w:p>
    <w:p w14:paraId="33BE6ECA" w14:textId="77777777" w:rsidR="007249A9" w:rsidRPr="002E71FB" w:rsidRDefault="007249A9" w:rsidP="007249A9">
      <w:pPr>
        <w:jc w:val="center"/>
        <w:rPr>
          <w:b/>
          <w:szCs w:val="36"/>
        </w:rPr>
      </w:pPr>
    </w:p>
    <w:p w14:paraId="2BAD06C3" w14:textId="77777777" w:rsidR="007249A9" w:rsidRDefault="007249A9" w:rsidP="007249A9">
      <w:pPr>
        <w:jc w:val="center"/>
        <w:rPr>
          <w:b/>
          <w:szCs w:val="36"/>
        </w:rPr>
      </w:pPr>
    </w:p>
    <w:p w14:paraId="27E93657" w14:textId="77777777" w:rsidR="002E71FB" w:rsidRDefault="002E71FB" w:rsidP="007249A9">
      <w:pPr>
        <w:jc w:val="center"/>
        <w:rPr>
          <w:b/>
          <w:szCs w:val="36"/>
        </w:rPr>
      </w:pPr>
    </w:p>
    <w:p w14:paraId="38D676BB" w14:textId="77777777" w:rsidR="002E71FB" w:rsidRDefault="002E71FB" w:rsidP="007249A9">
      <w:pPr>
        <w:jc w:val="center"/>
        <w:rPr>
          <w:b/>
          <w:szCs w:val="36"/>
        </w:rPr>
      </w:pPr>
    </w:p>
    <w:p w14:paraId="1695B695" w14:textId="77777777" w:rsidR="002E71FB" w:rsidRDefault="002E71FB" w:rsidP="007249A9">
      <w:pPr>
        <w:jc w:val="center"/>
        <w:rPr>
          <w:b/>
          <w:szCs w:val="36"/>
        </w:rPr>
      </w:pPr>
    </w:p>
    <w:p w14:paraId="088A3305" w14:textId="77777777" w:rsidR="002E71FB" w:rsidRDefault="002E71FB" w:rsidP="007249A9">
      <w:pPr>
        <w:jc w:val="center"/>
        <w:rPr>
          <w:b/>
          <w:szCs w:val="36"/>
        </w:rPr>
      </w:pPr>
    </w:p>
    <w:p w14:paraId="38D405D5" w14:textId="77777777" w:rsidR="002E71FB" w:rsidRDefault="002E71FB" w:rsidP="007249A9">
      <w:pPr>
        <w:jc w:val="center"/>
        <w:rPr>
          <w:b/>
          <w:szCs w:val="36"/>
        </w:rPr>
      </w:pPr>
    </w:p>
    <w:p w14:paraId="38F08D01" w14:textId="77777777" w:rsidR="002E34F5" w:rsidRDefault="002E34F5" w:rsidP="007249A9">
      <w:pPr>
        <w:jc w:val="center"/>
        <w:rPr>
          <w:b/>
          <w:szCs w:val="36"/>
        </w:rPr>
      </w:pPr>
    </w:p>
    <w:p w14:paraId="7F5E23EB" w14:textId="77777777" w:rsidR="002E71FB" w:rsidRDefault="002E71FB" w:rsidP="007249A9">
      <w:pPr>
        <w:jc w:val="center"/>
        <w:rPr>
          <w:b/>
          <w:szCs w:val="36"/>
        </w:rPr>
      </w:pPr>
    </w:p>
    <w:p w14:paraId="5994F64A" w14:textId="77777777" w:rsidR="00717D95" w:rsidRDefault="00717D95" w:rsidP="007249A9">
      <w:pPr>
        <w:jc w:val="center"/>
        <w:rPr>
          <w:b/>
          <w:szCs w:val="36"/>
        </w:rPr>
      </w:pPr>
    </w:p>
    <w:p w14:paraId="42B961E7" w14:textId="77777777" w:rsidR="00FD0AA3" w:rsidRPr="002E71FB" w:rsidRDefault="00FD0AA3" w:rsidP="007249A9">
      <w:pPr>
        <w:jc w:val="center"/>
        <w:rPr>
          <w:b/>
          <w:szCs w:val="36"/>
        </w:rPr>
      </w:pPr>
    </w:p>
    <w:p w14:paraId="5CEDBFC5" w14:textId="77777777" w:rsidR="007249A9" w:rsidRDefault="007249A9" w:rsidP="007249A9">
      <w:pPr>
        <w:jc w:val="center"/>
        <w:rPr>
          <w:b/>
          <w:szCs w:val="36"/>
        </w:rPr>
      </w:pPr>
    </w:p>
    <w:p w14:paraId="27E2D524" w14:textId="77777777" w:rsidR="002E71FB" w:rsidRDefault="002E71FB" w:rsidP="007249A9">
      <w:pPr>
        <w:jc w:val="center"/>
        <w:rPr>
          <w:b/>
          <w:szCs w:val="36"/>
        </w:rPr>
      </w:pPr>
    </w:p>
    <w:p w14:paraId="4417811F" w14:textId="77777777" w:rsidR="002E71FB" w:rsidRPr="002E71FB" w:rsidRDefault="002E71FB" w:rsidP="007249A9">
      <w:pPr>
        <w:jc w:val="center"/>
        <w:rPr>
          <w:b/>
          <w:szCs w:val="36"/>
        </w:rPr>
      </w:pPr>
    </w:p>
    <w:p w14:paraId="54C16132" w14:textId="77777777" w:rsidR="007249A9" w:rsidRPr="002E71FB" w:rsidRDefault="002E71FB" w:rsidP="002E71FB">
      <w:pPr>
        <w:spacing w:after="0"/>
        <w:jc w:val="center"/>
        <w:rPr>
          <w:b/>
          <w:szCs w:val="36"/>
        </w:rPr>
      </w:pPr>
      <w:r w:rsidRPr="002E71FB">
        <w:rPr>
          <w:b/>
          <w:szCs w:val="36"/>
        </w:rPr>
        <w:t>ESCUELA COLOMBIANA DE CARRERAS INDUSTRIALES</w:t>
      </w:r>
    </w:p>
    <w:p w14:paraId="19BA9A53" w14:textId="77777777"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14:paraId="26BF2FDB" w14:textId="77777777"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14:paraId="0F9BA5E6" w14:textId="77777777" w:rsidR="002E71FB" w:rsidRPr="002E71FB" w:rsidRDefault="002E71FB" w:rsidP="002E71FB">
      <w:pPr>
        <w:spacing w:after="0"/>
        <w:jc w:val="center"/>
        <w:rPr>
          <w:b/>
          <w:szCs w:val="36"/>
        </w:rPr>
      </w:pPr>
      <w:r w:rsidRPr="002E71FB">
        <w:rPr>
          <w:b/>
          <w:szCs w:val="36"/>
        </w:rPr>
        <w:t>BOGOTÁ D.C.</w:t>
      </w:r>
    </w:p>
    <w:p w14:paraId="61382B04" w14:textId="77777777" w:rsidR="0066285D" w:rsidRDefault="002E71FB" w:rsidP="002E34F5">
      <w:pPr>
        <w:spacing w:after="0"/>
        <w:jc w:val="center"/>
        <w:rPr>
          <w:b/>
          <w:szCs w:val="36"/>
        </w:rPr>
      </w:pPr>
      <w:r w:rsidRPr="002E71FB">
        <w:rPr>
          <w:b/>
          <w:szCs w:val="36"/>
        </w:rPr>
        <w:t>AÑO 2019</w:t>
      </w:r>
    </w:p>
    <w:p w14:paraId="42D716B7" w14:textId="77777777"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14:paraId="508F3149" w14:textId="77777777" w:rsidR="0066285D" w:rsidRPr="002E71FB" w:rsidRDefault="0066285D" w:rsidP="0066285D">
      <w:pPr>
        <w:jc w:val="center"/>
        <w:rPr>
          <w:b/>
          <w:szCs w:val="36"/>
        </w:rPr>
      </w:pPr>
    </w:p>
    <w:p w14:paraId="2062B050" w14:textId="77777777" w:rsidR="0066285D" w:rsidRPr="002E71FB" w:rsidRDefault="0066285D" w:rsidP="0066285D">
      <w:pPr>
        <w:jc w:val="center"/>
        <w:rPr>
          <w:b/>
          <w:szCs w:val="36"/>
        </w:rPr>
      </w:pPr>
    </w:p>
    <w:p w14:paraId="0512AB08" w14:textId="77777777" w:rsidR="0066285D" w:rsidRPr="002E71FB" w:rsidRDefault="0066285D" w:rsidP="0066285D">
      <w:pPr>
        <w:jc w:val="center"/>
        <w:rPr>
          <w:b/>
          <w:szCs w:val="36"/>
        </w:rPr>
      </w:pPr>
    </w:p>
    <w:p w14:paraId="38380DB3" w14:textId="77777777" w:rsidR="0066285D" w:rsidRPr="002E71FB" w:rsidRDefault="0066285D" w:rsidP="0066285D">
      <w:pPr>
        <w:jc w:val="center"/>
        <w:rPr>
          <w:b/>
          <w:szCs w:val="36"/>
        </w:rPr>
      </w:pPr>
    </w:p>
    <w:p w14:paraId="597263EB" w14:textId="77777777" w:rsidR="0066285D" w:rsidRPr="002E71FB" w:rsidRDefault="0066285D" w:rsidP="0066285D">
      <w:pPr>
        <w:jc w:val="center"/>
        <w:rPr>
          <w:b/>
          <w:szCs w:val="36"/>
        </w:rPr>
      </w:pPr>
    </w:p>
    <w:p w14:paraId="14700AB0" w14:textId="77777777" w:rsidR="0066285D" w:rsidRPr="002E71FB" w:rsidRDefault="0066285D" w:rsidP="0066285D">
      <w:pPr>
        <w:jc w:val="center"/>
        <w:rPr>
          <w:b/>
          <w:szCs w:val="36"/>
        </w:rPr>
      </w:pPr>
      <w:r>
        <w:rPr>
          <w:b/>
          <w:szCs w:val="36"/>
        </w:rPr>
        <w:t>CARLOS STEVEN ORTIZ COPETE</w:t>
      </w:r>
    </w:p>
    <w:p w14:paraId="2956AD06" w14:textId="77777777" w:rsidR="0066285D" w:rsidRPr="002E71FB" w:rsidRDefault="0066285D" w:rsidP="0066285D">
      <w:pPr>
        <w:jc w:val="center"/>
        <w:rPr>
          <w:b/>
          <w:szCs w:val="36"/>
        </w:rPr>
      </w:pPr>
    </w:p>
    <w:p w14:paraId="7D3883A9" w14:textId="77777777" w:rsidR="0066285D" w:rsidRPr="002E71FB" w:rsidRDefault="0066285D" w:rsidP="0066285D">
      <w:pPr>
        <w:jc w:val="center"/>
        <w:rPr>
          <w:b/>
          <w:szCs w:val="36"/>
        </w:rPr>
      </w:pPr>
    </w:p>
    <w:p w14:paraId="7C1FEB58" w14:textId="77777777" w:rsidR="0066285D" w:rsidRPr="002E71FB" w:rsidRDefault="0066285D" w:rsidP="0066285D">
      <w:pPr>
        <w:jc w:val="center"/>
        <w:rPr>
          <w:b/>
          <w:szCs w:val="36"/>
        </w:rPr>
      </w:pPr>
    </w:p>
    <w:p w14:paraId="6F948008" w14:textId="77777777" w:rsidR="0066285D" w:rsidRPr="002E71FB" w:rsidRDefault="0066285D" w:rsidP="0066285D">
      <w:pPr>
        <w:jc w:val="center"/>
        <w:rPr>
          <w:b/>
          <w:szCs w:val="36"/>
        </w:rPr>
      </w:pPr>
    </w:p>
    <w:p w14:paraId="2F00B6DB" w14:textId="77777777" w:rsidR="0066285D" w:rsidRDefault="004226CC" w:rsidP="0066285D">
      <w:pPr>
        <w:jc w:val="center"/>
        <w:rPr>
          <w:b/>
          <w:szCs w:val="36"/>
        </w:rPr>
      </w:pPr>
      <w:r>
        <w:rPr>
          <w:b/>
          <w:szCs w:val="36"/>
        </w:rPr>
        <w:t>P</w:t>
      </w:r>
      <w:r w:rsidR="0066285D">
        <w:rPr>
          <w:b/>
          <w:szCs w:val="36"/>
        </w:rPr>
        <w:t>royecto de investigación</w:t>
      </w:r>
    </w:p>
    <w:p w14:paraId="4973C474" w14:textId="77777777" w:rsidR="0066285D" w:rsidRDefault="0066285D" w:rsidP="0066285D">
      <w:pPr>
        <w:jc w:val="center"/>
        <w:rPr>
          <w:b/>
          <w:szCs w:val="36"/>
        </w:rPr>
      </w:pPr>
    </w:p>
    <w:p w14:paraId="79446842" w14:textId="77777777" w:rsidR="0066285D" w:rsidRDefault="0066285D" w:rsidP="0066285D">
      <w:pPr>
        <w:jc w:val="center"/>
        <w:rPr>
          <w:b/>
          <w:szCs w:val="36"/>
        </w:rPr>
      </w:pPr>
    </w:p>
    <w:p w14:paraId="5060AF2D" w14:textId="77777777" w:rsidR="0066285D" w:rsidRDefault="0066285D" w:rsidP="0066285D">
      <w:pPr>
        <w:jc w:val="center"/>
        <w:rPr>
          <w:b/>
          <w:szCs w:val="36"/>
        </w:rPr>
      </w:pPr>
    </w:p>
    <w:p w14:paraId="282D2D49" w14:textId="77777777" w:rsidR="0066285D" w:rsidRDefault="005140DA" w:rsidP="0066285D">
      <w:pPr>
        <w:jc w:val="center"/>
        <w:rPr>
          <w:b/>
          <w:szCs w:val="36"/>
        </w:rPr>
      </w:pPr>
      <w:r>
        <w:rPr>
          <w:b/>
          <w:szCs w:val="36"/>
        </w:rPr>
        <w:t>DOCENTE</w:t>
      </w:r>
    </w:p>
    <w:p w14:paraId="682F1E7C" w14:textId="77777777" w:rsidR="0066285D" w:rsidRPr="002E71FB" w:rsidRDefault="0066285D" w:rsidP="0066285D">
      <w:pPr>
        <w:jc w:val="center"/>
        <w:rPr>
          <w:b/>
          <w:szCs w:val="36"/>
        </w:rPr>
      </w:pPr>
      <w:r w:rsidRPr="002E71FB">
        <w:rPr>
          <w:b/>
          <w:szCs w:val="36"/>
        </w:rPr>
        <w:t>FERNEY ALBERTO BELTRAN MOLINA</w:t>
      </w:r>
    </w:p>
    <w:p w14:paraId="72B17A7F" w14:textId="77777777" w:rsidR="0066285D" w:rsidRDefault="0066285D" w:rsidP="0066285D">
      <w:pPr>
        <w:jc w:val="center"/>
        <w:rPr>
          <w:b/>
          <w:szCs w:val="36"/>
        </w:rPr>
      </w:pPr>
    </w:p>
    <w:p w14:paraId="1DB55938" w14:textId="77777777" w:rsidR="0066285D" w:rsidRDefault="0066285D" w:rsidP="0066285D">
      <w:pPr>
        <w:jc w:val="center"/>
        <w:rPr>
          <w:b/>
          <w:szCs w:val="36"/>
        </w:rPr>
      </w:pPr>
    </w:p>
    <w:p w14:paraId="512C6F37" w14:textId="77777777" w:rsidR="0066285D" w:rsidRDefault="0066285D" w:rsidP="00717D95">
      <w:pPr>
        <w:ind w:left="0" w:firstLine="0"/>
        <w:rPr>
          <w:b/>
          <w:szCs w:val="36"/>
        </w:rPr>
      </w:pPr>
    </w:p>
    <w:p w14:paraId="30B381D3" w14:textId="77777777" w:rsidR="00717D95" w:rsidRDefault="00717D95" w:rsidP="00717D95">
      <w:pPr>
        <w:ind w:left="0" w:firstLine="0"/>
        <w:rPr>
          <w:b/>
          <w:szCs w:val="36"/>
        </w:rPr>
      </w:pPr>
    </w:p>
    <w:p w14:paraId="71884441" w14:textId="77777777" w:rsidR="00717D95" w:rsidRDefault="00717D95" w:rsidP="00717D95">
      <w:pPr>
        <w:ind w:left="0" w:firstLine="0"/>
        <w:rPr>
          <w:b/>
          <w:szCs w:val="36"/>
        </w:rPr>
      </w:pPr>
    </w:p>
    <w:p w14:paraId="13AF7231" w14:textId="77777777" w:rsidR="0066285D" w:rsidRDefault="0066285D" w:rsidP="0066285D">
      <w:pPr>
        <w:jc w:val="center"/>
        <w:rPr>
          <w:b/>
          <w:szCs w:val="36"/>
        </w:rPr>
      </w:pPr>
    </w:p>
    <w:p w14:paraId="4CBC8FF3" w14:textId="77777777" w:rsidR="00FD0AA3" w:rsidRDefault="00FD0AA3" w:rsidP="0066285D">
      <w:pPr>
        <w:jc w:val="center"/>
        <w:rPr>
          <w:b/>
          <w:szCs w:val="36"/>
        </w:rPr>
      </w:pPr>
    </w:p>
    <w:p w14:paraId="78EB486C" w14:textId="77777777" w:rsidR="00FD0AA3" w:rsidRDefault="00FD0AA3" w:rsidP="0066285D">
      <w:pPr>
        <w:jc w:val="center"/>
        <w:rPr>
          <w:b/>
          <w:szCs w:val="36"/>
        </w:rPr>
      </w:pPr>
    </w:p>
    <w:p w14:paraId="75464DB1" w14:textId="77777777" w:rsidR="0066285D" w:rsidRPr="002E71FB" w:rsidRDefault="0066285D" w:rsidP="0066285D">
      <w:pPr>
        <w:jc w:val="center"/>
        <w:rPr>
          <w:b/>
          <w:szCs w:val="36"/>
        </w:rPr>
      </w:pPr>
    </w:p>
    <w:p w14:paraId="251F8640" w14:textId="77777777" w:rsidR="0066285D" w:rsidRPr="002E71FB" w:rsidRDefault="0066285D" w:rsidP="0066285D">
      <w:pPr>
        <w:spacing w:after="0"/>
        <w:jc w:val="center"/>
        <w:rPr>
          <w:b/>
          <w:szCs w:val="36"/>
        </w:rPr>
      </w:pPr>
      <w:r w:rsidRPr="002E71FB">
        <w:rPr>
          <w:b/>
          <w:szCs w:val="36"/>
        </w:rPr>
        <w:t>ESCUELA COLOMBIANA DE CARRERAS INDUSTRIALES</w:t>
      </w:r>
    </w:p>
    <w:p w14:paraId="456DFDF9" w14:textId="77777777"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14:paraId="27B50031" w14:textId="77777777"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14:paraId="65D51D42" w14:textId="77777777" w:rsidR="0066285D" w:rsidRPr="002E71FB" w:rsidRDefault="0066285D" w:rsidP="0066285D">
      <w:pPr>
        <w:spacing w:after="0"/>
        <w:jc w:val="center"/>
        <w:rPr>
          <w:b/>
          <w:szCs w:val="36"/>
        </w:rPr>
      </w:pPr>
      <w:r w:rsidRPr="002E71FB">
        <w:rPr>
          <w:b/>
          <w:szCs w:val="36"/>
        </w:rPr>
        <w:t>BOGOTÁ D.C.</w:t>
      </w:r>
    </w:p>
    <w:p w14:paraId="3BD0556D" w14:textId="77777777"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14:paraId="426A1861" w14:textId="77777777" w:rsidR="00B81F68" w:rsidRPr="008A7F57" w:rsidRDefault="005140DA" w:rsidP="00043D24">
          <w:pPr>
            <w:ind w:right="49" w:firstLine="737"/>
            <w:jc w:val="center"/>
            <w:rPr>
              <w:b/>
              <w:sz w:val="32"/>
              <w:szCs w:val="32"/>
              <w:lang w:val="es-ES"/>
            </w:rPr>
          </w:pPr>
          <w:r w:rsidRPr="008A7F57">
            <w:rPr>
              <w:b/>
              <w:sz w:val="32"/>
              <w:szCs w:val="32"/>
              <w:lang w:val="es-ES"/>
            </w:rPr>
            <w:t>CONTENIDO</w:t>
          </w:r>
        </w:p>
        <w:p w14:paraId="7B361CA6" w14:textId="77777777" w:rsidR="005140DA" w:rsidRPr="008A7F57" w:rsidRDefault="008A7F57" w:rsidP="008A7F57">
          <w:pPr>
            <w:jc w:val="right"/>
            <w:rPr>
              <w:b/>
              <w:lang w:val="es-ES" w:eastAsia="es-CO"/>
            </w:rPr>
          </w:pPr>
          <w:r w:rsidRPr="008A7F57">
            <w:rPr>
              <w:b/>
              <w:lang w:val="es-ES" w:eastAsia="es-CO"/>
            </w:rPr>
            <w:t>Pág.</w:t>
          </w:r>
        </w:p>
        <w:p w14:paraId="65F5FD38" w14:textId="77777777" w:rsidR="004771CE" w:rsidRDefault="00B81F68">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1335616" w:history="1">
            <w:r w:rsidR="004771CE" w:rsidRPr="00B1465A">
              <w:rPr>
                <w:rStyle w:val="Hipervnculo"/>
                <w:noProof/>
              </w:rPr>
              <w:t>1</w:t>
            </w:r>
            <w:r w:rsidR="004771CE">
              <w:rPr>
                <w:rFonts w:asciiTheme="minorHAnsi" w:hAnsiTheme="minorHAnsi" w:cstheme="minorBidi"/>
                <w:noProof/>
                <w:sz w:val="22"/>
              </w:rPr>
              <w:tab/>
            </w:r>
            <w:r w:rsidR="004771CE" w:rsidRPr="00B1465A">
              <w:rPr>
                <w:rStyle w:val="Hipervnculo"/>
                <w:noProof/>
              </w:rPr>
              <w:t>Definición del problema</w:t>
            </w:r>
            <w:r w:rsidR="004771CE">
              <w:rPr>
                <w:noProof/>
                <w:webHidden/>
              </w:rPr>
              <w:tab/>
            </w:r>
            <w:r w:rsidR="004771CE">
              <w:rPr>
                <w:noProof/>
                <w:webHidden/>
              </w:rPr>
              <w:fldChar w:fldCharType="begin"/>
            </w:r>
            <w:r w:rsidR="004771CE">
              <w:rPr>
                <w:noProof/>
                <w:webHidden/>
              </w:rPr>
              <w:instrText xml:space="preserve"> PAGEREF _Toc41335616 \h </w:instrText>
            </w:r>
            <w:r w:rsidR="004771CE">
              <w:rPr>
                <w:noProof/>
                <w:webHidden/>
              </w:rPr>
            </w:r>
            <w:r w:rsidR="004771CE">
              <w:rPr>
                <w:noProof/>
                <w:webHidden/>
              </w:rPr>
              <w:fldChar w:fldCharType="separate"/>
            </w:r>
            <w:r w:rsidR="004771CE">
              <w:rPr>
                <w:noProof/>
                <w:webHidden/>
              </w:rPr>
              <w:t>1</w:t>
            </w:r>
            <w:r w:rsidR="004771CE">
              <w:rPr>
                <w:noProof/>
                <w:webHidden/>
              </w:rPr>
              <w:fldChar w:fldCharType="end"/>
            </w:r>
          </w:hyperlink>
        </w:p>
        <w:p w14:paraId="2900435C" w14:textId="77777777" w:rsidR="004771CE" w:rsidRDefault="000A0A65">
          <w:pPr>
            <w:pStyle w:val="TDC1"/>
            <w:rPr>
              <w:rFonts w:asciiTheme="minorHAnsi" w:hAnsiTheme="minorHAnsi" w:cstheme="minorBidi"/>
              <w:noProof/>
              <w:sz w:val="22"/>
            </w:rPr>
          </w:pPr>
          <w:hyperlink w:anchor="_Toc41335617" w:history="1">
            <w:r w:rsidR="004771CE" w:rsidRPr="00B1465A">
              <w:rPr>
                <w:rStyle w:val="Hipervnculo"/>
                <w:noProof/>
              </w:rPr>
              <w:t>2</w:t>
            </w:r>
            <w:r w:rsidR="004771CE">
              <w:rPr>
                <w:rFonts w:asciiTheme="minorHAnsi" w:hAnsiTheme="minorHAnsi" w:cstheme="minorBidi"/>
                <w:noProof/>
                <w:sz w:val="22"/>
              </w:rPr>
              <w:tab/>
            </w:r>
            <w:r w:rsidR="004771CE" w:rsidRPr="00B1465A">
              <w:rPr>
                <w:rStyle w:val="Hipervnculo"/>
                <w:noProof/>
              </w:rPr>
              <w:t>Objetivos</w:t>
            </w:r>
            <w:r w:rsidR="004771CE">
              <w:rPr>
                <w:noProof/>
                <w:webHidden/>
              </w:rPr>
              <w:tab/>
            </w:r>
            <w:r w:rsidR="004771CE">
              <w:rPr>
                <w:noProof/>
                <w:webHidden/>
              </w:rPr>
              <w:fldChar w:fldCharType="begin"/>
            </w:r>
            <w:r w:rsidR="004771CE">
              <w:rPr>
                <w:noProof/>
                <w:webHidden/>
              </w:rPr>
              <w:instrText xml:space="preserve"> PAGEREF _Toc41335617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0A24D720"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18" w:history="1">
            <w:r w:rsidR="004771CE" w:rsidRPr="00B1465A">
              <w:rPr>
                <w:rStyle w:val="Hipervnculo"/>
                <w:noProof/>
              </w:rPr>
              <w:t>2.1</w:t>
            </w:r>
            <w:r w:rsidR="004771CE">
              <w:rPr>
                <w:rFonts w:asciiTheme="minorHAnsi" w:hAnsiTheme="minorHAnsi" w:cstheme="minorBidi"/>
                <w:noProof/>
                <w:sz w:val="22"/>
              </w:rPr>
              <w:tab/>
            </w:r>
            <w:r w:rsidR="004771CE" w:rsidRPr="00B1465A">
              <w:rPr>
                <w:rStyle w:val="Hipervnculo"/>
                <w:noProof/>
              </w:rPr>
              <w:t>Objetivo general</w:t>
            </w:r>
            <w:r w:rsidR="004771CE">
              <w:rPr>
                <w:noProof/>
                <w:webHidden/>
              </w:rPr>
              <w:tab/>
            </w:r>
            <w:r w:rsidR="004771CE">
              <w:rPr>
                <w:noProof/>
                <w:webHidden/>
              </w:rPr>
              <w:fldChar w:fldCharType="begin"/>
            </w:r>
            <w:r w:rsidR="004771CE">
              <w:rPr>
                <w:noProof/>
                <w:webHidden/>
              </w:rPr>
              <w:instrText xml:space="preserve"> PAGEREF _Toc41335618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425D8AAA"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19" w:history="1">
            <w:r w:rsidR="004771CE" w:rsidRPr="00B1465A">
              <w:rPr>
                <w:rStyle w:val="Hipervnculo"/>
                <w:noProof/>
              </w:rPr>
              <w:t>2.2</w:t>
            </w:r>
            <w:r w:rsidR="004771CE">
              <w:rPr>
                <w:rFonts w:asciiTheme="minorHAnsi" w:hAnsiTheme="minorHAnsi" w:cstheme="minorBidi"/>
                <w:noProof/>
                <w:sz w:val="22"/>
              </w:rPr>
              <w:tab/>
            </w:r>
            <w:r w:rsidR="004771CE" w:rsidRPr="00B1465A">
              <w:rPr>
                <w:rStyle w:val="Hipervnculo"/>
                <w:noProof/>
              </w:rPr>
              <w:t>Objetivos específicos</w:t>
            </w:r>
            <w:r w:rsidR="004771CE">
              <w:rPr>
                <w:noProof/>
                <w:webHidden/>
              </w:rPr>
              <w:tab/>
            </w:r>
            <w:r w:rsidR="004771CE">
              <w:rPr>
                <w:noProof/>
                <w:webHidden/>
              </w:rPr>
              <w:fldChar w:fldCharType="begin"/>
            </w:r>
            <w:r w:rsidR="004771CE">
              <w:rPr>
                <w:noProof/>
                <w:webHidden/>
              </w:rPr>
              <w:instrText xml:space="preserve"> PAGEREF _Toc41335619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199D83C3"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20" w:history="1">
            <w:r w:rsidR="004771CE" w:rsidRPr="00B1465A">
              <w:rPr>
                <w:rStyle w:val="Hipervnculo"/>
                <w:rFonts w:eastAsia="Times New Roman"/>
                <w:noProof/>
              </w:rPr>
              <w:t>2.2.1</w:t>
            </w:r>
            <w:r w:rsidR="004771CE">
              <w:rPr>
                <w:rFonts w:asciiTheme="minorHAnsi" w:hAnsiTheme="minorHAnsi" w:cstheme="minorBidi"/>
                <w:noProof/>
                <w:sz w:val="22"/>
              </w:rPr>
              <w:tab/>
            </w:r>
            <w:r w:rsidR="004771CE" w:rsidRPr="00B1465A">
              <w:rPr>
                <w:rStyle w:val="Hipervnculo"/>
                <w:rFonts w:eastAsia="Times New Roman"/>
                <w:noProof/>
              </w:rPr>
              <w:t>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_Toc41335620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4AD487D0"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21" w:history="1">
            <w:r w:rsidR="004771CE" w:rsidRPr="00B1465A">
              <w:rPr>
                <w:rStyle w:val="Hipervnculo"/>
                <w:rFonts w:eastAsia="Times New Roman"/>
                <w:noProof/>
              </w:rPr>
              <w:t>2.2.2</w:t>
            </w:r>
            <w:r w:rsidR="004771CE">
              <w:rPr>
                <w:rFonts w:asciiTheme="minorHAnsi" w:hAnsiTheme="minorHAnsi" w:cstheme="minorBidi"/>
                <w:noProof/>
                <w:sz w:val="22"/>
              </w:rPr>
              <w:tab/>
            </w:r>
            <w:r w:rsidR="004771CE" w:rsidRPr="00B1465A">
              <w:rPr>
                <w:rStyle w:val="Hipervnculo"/>
                <w:rFonts w:eastAsia="Times New Roman"/>
                <w:noProof/>
              </w:rPr>
              <w:t>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_Toc41335621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566B0456"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22" w:history="1">
            <w:r w:rsidR="004771CE" w:rsidRPr="00B1465A">
              <w:rPr>
                <w:rStyle w:val="Hipervnculo"/>
                <w:rFonts w:eastAsia="Times New Roman"/>
                <w:noProof/>
              </w:rPr>
              <w:t>2.2.3</w:t>
            </w:r>
            <w:r w:rsidR="004771CE">
              <w:rPr>
                <w:rFonts w:asciiTheme="minorHAnsi" w:hAnsiTheme="minorHAnsi" w:cstheme="minorBidi"/>
                <w:noProof/>
                <w:sz w:val="22"/>
              </w:rPr>
              <w:tab/>
            </w:r>
            <w:r w:rsidR="004771CE" w:rsidRPr="00B1465A">
              <w:rPr>
                <w:rStyle w:val="Hipervnculo"/>
                <w:rFonts w:eastAsia="Times New Roman"/>
                <w:noProof/>
              </w:rPr>
              <w:t>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_Toc41335622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629245E9"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23" w:history="1">
            <w:r w:rsidR="004771CE" w:rsidRPr="00B1465A">
              <w:rPr>
                <w:rStyle w:val="Hipervnculo"/>
                <w:rFonts w:eastAsia="Times New Roman"/>
                <w:noProof/>
              </w:rPr>
              <w:t>2.2.4</w:t>
            </w:r>
            <w:r w:rsidR="004771CE">
              <w:rPr>
                <w:rFonts w:asciiTheme="minorHAnsi" w:hAnsiTheme="minorHAnsi" w:cstheme="minorBidi"/>
                <w:noProof/>
                <w:sz w:val="22"/>
              </w:rPr>
              <w:tab/>
            </w:r>
            <w:r w:rsidR="004771CE" w:rsidRPr="00B1465A">
              <w:rPr>
                <w:rStyle w:val="Hipervnculo"/>
                <w:rFonts w:eastAsia="Times New Roman"/>
                <w:noProof/>
              </w:rPr>
              <w:t>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_Toc41335623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2090E05A" w14:textId="77777777" w:rsidR="004771CE" w:rsidRDefault="000A0A65">
          <w:pPr>
            <w:pStyle w:val="TDC1"/>
            <w:rPr>
              <w:rFonts w:asciiTheme="minorHAnsi" w:hAnsiTheme="minorHAnsi" w:cstheme="minorBidi"/>
              <w:noProof/>
              <w:sz w:val="22"/>
            </w:rPr>
          </w:pPr>
          <w:hyperlink w:anchor="_Toc41335624" w:history="1">
            <w:r w:rsidR="004771CE" w:rsidRPr="00B1465A">
              <w:rPr>
                <w:rStyle w:val="Hipervnculo"/>
                <w:noProof/>
              </w:rPr>
              <w:t>3</w:t>
            </w:r>
            <w:r w:rsidR="004771CE">
              <w:rPr>
                <w:rFonts w:asciiTheme="minorHAnsi" w:hAnsiTheme="minorHAnsi" w:cstheme="minorBidi"/>
                <w:noProof/>
                <w:sz w:val="22"/>
              </w:rPr>
              <w:tab/>
            </w:r>
            <w:r w:rsidR="004771CE" w:rsidRPr="00B1465A">
              <w:rPr>
                <w:rStyle w:val="Hipervnculo"/>
                <w:noProof/>
              </w:rPr>
              <w:t>Justificación</w:t>
            </w:r>
            <w:r w:rsidR="004771CE">
              <w:rPr>
                <w:noProof/>
                <w:webHidden/>
              </w:rPr>
              <w:tab/>
            </w:r>
            <w:r w:rsidR="004771CE">
              <w:rPr>
                <w:noProof/>
                <w:webHidden/>
              </w:rPr>
              <w:fldChar w:fldCharType="begin"/>
            </w:r>
            <w:r w:rsidR="004771CE">
              <w:rPr>
                <w:noProof/>
                <w:webHidden/>
              </w:rPr>
              <w:instrText xml:space="preserve"> PAGEREF _Toc41335624 \h </w:instrText>
            </w:r>
            <w:r w:rsidR="004771CE">
              <w:rPr>
                <w:noProof/>
                <w:webHidden/>
              </w:rPr>
            </w:r>
            <w:r w:rsidR="004771CE">
              <w:rPr>
                <w:noProof/>
                <w:webHidden/>
              </w:rPr>
              <w:fldChar w:fldCharType="separate"/>
            </w:r>
            <w:r w:rsidR="004771CE">
              <w:rPr>
                <w:noProof/>
                <w:webHidden/>
              </w:rPr>
              <w:t>2</w:t>
            </w:r>
            <w:r w:rsidR="004771CE">
              <w:rPr>
                <w:noProof/>
                <w:webHidden/>
              </w:rPr>
              <w:fldChar w:fldCharType="end"/>
            </w:r>
          </w:hyperlink>
        </w:p>
        <w:p w14:paraId="70FB94F7" w14:textId="77777777" w:rsidR="004771CE" w:rsidRDefault="000A0A65">
          <w:pPr>
            <w:pStyle w:val="TDC1"/>
            <w:rPr>
              <w:rFonts w:asciiTheme="minorHAnsi" w:hAnsiTheme="minorHAnsi" w:cstheme="minorBidi"/>
              <w:noProof/>
              <w:sz w:val="22"/>
            </w:rPr>
          </w:pPr>
          <w:hyperlink w:anchor="_Toc41335625" w:history="1">
            <w:r w:rsidR="004771CE" w:rsidRPr="00B1465A">
              <w:rPr>
                <w:rStyle w:val="Hipervnculo"/>
                <w:noProof/>
              </w:rPr>
              <w:t>4</w:t>
            </w:r>
            <w:r w:rsidR="004771CE">
              <w:rPr>
                <w:rFonts w:asciiTheme="minorHAnsi" w:hAnsiTheme="minorHAnsi" w:cstheme="minorBidi"/>
                <w:noProof/>
                <w:sz w:val="22"/>
              </w:rPr>
              <w:tab/>
            </w:r>
            <w:r w:rsidR="004771CE" w:rsidRPr="00B1465A">
              <w:rPr>
                <w:rStyle w:val="Hipervnculo"/>
                <w:noProof/>
              </w:rPr>
              <w:t>Marco conceptual</w:t>
            </w:r>
            <w:r w:rsidR="004771CE">
              <w:rPr>
                <w:noProof/>
                <w:webHidden/>
              </w:rPr>
              <w:tab/>
            </w:r>
            <w:r w:rsidR="004771CE">
              <w:rPr>
                <w:noProof/>
                <w:webHidden/>
              </w:rPr>
              <w:fldChar w:fldCharType="begin"/>
            </w:r>
            <w:r w:rsidR="004771CE">
              <w:rPr>
                <w:noProof/>
                <w:webHidden/>
              </w:rPr>
              <w:instrText xml:space="preserve"> PAGEREF _Toc41335625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14:paraId="7E8EB160"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26" w:history="1">
            <w:r w:rsidR="004771CE" w:rsidRPr="00B1465A">
              <w:rPr>
                <w:rStyle w:val="Hipervnculo"/>
                <w:noProof/>
              </w:rPr>
              <w:t>4.1</w:t>
            </w:r>
            <w:r w:rsidR="004771CE">
              <w:rPr>
                <w:rFonts w:asciiTheme="minorHAnsi" w:hAnsiTheme="minorHAnsi" w:cstheme="minorBidi"/>
                <w:noProof/>
                <w:sz w:val="22"/>
              </w:rPr>
              <w:tab/>
            </w:r>
            <w:r w:rsidR="004771CE" w:rsidRPr="00B1465A">
              <w:rPr>
                <w:rStyle w:val="Hipervnculo"/>
                <w:noProof/>
              </w:rPr>
              <w:t>Pensamiento computacional</w:t>
            </w:r>
            <w:r w:rsidR="004771CE">
              <w:rPr>
                <w:noProof/>
                <w:webHidden/>
              </w:rPr>
              <w:tab/>
            </w:r>
            <w:r w:rsidR="004771CE">
              <w:rPr>
                <w:noProof/>
                <w:webHidden/>
              </w:rPr>
              <w:fldChar w:fldCharType="begin"/>
            </w:r>
            <w:r w:rsidR="004771CE">
              <w:rPr>
                <w:noProof/>
                <w:webHidden/>
              </w:rPr>
              <w:instrText xml:space="preserve"> PAGEREF _Toc41335626 \h </w:instrText>
            </w:r>
            <w:r w:rsidR="004771CE">
              <w:rPr>
                <w:noProof/>
                <w:webHidden/>
              </w:rPr>
            </w:r>
            <w:r w:rsidR="004771CE">
              <w:rPr>
                <w:noProof/>
                <w:webHidden/>
              </w:rPr>
              <w:fldChar w:fldCharType="separate"/>
            </w:r>
            <w:r w:rsidR="004771CE">
              <w:rPr>
                <w:noProof/>
                <w:webHidden/>
              </w:rPr>
              <w:t>4</w:t>
            </w:r>
            <w:r w:rsidR="004771CE">
              <w:rPr>
                <w:noProof/>
                <w:webHidden/>
              </w:rPr>
              <w:fldChar w:fldCharType="end"/>
            </w:r>
          </w:hyperlink>
        </w:p>
        <w:p w14:paraId="4337B493"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27" w:history="1">
            <w:r w:rsidR="004771CE" w:rsidRPr="00B1465A">
              <w:rPr>
                <w:rStyle w:val="Hipervnculo"/>
                <w:noProof/>
              </w:rPr>
              <w:t>4.2</w:t>
            </w:r>
            <w:r w:rsidR="004771CE">
              <w:rPr>
                <w:rFonts w:asciiTheme="minorHAnsi" w:hAnsiTheme="minorHAnsi" w:cstheme="minorBidi"/>
                <w:noProof/>
                <w:sz w:val="22"/>
              </w:rPr>
              <w:tab/>
            </w:r>
            <w:r w:rsidR="004771CE" w:rsidRPr="00B1465A">
              <w:rPr>
                <w:rStyle w:val="Hipervnculo"/>
                <w:noProof/>
              </w:rPr>
              <w:t>Programación por bloques</w:t>
            </w:r>
            <w:r w:rsidR="004771CE">
              <w:rPr>
                <w:noProof/>
                <w:webHidden/>
              </w:rPr>
              <w:tab/>
            </w:r>
            <w:r w:rsidR="004771CE">
              <w:rPr>
                <w:noProof/>
                <w:webHidden/>
              </w:rPr>
              <w:fldChar w:fldCharType="begin"/>
            </w:r>
            <w:r w:rsidR="004771CE">
              <w:rPr>
                <w:noProof/>
                <w:webHidden/>
              </w:rPr>
              <w:instrText xml:space="preserve"> PAGEREF _Toc41335627 \h </w:instrText>
            </w:r>
            <w:r w:rsidR="004771CE">
              <w:rPr>
                <w:noProof/>
                <w:webHidden/>
              </w:rPr>
            </w:r>
            <w:r w:rsidR="004771CE">
              <w:rPr>
                <w:noProof/>
                <w:webHidden/>
              </w:rPr>
              <w:fldChar w:fldCharType="separate"/>
            </w:r>
            <w:r w:rsidR="004771CE">
              <w:rPr>
                <w:noProof/>
                <w:webHidden/>
              </w:rPr>
              <w:t>5</w:t>
            </w:r>
            <w:r w:rsidR="004771CE">
              <w:rPr>
                <w:noProof/>
                <w:webHidden/>
              </w:rPr>
              <w:fldChar w:fldCharType="end"/>
            </w:r>
          </w:hyperlink>
        </w:p>
        <w:p w14:paraId="4B173941"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28" w:history="1">
            <w:r w:rsidR="004771CE" w:rsidRPr="00B1465A">
              <w:rPr>
                <w:rStyle w:val="Hipervnculo"/>
                <w:noProof/>
              </w:rPr>
              <w:t>4.3</w:t>
            </w:r>
            <w:r w:rsidR="004771CE">
              <w:rPr>
                <w:rFonts w:asciiTheme="minorHAnsi" w:hAnsiTheme="minorHAnsi" w:cstheme="minorBidi"/>
                <w:noProof/>
                <w:sz w:val="22"/>
              </w:rPr>
              <w:tab/>
            </w:r>
            <w:r w:rsidR="004771CE" w:rsidRPr="00B1465A">
              <w:rPr>
                <w:rStyle w:val="Hipervnculo"/>
                <w:noProof/>
              </w:rPr>
              <w:t>Blockly</w:t>
            </w:r>
            <w:r w:rsidR="004771CE">
              <w:rPr>
                <w:noProof/>
                <w:webHidden/>
              </w:rPr>
              <w:tab/>
            </w:r>
            <w:r w:rsidR="004771CE">
              <w:rPr>
                <w:noProof/>
                <w:webHidden/>
              </w:rPr>
              <w:fldChar w:fldCharType="begin"/>
            </w:r>
            <w:r w:rsidR="004771CE">
              <w:rPr>
                <w:noProof/>
                <w:webHidden/>
              </w:rPr>
              <w:instrText xml:space="preserve"> PAGEREF _Toc41335628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14:paraId="54FC41E3"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29" w:history="1">
            <w:r w:rsidR="004771CE" w:rsidRPr="00B1465A">
              <w:rPr>
                <w:rStyle w:val="Hipervnculo"/>
                <w:noProof/>
              </w:rPr>
              <w:t>4.3.1</w:t>
            </w:r>
            <w:r w:rsidR="004771CE">
              <w:rPr>
                <w:rFonts w:asciiTheme="minorHAnsi" w:hAnsiTheme="minorHAnsi" w:cstheme="minorBidi"/>
                <w:noProof/>
                <w:sz w:val="22"/>
              </w:rPr>
              <w:tab/>
            </w:r>
            <w:r w:rsidR="004771CE" w:rsidRPr="00B1465A">
              <w:rPr>
                <w:rStyle w:val="Hipervnculo"/>
                <w:noProof/>
              </w:rPr>
              <w:t>App Inventor</w:t>
            </w:r>
            <w:r w:rsidR="004771CE">
              <w:rPr>
                <w:noProof/>
                <w:webHidden/>
              </w:rPr>
              <w:tab/>
            </w:r>
            <w:r w:rsidR="004771CE">
              <w:rPr>
                <w:noProof/>
                <w:webHidden/>
              </w:rPr>
              <w:fldChar w:fldCharType="begin"/>
            </w:r>
            <w:r w:rsidR="004771CE">
              <w:rPr>
                <w:noProof/>
                <w:webHidden/>
              </w:rPr>
              <w:instrText xml:space="preserve"> PAGEREF _Toc41335629 \h </w:instrText>
            </w:r>
            <w:r w:rsidR="004771CE">
              <w:rPr>
                <w:noProof/>
                <w:webHidden/>
              </w:rPr>
            </w:r>
            <w:r w:rsidR="004771CE">
              <w:rPr>
                <w:noProof/>
                <w:webHidden/>
              </w:rPr>
              <w:fldChar w:fldCharType="separate"/>
            </w:r>
            <w:r w:rsidR="004771CE">
              <w:rPr>
                <w:noProof/>
                <w:webHidden/>
              </w:rPr>
              <w:t>6</w:t>
            </w:r>
            <w:r w:rsidR="004771CE">
              <w:rPr>
                <w:noProof/>
                <w:webHidden/>
              </w:rPr>
              <w:fldChar w:fldCharType="end"/>
            </w:r>
          </w:hyperlink>
        </w:p>
        <w:p w14:paraId="6C78820C"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30" w:history="1">
            <w:r w:rsidR="004771CE" w:rsidRPr="00B1465A">
              <w:rPr>
                <w:rStyle w:val="Hipervnculo"/>
                <w:noProof/>
              </w:rPr>
              <w:t>4.3.2</w:t>
            </w:r>
            <w:r w:rsidR="004771CE">
              <w:rPr>
                <w:rFonts w:asciiTheme="minorHAnsi" w:hAnsiTheme="minorHAnsi" w:cstheme="minorBidi"/>
                <w:noProof/>
                <w:sz w:val="22"/>
              </w:rPr>
              <w:tab/>
            </w:r>
            <w:r w:rsidR="004771CE" w:rsidRPr="00B1465A">
              <w:rPr>
                <w:rStyle w:val="Hipervnculo"/>
                <w:noProof/>
              </w:rPr>
              <w:t>Micro:bit</w:t>
            </w:r>
            <w:r w:rsidR="004771CE">
              <w:rPr>
                <w:noProof/>
                <w:webHidden/>
              </w:rPr>
              <w:tab/>
            </w:r>
            <w:r w:rsidR="004771CE">
              <w:rPr>
                <w:noProof/>
                <w:webHidden/>
              </w:rPr>
              <w:fldChar w:fldCharType="begin"/>
            </w:r>
            <w:r w:rsidR="004771CE">
              <w:rPr>
                <w:noProof/>
                <w:webHidden/>
              </w:rPr>
              <w:instrText xml:space="preserve"> PAGEREF _Toc41335630 \h </w:instrText>
            </w:r>
            <w:r w:rsidR="004771CE">
              <w:rPr>
                <w:noProof/>
                <w:webHidden/>
              </w:rPr>
            </w:r>
            <w:r w:rsidR="004771CE">
              <w:rPr>
                <w:noProof/>
                <w:webHidden/>
              </w:rPr>
              <w:fldChar w:fldCharType="separate"/>
            </w:r>
            <w:r w:rsidR="004771CE">
              <w:rPr>
                <w:noProof/>
                <w:webHidden/>
              </w:rPr>
              <w:t>7</w:t>
            </w:r>
            <w:r w:rsidR="004771CE">
              <w:rPr>
                <w:noProof/>
                <w:webHidden/>
              </w:rPr>
              <w:fldChar w:fldCharType="end"/>
            </w:r>
          </w:hyperlink>
        </w:p>
        <w:p w14:paraId="6621E55E"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31" w:history="1">
            <w:r w:rsidR="004771CE" w:rsidRPr="00B1465A">
              <w:rPr>
                <w:rStyle w:val="Hipervnculo"/>
                <w:noProof/>
              </w:rPr>
              <w:t>4.3.3</w:t>
            </w:r>
            <w:r w:rsidR="004771CE">
              <w:rPr>
                <w:rFonts w:asciiTheme="minorHAnsi" w:hAnsiTheme="minorHAnsi" w:cstheme="minorBidi"/>
                <w:noProof/>
                <w:sz w:val="22"/>
              </w:rPr>
              <w:tab/>
            </w:r>
            <w:r w:rsidR="004771CE" w:rsidRPr="00B1465A">
              <w:rPr>
                <w:rStyle w:val="Hipervnculo"/>
                <w:noProof/>
              </w:rPr>
              <w:t>CODE</w:t>
            </w:r>
            <w:r w:rsidR="004771CE">
              <w:rPr>
                <w:noProof/>
                <w:webHidden/>
              </w:rPr>
              <w:tab/>
            </w:r>
            <w:r w:rsidR="004771CE">
              <w:rPr>
                <w:noProof/>
                <w:webHidden/>
              </w:rPr>
              <w:fldChar w:fldCharType="begin"/>
            </w:r>
            <w:r w:rsidR="004771CE">
              <w:rPr>
                <w:noProof/>
                <w:webHidden/>
              </w:rPr>
              <w:instrText xml:space="preserve"> PAGEREF _Toc41335631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3D692D47"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32" w:history="1">
            <w:r w:rsidR="004771CE" w:rsidRPr="00B1465A">
              <w:rPr>
                <w:rStyle w:val="Hipervnculo"/>
                <w:noProof/>
              </w:rPr>
              <w:t>4.3.4</w:t>
            </w:r>
            <w:r w:rsidR="004771CE">
              <w:rPr>
                <w:rFonts w:asciiTheme="minorHAnsi" w:hAnsiTheme="minorHAnsi" w:cstheme="minorBidi"/>
                <w:noProof/>
                <w:sz w:val="22"/>
              </w:rPr>
              <w:tab/>
            </w:r>
            <w:r w:rsidR="004771CE" w:rsidRPr="00B1465A">
              <w:rPr>
                <w:rStyle w:val="Hipervnculo"/>
                <w:noProof/>
              </w:rPr>
              <w:t>AutoBlocks for Jira</w:t>
            </w:r>
            <w:r w:rsidR="004771CE">
              <w:rPr>
                <w:noProof/>
                <w:webHidden/>
              </w:rPr>
              <w:tab/>
            </w:r>
            <w:r w:rsidR="004771CE">
              <w:rPr>
                <w:noProof/>
                <w:webHidden/>
              </w:rPr>
              <w:fldChar w:fldCharType="begin"/>
            </w:r>
            <w:r w:rsidR="004771CE">
              <w:rPr>
                <w:noProof/>
                <w:webHidden/>
              </w:rPr>
              <w:instrText xml:space="preserve"> PAGEREF _Toc41335632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06FAC660"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33" w:history="1">
            <w:r w:rsidR="004771CE" w:rsidRPr="00B1465A">
              <w:rPr>
                <w:rStyle w:val="Hipervnculo"/>
                <w:noProof/>
              </w:rPr>
              <w:t>4.3.5</w:t>
            </w:r>
            <w:r w:rsidR="004771CE">
              <w:rPr>
                <w:rFonts w:asciiTheme="minorHAnsi" w:hAnsiTheme="minorHAnsi" w:cstheme="minorBidi"/>
                <w:noProof/>
                <w:sz w:val="22"/>
              </w:rPr>
              <w:tab/>
            </w:r>
            <w:r w:rsidR="004771CE" w:rsidRPr="00B1465A">
              <w:rPr>
                <w:rStyle w:val="Hipervnculo"/>
                <w:noProof/>
              </w:rPr>
              <w:t>NOVA Labs</w:t>
            </w:r>
            <w:r w:rsidR="004771CE">
              <w:rPr>
                <w:noProof/>
                <w:webHidden/>
              </w:rPr>
              <w:tab/>
            </w:r>
            <w:r w:rsidR="004771CE">
              <w:rPr>
                <w:noProof/>
                <w:webHidden/>
              </w:rPr>
              <w:fldChar w:fldCharType="begin"/>
            </w:r>
            <w:r w:rsidR="004771CE">
              <w:rPr>
                <w:noProof/>
                <w:webHidden/>
              </w:rPr>
              <w:instrText xml:space="preserve"> PAGEREF _Toc41335633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14:paraId="5D991296"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34" w:history="1">
            <w:r w:rsidR="004771CE" w:rsidRPr="00B1465A">
              <w:rPr>
                <w:rStyle w:val="Hipervnculo"/>
                <w:noProof/>
              </w:rPr>
              <w:t>4.4</w:t>
            </w:r>
            <w:r w:rsidR="004771CE">
              <w:rPr>
                <w:rFonts w:asciiTheme="minorHAnsi" w:hAnsiTheme="minorHAnsi" w:cstheme="minorBidi"/>
                <w:noProof/>
                <w:sz w:val="22"/>
              </w:rPr>
              <w:tab/>
            </w:r>
            <w:r w:rsidR="004771CE" w:rsidRPr="00B1465A">
              <w:rPr>
                <w:rStyle w:val="Hipervnculo"/>
                <w:noProof/>
              </w:rPr>
              <w:t>ESP32</w:t>
            </w:r>
            <w:r w:rsidR="004771CE">
              <w:rPr>
                <w:noProof/>
                <w:webHidden/>
              </w:rPr>
              <w:tab/>
            </w:r>
            <w:r w:rsidR="004771CE">
              <w:rPr>
                <w:noProof/>
                <w:webHidden/>
              </w:rPr>
              <w:fldChar w:fldCharType="begin"/>
            </w:r>
            <w:r w:rsidR="004771CE">
              <w:rPr>
                <w:noProof/>
                <w:webHidden/>
              </w:rPr>
              <w:instrText xml:space="preserve"> PAGEREF _Toc41335634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14:paraId="546AE9CB"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35" w:history="1">
            <w:r w:rsidR="004771CE" w:rsidRPr="00B1465A">
              <w:rPr>
                <w:rStyle w:val="Hipervnculo"/>
                <w:noProof/>
              </w:rPr>
              <w:t>4.5</w:t>
            </w:r>
            <w:r w:rsidR="004771CE">
              <w:rPr>
                <w:rFonts w:asciiTheme="minorHAnsi" w:hAnsiTheme="minorHAnsi" w:cstheme="minorBidi"/>
                <w:noProof/>
                <w:sz w:val="22"/>
              </w:rPr>
              <w:tab/>
            </w:r>
            <w:r w:rsidR="004771CE" w:rsidRPr="00B1465A">
              <w:rPr>
                <w:rStyle w:val="Hipervnculo"/>
                <w:noProof/>
              </w:rPr>
              <w:t>MicroPython</w:t>
            </w:r>
            <w:r w:rsidR="004771CE">
              <w:rPr>
                <w:noProof/>
                <w:webHidden/>
              </w:rPr>
              <w:tab/>
            </w:r>
            <w:r w:rsidR="004771CE">
              <w:rPr>
                <w:noProof/>
                <w:webHidden/>
              </w:rPr>
              <w:fldChar w:fldCharType="begin"/>
            </w:r>
            <w:r w:rsidR="004771CE">
              <w:rPr>
                <w:noProof/>
                <w:webHidden/>
              </w:rPr>
              <w:instrText xml:space="preserve"> PAGEREF _Toc41335635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249800C4"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36" w:history="1">
            <w:r w:rsidR="004771CE" w:rsidRPr="00B1465A">
              <w:rPr>
                <w:rStyle w:val="Hipervnculo"/>
                <w:noProof/>
              </w:rPr>
              <w:t>4.6</w:t>
            </w:r>
            <w:r w:rsidR="004771CE">
              <w:rPr>
                <w:rFonts w:asciiTheme="minorHAnsi" w:hAnsiTheme="minorHAnsi" w:cstheme="minorBidi"/>
                <w:noProof/>
                <w:sz w:val="22"/>
              </w:rPr>
              <w:tab/>
            </w:r>
            <w:r w:rsidR="004771CE" w:rsidRPr="00B1465A">
              <w:rPr>
                <w:rStyle w:val="Hipervnculo"/>
                <w:noProof/>
              </w:rPr>
              <w:t>Wi-Fi</w:t>
            </w:r>
            <w:r w:rsidR="004771CE">
              <w:rPr>
                <w:noProof/>
                <w:webHidden/>
              </w:rPr>
              <w:tab/>
            </w:r>
            <w:r w:rsidR="004771CE">
              <w:rPr>
                <w:noProof/>
                <w:webHidden/>
              </w:rPr>
              <w:fldChar w:fldCharType="begin"/>
            </w:r>
            <w:r w:rsidR="004771CE">
              <w:rPr>
                <w:noProof/>
                <w:webHidden/>
              </w:rPr>
              <w:instrText xml:space="preserve"> PAGEREF _Toc41335636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766227E1"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37" w:history="1">
            <w:r w:rsidR="004771CE" w:rsidRPr="00B1465A">
              <w:rPr>
                <w:rStyle w:val="Hipervnculo"/>
                <w:noProof/>
              </w:rPr>
              <w:t>4.7</w:t>
            </w:r>
            <w:r w:rsidR="004771CE">
              <w:rPr>
                <w:rFonts w:asciiTheme="minorHAnsi" w:hAnsiTheme="minorHAnsi" w:cstheme="minorBidi"/>
                <w:noProof/>
                <w:sz w:val="22"/>
              </w:rPr>
              <w:tab/>
            </w:r>
            <w:r w:rsidR="004771CE" w:rsidRPr="00B1465A">
              <w:rPr>
                <w:rStyle w:val="Hipervnculo"/>
                <w:noProof/>
              </w:rPr>
              <w:t>Bluetooth</w:t>
            </w:r>
            <w:r w:rsidR="004771CE">
              <w:rPr>
                <w:noProof/>
                <w:webHidden/>
              </w:rPr>
              <w:tab/>
            </w:r>
            <w:r w:rsidR="004771CE">
              <w:rPr>
                <w:noProof/>
                <w:webHidden/>
              </w:rPr>
              <w:fldChar w:fldCharType="begin"/>
            </w:r>
            <w:r w:rsidR="004771CE">
              <w:rPr>
                <w:noProof/>
                <w:webHidden/>
              </w:rPr>
              <w:instrText xml:space="preserve"> PAGEREF _Toc41335637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2EA0EA49"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38" w:history="1">
            <w:r w:rsidR="004771CE" w:rsidRPr="00B1465A">
              <w:rPr>
                <w:rStyle w:val="Hipervnculo"/>
                <w:noProof/>
              </w:rPr>
              <w:t>4.8</w:t>
            </w:r>
            <w:r w:rsidR="004771CE">
              <w:rPr>
                <w:rFonts w:asciiTheme="minorHAnsi" w:hAnsiTheme="minorHAnsi" w:cstheme="minorBidi"/>
                <w:noProof/>
                <w:sz w:val="22"/>
              </w:rPr>
              <w:tab/>
            </w:r>
            <w:r w:rsidR="004771CE" w:rsidRPr="00B1465A">
              <w:rPr>
                <w:rStyle w:val="Hipervnculo"/>
                <w:noProof/>
              </w:rPr>
              <w:t>PWM</w:t>
            </w:r>
            <w:r w:rsidR="004771CE">
              <w:rPr>
                <w:noProof/>
                <w:webHidden/>
              </w:rPr>
              <w:tab/>
            </w:r>
            <w:r w:rsidR="004771CE">
              <w:rPr>
                <w:noProof/>
                <w:webHidden/>
              </w:rPr>
              <w:fldChar w:fldCharType="begin"/>
            </w:r>
            <w:r w:rsidR="004771CE">
              <w:rPr>
                <w:noProof/>
                <w:webHidden/>
              </w:rPr>
              <w:instrText xml:space="preserve"> PAGEREF _Toc41335638 \h </w:instrText>
            </w:r>
            <w:r w:rsidR="004771CE">
              <w:rPr>
                <w:noProof/>
                <w:webHidden/>
              </w:rPr>
            </w:r>
            <w:r w:rsidR="004771CE">
              <w:rPr>
                <w:noProof/>
                <w:webHidden/>
              </w:rPr>
              <w:fldChar w:fldCharType="separate"/>
            </w:r>
            <w:r w:rsidR="004771CE">
              <w:rPr>
                <w:noProof/>
                <w:webHidden/>
              </w:rPr>
              <w:t>10</w:t>
            </w:r>
            <w:r w:rsidR="004771CE">
              <w:rPr>
                <w:noProof/>
                <w:webHidden/>
              </w:rPr>
              <w:fldChar w:fldCharType="end"/>
            </w:r>
          </w:hyperlink>
        </w:p>
        <w:p w14:paraId="6E48BC9F" w14:textId="77777777" w:rsidR="004771CE" w:rsidRDefault="000A0A65">
          <w:pPr>
            <w:pStyle w:val="TDC1"/>
            <w:rPr>
              <w:rFonts w:asciiTheme="minorHAnsi" w:hAnsiTheme="minorHAnsi" w:cstheme="minorBidi"/>
              <w:noProof/>
              <w:sz w:val="22"/>
            </w:rPr>
          </w:pPr>
          <w:hyperlink w:anchor="_Toc41335639" w:history="1">
            <w:r w:rsidR="004771CE" w:rsidRPr="00B1465A">
              <w:rPr>
                <w:rStyle w:val="Hipervnculo"/>
                <w:noProof/>
              </w:rPr>
              <w:t>5</w:t>
            </w:r>
            <w:r w:rsidR="004771CE">
              <w:rPr>
                <w:rFonts w:asciiTheme="minorHAnsi" w:hAnsiTheme="minorHAnsi" w:cstheme="minorBidi"/>
                <w:noProof/>
                <w:sz w:val="22"/>
              </w:rPr>
              <w:tab/>
            </w:r>
            <w:r w:rsidR="004771CE" w:rsidRPr="00B1465A">
              <w:rPr>
                <w:rStyle w:val="Hipervnculo"/>
                <w:noProof/>
              </w:rPr>
              <w:t>Metodología</w:t>
            </w:r>
            <w:r w:rsidR="004771CE">
              <w:rPr>
                <w:noProof/>
                <w:webHidden/>
              </w:rPr>
              <w:tab/>
            </w:r>
            <w:r w:rsidR="004771CE">
              <w:rPr>
                <w:noProof/>
                <w:webHidden/>
              </w:rPr>
              <w:fldChar w:fldCharType="begin"/>
            </w:r>
            <w:r w:rsidR="004771CE">
              <w:rPr>
                <w:noProof/>
                <w:webHidden/>
              </w:rPr>
              <w:instrText xml:space="preserve"> PAGEREF _Toc41335639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77791240"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40" w:history="1">
            <w:r w:rsidR="004771CE" w:rsidRPr="00B1465A">
              <w:rPr>
                <w:rStyle w:val="Hipervnculo"/>
                <w:noProof/>
              </w:rPr>
              <w:t>5.1</w:t>
            </w:r>
            <w:r w:rsidR="004771CE">
              <w:rPr>
                <w:rFonts w:asciiTheme="minorHAnsi" w:hAnsiTheme="minorHAnsi" w:cstheme="minorBidi"/>
                <w:noProof/>
                <w:sz w:val="22"/>
              </w:rPr>
              <w:tab/>
            </w:r>
            <w:r w:rsidR="004771CE" w:rsidRPr="00B1465A">
              <w:rPr>
                <w:rStyle w:val="Hipervnculo"/>
                <w:noProof/>
              </w:rPr>
              <w:t>Objetivo 1 – Construir bloques básicos de programación visual bajo el entorno de Blockly</w:t>
            </w:r>
            <w:r w:rsidR="004771CE">
              <w:rPr>
                <w:noProof/>
                <w:webHidden/>
              </w:rPr>
              <w:tab/>
            </w:r>
            <w:r w:rsidR="004771CE">
              <w:rPr>
                <w:noProof/>
                <w:webHidden/>
              </w:rPr>
              <w:fldChar w:fldCharType="begin"/>
            </w:r>
            <w:r w:rsidR="004771CE">
              <w:rPr>
                <w:noProof/>
                <w:webHidden/>
              </w:rPr>
              <w:instrText xml:space="preserve"> PAGEREF _Toc41335640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7ABE1011"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41" w:history="1">
            <w:r w:rsidR="004771CE" w:rsidRPr="00B1465A">
              <w:rPr>
                <w:rStyle w:val="Hipervnculo"/>
                <w:noProof/>
              </w:rPr>
              <w:t>5.1.1</w:t>
            </w:r>
            <w:r w:rsidR="004771CE">
              <w:rPr>
                <w:rFonts w:asciiTheme="minorHAnsi" w:hAnsiTheme="minorHAnsi" w:cstheme="minorBidi"/>
                <w:noProof/>
                <w:sz w:val="22"/>
              </w:rPr>
              <w:tab/>
            </w:r>
            <w:r w:rsidR="004771CE" w:rsidRPr="00B1465A">
              <w:rPr>
                <w:rStyle w:val="Hipervnculo"/>
                <w:noProof/>
              </w:rPr>
              <w:t>Actividad 1.1 - Selección de bloques funcionales y la metodología de construcción</w:t>
            </w:r>
            <w:r w:rsidR="004771CE">
              <w:rPr>
                <w:noProof/>
                <w:webHidden/>
              </w:rPr>
              <w:tab/>
            </w:r>
            <w:r w:rsidR="004771CE">
              <w:rPr>
                <w:noProof/>
                <w:webHidden/>
              </w:rPr>
              <w:fldChar w:fldCharType="begin"/>
            </w:r>
            <w:r w:rsidR="004771CE">
              <w:rPr>
                <w:noProof/>
                <w:webHidden/>
              </w:rPr>
              <w:instrText xml:space="preserve"> PAGEREF _Toc41335641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687B4EE4"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42" w:history="1">
            <w:r w:rsidR="004771CE" w:rsidRPr="00B1465A">
              <w:rPr>
                <w:rStyle w:val="Hipervnculo"/>
                <w:noProof/>
              </w:rPr>
              <w:t>5.1.2</w:t>
            </w:r>
            <w:r w:rsidR="004771CE">
              <w:rPr>
                <w:rFonts w:asciiTheme="minorHAnsi" w:hAnsiTheme="minorHAnsi" w:cstheme="minorBidi"/>
                <w:noProof/>
                <w:sz w:val="22"/>
              </w:rPr>
              <w:tab/>
            </w:r>
            <w:r w:rsidR="004771CE" w:rsidRPr="00B1465A">
              <w:rPr>
                <w:rStyle w:val="Hipervnculo"/>
                <w:noProof/>
              </w:rPr>
              <w:t>Actividad 1.2 – Descripción de bloques funcionales en Python</w:t>
            </w:r>
            <w:r w:rsidR="004771CE">
              <w:rPr>
                <w:noProof/>
                <w:webHidden/>
              </w:rPr>
              <w:tab/>
            </w:r>
            <w:r w:rsidR="004771CE">
              <w:rPr>
                <w:noProof/>
                <w:webHidden/>
              </w:rPr>
              <w:fldChar w:fldCharType="begin"/>
            </w:r>
            <w:r w:rsidR="004771CE">
              <w:rPr>
                <w:noProof/>
                <w:webHidden/>
              </w:rPr>
              <w:instrText xml:space="preserve"> PAGEREF _Toc41335642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5D8E5E43"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43" w:history="1">
            <w:r w:rsidR="004771CE" w:rsidRPr="00B1465A">
              <w:rPr>
                <w:rStyle w:val="Hipervnculo"/>
                <w:noProof/>
              </w:rPr>
              <w:t>5.1.3</w:t>
            </w:r>
            <w:r w:rsidR="004771CE">
              <w:rPr>
                <w:rFonts w:asciiTheme="minorHAnsi" w:hAnsiTheme="minorHAnsi" w:cstheme="minorBidi"/>
                <w:noProof/>
                <w:sz w:val="22"/>
              </w:rPr>
              <w:tab/>
            </w:r>
            <w:r w:rsidR="004771CE" w:rsidRPr="00B1465A">
              <w:rPr>
                <w:rStyle w:val="Hipervnculo"/>
                <w:noProof/>
              </w:rPr>
              <w:t>Actividad 1.3 – Integración de bloques con JavaScript</w:t>
            </w:r>
            <w:r w:rsidR="004771CE">
              <w:rPr>
                <w:noProof/>
                <w:webHidden/>
              </w:rPr>
              <w:tab/>
            </w:r>
            <w:r w:rsidR="004771CE">
              <w:rPr>
                <w:noProof/>
                <w:webHidden/>
              </w:rPr>
              <w:fldChar w:fldCharType="begin"/>
            </w:r>
            <w:r w:rsidR="004771CE">
              <w:rPr>
                <w:noProof/>
                <w:webHidden/>
              </w:rPr>
              <w:instrText xml:space="preserve"> PAGEREF _Toc41335643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39C31D96"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44" w:history="1">
            <w:r w:rsidR="004771CE" w:rsidRPr="00B1465A">
              <w:rPr>
                <w:rStyle w:val="Hipervnculo"/>
                <w:noProof/>
              </w:rPr>
              <w:t>5.2</w:t>
            </w:r>
            <w:r w:rsidR="004771CE">
              <w:rPr>
                <w:rFonts w:asciiTheme="minorHAnsi" w:hAnsiTheme="minorHAnsi" w:cstheme="minorBidi"/>
                <w:noProof/>
                <w:sz w:val="22"/>
              </w:rPr>
              <w:tab/>
            </w:r>
            <w:r w:rsidR="004771CE" w:rsidRPr="00B1465A">
              <w:rPr>
                <w:rStyle w:val="Hipervnculo"/>
                <w:noProof/>
              </w:rPr>
              <w:t>Objetivo 2 -  Construir un prototipo inicial de hardware que permita probar la integración de la programación visual</w:t>
            </w:r>
            <w:r w:rsidR="004771CE">
              <w:rPr>
                <w:noProof/>
                <w:webHidden/>
              </w:rPr>
              <w:tab/>
            </w:r>
            <w:r w:rsidR="004771CE">
              <w:rPr>
                <w:noProof/>
                <w:webHidden/>
              </w:rPr>
              <w:fldChar w:fldCharType="begin"/>
            </w:r>
            <w:r w:rsidR="004771CE">
              <w:rPr>
                <w:noProof/>
                <w:webHidden/>
              </w:rPr>
              <w:instrText xml:space="preserve"> PAGEREF _Toc41335644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0D52D6E4"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45" w:history="1">
            <w:r w:rsidR="004771CE" w:rsidRPr="00B1465A">
              <w:rPr>
                <w:rStyle w:val="Hipervnculo"/>
                <w:noProof/>
              </w:rPr>
              <w:t>5.2.1</w:t>
            </w:r>
            <w:r w:rsidR="004771CE">
              <w:rPr>
                <w:rFonts w:asciiTheme="minorHAnsi" w:hAnsiTheme="minorHAnsi" w:cstheme="minorBidi"/>
                <w:noProof/>
                <w:sz w:val="22"/>
              </w:rPr>
              <w:tab/>
            </w:r>
            <w:r w:rsidR="004771CE" w:rsidRPr="00B1465A">
              <w:rPr>
                <w:rStyle w:val="Hipervnculo"/>
                <w:noProof/>
              </w:rPr>
              <w:t>Actividad 2.1 – Selección de componentes electrónicos</w:t>
            </w:r>
            <w:r w:rsidR="004771CE">
              <w:rPr>
                <w:noProof/>
                <w:webHidden/>
              </w:rPr>
              <w:tab/>
            </w:r>
            <w:r w:rsidR="004771CE">
              <w:rPr>
                <w:noProof/>
                <w:webHidden/>
              </w:rPr>
              <w:fldChar w:fldCharType="begin"/>
            </w:r>
            <w:r w:rsidR="004771CE">
              <w:rPr>
                <w:noProof/>
                <w:webHidden/>
              </w:rPr>
              <w:instrText xml:space="preserve"> PAGEREF _Toc41335645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3E0AA2AC"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46" w:history="1">
            <w:r w:rsidR="004771CE" w:rsidRPr="00B1465A">
              <w:rPr>
                <w:rStyle w:val="Hipervnculo"/>
                <w:noProof/>
              </w:rPr>
              <w:t>5.2.2</w:t>
            </w:r>
            <w:r w:rsidR="004771CE">
              <w:rPr>
                <w:rFonts w:asciiTheme="minorHAnsi" w:hAnsiTheme="minorHAnsi" w:cstheme="minorBidi"/>
                <w:noProof/>
                <w:sz w:val="22"/>
              </w:rPr>
              <w:tab/>
            </w:r>
            <w:r w:rsidR="004771CE" w:rsidRPr="00B1465A">
              <w:rPr>
                <w:rStyle w:val="Hipervnculo"/>
                <w:noProof/>
              </w:rPr>
              <w:t>Actividad 2.2 – Diseño de la tarjeta PCB</w:t>
            </w:r>
            <w:r w:rsidR="004771CE">
              <w:rPr>
                <w:noProof/>
                <w:webHidden/>
              </w:rPr>
              <w:tab/>
            </w:r>
            <w:r w:rsidR="004771CE">
              <w:rPr>
                <w:noProof/>
                <w:webHidden/>
              </w:rPr>
              <w:fldChar w:fldCharType="begin"/>
            </w:r>
            <w:r w:rsidR="004771CE">
              <w:rPr>
                <w:noProof/>
                <w:webHidden/>
              </w:rPr>
              <w:instrText xml:space="preserve"> PAGEREF _Toc41335646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390F8304"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47" w:history="1">
            <w:r w:rsidR="004771CE" w:rsidRPr="00B1465A">
              <w:rPr>
                <w:rStyle w:val="Hipervnculo"/>
                <w:noProof/>
              </w:rPr>
              <w:t>5.2.3</w:t>
            </w:r>
            <w:r w:rsidR="004771CE">
              <w:rPr>
                <w:rFonts w:asciiTheme="minorHAnsi" w:hAnsiTheme="minorHAnsi" w:cstheme="minorBidi"/>
                <w:noProof/>
                <w:sz w:val="22"/>
              </w:rPr>
              <w:tab/>
            </w:r>
            <w:r w:rsidR="004771CE" w:rsidRPr="00B1465A">
              <w:rPr>
                <w:rStyle w:val="Hipervnculo"/>
                <w:noProof/>
              </w:rPr>
              <w:t>Actividad 2.3 - Ensamblaje y testeo del diseño de hardware</w:t>
            </w:r>
            <w:r w:rsidR="004771CE">
              <w:rPr>
                <w:noProof/>
                <w:webHidden/>
              </w:rPr>
              <w:tab/>
            </w:r>
            <w:r w:rsidR="004771CE">
              <w:rPr>
                <w:noProof/>
                <w:webHidden/>
              </w:rPr>
              <w:fldChar w:fldCharType="begin"/>
            </w:r>
            <w:r w:rsidR="004771CE">
              <w:rPr>
                <w:noProof/>
                <w:webHidden/>
              </w:rPr>
              <w:instrText xml:space="preserve"> PAGEREF _Toc41335647 \h </w:instrText>
            </w:r>
            <w:r w:rsidR="004771CE">
              <w:rPr>
                <w:noProof/>
                <w:webHidden/>
              </w:rPr>
            </w:r>
            <w:r w:rsidR="004771CE">
              <w:rPr>
                <w:noProof/>
                <w:webHidden/>
              </w:rPr>
              <w:fldChar w:fldCharType="separate"/>
            </w:r>
            <w:r w:rsidR="004771CE">
              <w:rPr>
                <w:noProof/>
                <w:webHidden/>
              </w:rPr>
              <w:t>13</w:t>
            </w:r>
            <w:r w:rsidR="004771CE">
              <w:rPr>
                <w:noProof/>
                <w:webHidden/>
              </w:rPr>
              <w:fldChar w:fldCharType="end"/>
            </w:r>
          </w:hyperlink>
        </w:p>
        <w:p w14:paraId="232204D3"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48" w:history="1">
            <w:r w:rsidR="004771CE" w:rsidRPr="00B1465A">
              <w:rPr>
                <w:rStyle w:val="Hipervnculo"/>
                <w:noProof/>
              </w:rPr>
              <w:t>5.3</w:t>
            </w:r>
            <w:r w:rsidR="004771CE">
              <w:rPr>
                <w:rFonts w:asciiTheme="minorHAnsi" w:hAnsiTheme="minorHAnsi" w:cstheme="minorBidi"/>
                <w:noProof/>
                <w:sz w:val="22"/>
              </w:rPr>
              <w:tab/>
            </w:r>
            <w:r w:rsidR="004771CE" w:rsidRPr="00B1465A">
              <w:rPr>
                <w:rStyle w:val="Hipervnculo"/>
                <w:noProof/>
              </w:rPr>
              <w:t>Objetivo 3 - Validar la interface visual de programación con la tarjeta de procesamiento</w:t>
            </w:r>
            <w:r w:rsidR="004771CE">
              <w:rPr>
                <w:noProof/>
                <w:webHidden/>
              </w:rPr>
              <w:tab/>
            </w:r>
            <w:r w:rsidR="004771CE">
              <w:rPr>
                <w:noProof/>
                <w:webHidden/>
              </w:rPr>
              <w:fldChar w:fldCharType="begin"/>
            </w:r>
            <w:r w:rsidR="004771CE">
              <w:rPr>
                <w:noProof/>
                <w:webHidden/>
              </w:rPr>
              <w:instrText xml:space="preserve"> PAGEREF _Toc41335648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6B1FDA5B"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49" w:history="1">
            <w:r w:rsidR="004771CE" w:rsidRPr="00B1465A">
              <w:rPr>
                <w:rStyle w:val="Hipervnculo"/>
                <w:noProof/>
              </w:rPr>
              <w:t>5.3.1</w:t>
            </w:r>
            <w:r w:rsidR="004771CE">
              <w:rPr>
                <w:rFonts w:asciiTheme="minorHAnsi" w:hAnsiTheme="minorHAnsi" w:cstheme="minorBidi"/>
                <w:noProof/>
                <w:sz w:val="22"/>
              </w:rPr>
              <w:tab/>
            </w:r>
            <w:r w:rsidR="004771CE" w:rsidRPr="00B1465A">
              <w:rPr>
                <w:rStyle w:val="Hipervnculo"/>
                <w:noProof/>
              </w:rPr>
              <w:t>Actividad 3.1 – 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_Toc41335649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4008CEBE"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50" w:history="1">
            <w:r w:rsidR="004771CE" w:rsidRPr="00B1465A">
              <w:rPr>
                <w:rStyle w:val="Hipervnculo"/>
                <w:noProof/>
              </w:rPr>
              <w:t>5.3.2</w:t>
            </w:r>
            <w:r w:rsidR="004771CE">
              <w:rPr>
                <w:rFonts w:asciiTheme="minorHAnsi" w:hAnsiTheme="minorHAnsi" w:cstheme="minorBidi"/>
                <w:noProof/>
                <w:sz w:val="22"/>
              </w:rPr>
              <w:tab/>
            </w:r>
            <w:r w:rsidR="004771CE" w:rsidRPr="00B1465A">
              <w:rPr>
                <w:rStyle w:val="Hipervnculo"/>
                <w:noProof/>
              </w:rPr>
              <w:t>Actividad 3.2 – Prueba de MicroPython en el procesador con la tarjeta de desarrollo ESP32 SparkFun</w:t>
            </w:r>
            <w:r w:rsidR="004771CE">
              <w:rPr>
                <w:noProof/>
                <w:webHidden/>
              </w:rPr>
              <w:tab/>
            </w:r>
            <w:r w:rsidR="004771CE">
              <w:rPr>
                <w:noProof/>
                <w:webHidden/>
              </w:rPr>
              <w:fldChar w:fldCharType="begin"/>
            </w:r>
            <w:r w:rsidR="004771CE">
              <w:rPr>
                <w:noProof/>
                <w:webHidden/>
              </w:rPr>
              <w:instrText xml:space="preserve"> PAGEREF _Toc41335650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2CF02844"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51" w:history="1">
            <w:r w:rsidR="004771CE" w:rsidRPr="00B1465A">
              <w:rPr>
                <w:rStyle w:val="Hipervnculo"/>
                <w:noProof/>
              </w:rPr>
              <w:t>5.3.3</w:t>
            </w:r>
            <w:r w:rsidR="004771CE">
              <w:rPr>
                <w:rFonts w:asciiTheme="minorHAnsi" w:hAnsiTheme="minorHAnsi" w:cstheme="minorBidi"/>
                <w:noProof/>
                <w:sz w:val="22"/>
              </w:rPr>
              <w:tab/>
            </w:r>
            <w:r w:rsidR="004771CE" w:rsidRPr="00B1465A">
              <w:rPr>
                <w:rStyle w:val="Hipervnculo"/>
                <w:noProof/>
              </w:rPr>
              <w:t>Actividad 3.3 - Integración de los bloques con MicroPython</w:t>
            </w:r>
            <w:r w:rsidR="004771CE">
              <w:rPr>
                <w:noProof/>
                <w:webHidden/>
              </w:rPr>
              <w:tab/>
            </w:r>
            <w:r w:rsidR="004771CE">
              <w:rPr>
                <w:noProof/>
                <w:webHidden/>
              </w:rPr>
              <w:fldChar w:fldCharType="begin"/>
            </w:r>
            <w:r w:rsidR="004771CE">
              <w:rPr>
                <w:noProof/>
                <w:webHidden/>
              </w:rPr>
              <w:instrText xml:space="preserve"> PAGEREF _Toc41335651 \h </w:instrText>
            </w:r>
            <w:r w:rsidR="004771CE">
              <w:rPr>
                <w:noProof/>
                <w:webHidden/>
              </w:rPr>
            </w:r>
            <w:r w:rsidR="004771CE">
              <w:rPr>
                <w:noProof/>
                <w:webHidden/>
              </w:rPr>
              <w:fldChar w:fldCharType="separate"/>
            </w:r>
            <w:r w:rsidR="004771CE">
              <w:rPr>
                <w:noProof/>
                <w:webHidden/>
              </w:rPr>
              <w:t>14</w:t>
            </w:r>
            <w:r w:rsidR="004771CE">
              <w:rPr>
                <w:noProof/>
                <w:webHidden/>
              </w:rPr>
              <w:fldChar w:fldCharType="end"/>
            </w:r>
          </w:hyperlink>
        </w:p>
        <w:p w14:paraId="144578FF"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52" w:history="1">
            <w:r w:rsidR="004771CE" w:rsidRPr="00B1465A">
              <w:rPr>
                <w:rStyle w:val="Hipervnculo"/>
                <w:noProof/>
              </w:rPr>
              <w:t>5.3.4</w:t>
            </w:r>
            <w:r w:rsidR="004771CE">
              <w:rPr>
                <w:rFonts w:asciiTheme="minorHAnsi" w:hAnsiTheme="minorHAnsi" w:cstheme="minorBidi"/>
                <w:noProof/>
                <w:sz w:val="22"/>
              </w:rPr>
              <w:tab/>
            </w:r>
            <w:r w:rsidR="004771CE" w:rsidRPr="00B1465A">
              <w:rPr>
                <w:rStyle w:val="Hipervnculo"/>
                <w:noProof/>
              </w:rPr>
              <w:t>Actividad 3.4 - Prueba del hardware básico y su funcionalidad</w:t>
            </w:r>
            <w:r w:rsidR="004771CE">
              <w:rPr>
                <w:noProof/>
                <w:webHidden/>
              </w:rPr>
              <w:tab/>
            </w:r>
            <w:r w:rsidR="004771CE">
              <w:rPr>
                <w:noProof/>
                <w:webHidden/>
              </w:rPr>
              <w:fldChar w:fldCharType="begin"/>
            </w:r>
            <w:r w:rsidR="004771CE">
              <w:rPr>
                <w:noProof/>
                <w:webHidden/>
              </w:rPr>
              <w:instrText xml:space="preserve"> PAGEREF _Toc41335652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483F7C45"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53" w:history="1">
            <w:r w:rsidR="004771CE" w:rsidRPr="00B1465A">
              <w:rPr>
                <w:rStyle w:val="Hipervnculo"/>
                <w:noProof/>
              </w:rPr>
              <w:t>5.4</w:t>
            </w:r>
            <w:r w:rsidR="004771CE">
              <w:rPr>
                <w:rFonts w:asciiTheme="minorHAnsi" w:hAnsiTheme="minorHAnsi" w:cstheme="minorBidi"/>
                <w:noProof/>
                <w:sz w:val="22"/>
              </w:rPr>
              <w:tab/>
            </w:r>
            <w:r w:rsidR="004771CE" w:rsidRPr="00B1465A">
              <w:rPr>
                <w:rStyle w:val="Hipervnculo"/>
                <w:noProof/>
              </w:rPr>
              <w:t>Objetivo 4 - Implementar la web e integrar el sistema con un diseño centrado en el usuario</w:t>
            </w:r>
            <w:r w:rsidR="004771CE">
              <w:rPr>
                <w:noProof/>
                <w:webHidden/>
              </w:rPr>
              <w:tab/>
            </w:r>
            <w:r w:rsidR="004771CE">
              <w:rPr>
                <w:noProof/>
                <w:webHidden/>
              </w:rPr>
              <w:fldChar w:fldCharType="begin"/>
            </w:r>
            <w:r w:rsidR="004771CE">
              <w:rPr>
                <w:noProof/>
                <w:webHidden/>
              </w:rPr>
              <w:instrText xml:space="preserve"> PAGEREF _Toc41335653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468F2E4B"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54" w:history="1">
            <w:r w:rsidR="004771CE" w:rsidRPr="00B1465A">
              <w:rPr>
                <w:rStyle w:val="Hipervnculo"/>
                <w:noProof/>
              </w:rPr>
              <w:t>5.4.1</w:t>
            </w:r>
            <w:r w:rsidR="004771CE">
              <w:rPr>
                <w:rFonts w:asciiTheme="minorHAnsi" w:hAnsiTheme="minorHAnsi" w:cstheme="minorBidi"/>
                <w:noProof/>
                <w:sz w:val="22"/>
              </w:rPr>
              <w:tab/>
            </w:r>
            <w:r w:rsidR="004771CE" w:rsidRPr="00B1465A">
              <w:rPr>
                <w:rStyle w:val="Hipervnculo"/>
                <w:noProof/>
              </w:rPr>
              <w:t>Actividad 4.1 – Configuración del web server</w:t>
            </w:r>
            <w:r w:rsidR="004771CE">
              <w:rPr>
                <w:noProof/>
                <w:webHidden/>
              </w:rPr>
              <w:tab/>
            </w:r>
            <w:r w:rsidR="004771CE">
              <w:rPr>
                <w:noProof/>
                <w:webHidden/>
              </w:rPr>
              <w:fldChar w:fldCharType="begin"/>
            </w:r>
            <w:r w:rsidR="004771CE">
              <w:rPr>
                <w:noProof/>
                <w:webHidden/>
              </w:rPr>
              <w:instrText xml:space="preserve"> PAGEREF _Toc41335654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7DEFDB2B"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55" w:history="1">
            <w:r w:rsidR="004771CE" w:rsidRPr="00B1465A">
              <w:rPr>
                <w:rStyle w:val="Hipervnculo"/>
                <w:noProof/>
              </w:rPr>
              <w:t>5.4.2</w:t>
            </w:r>
            <w:r w:rsidR="004771CE">
              <w:rPr>
                <w:rFonts w:asciiTheme="minorHAnsi" w:hAnsiTheme="minorHAnsi" w:cstheme="minorBidi"/>
                <w:noProof/>
                <w:sz w:val="22"/>
              </w:rPr>
              <w:tab/>
            </w:r>
            <w:r w:rsidR="004771CE" w:rsidRPr="00B1465A">
              <w:rPr>
                <w:rStyle w:val="Hipervnculo"/>
                <w:noProof/>
              </w:rPr>
              <w:t>Actividad 4.2 - Diseño del HTML e integración de los bloques</w:t>
            </w:r>
            <w:r w:rsidR="004771CE">
              <w:rPr>
                <w:noProof/>
                <w:webHidden/>
              </w:rPr>
              <w:tab/>
            </w:r>
            <w:r w:rsidR="004771CE">
              <w:rPr>
                <w:noProof/>
                <w:webHidden/>
              </w:rPr>
              <w:fldChar w:fldCharType="begin"/>
            </w:r>
            <w:r w:rsidR="004771CE">
              <w:rPr>
                <w:noProof/>
                <w:webHidden/>
              </w:rPr>
              <w:instrText xml:space="preserve"> PAGEREF _Toc41335655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75B7FE59" w14:textId="77777777" w:rsidR="004771CE" w:rsidRDefault="000A0A65">
          <w:pPr>
            <w:pStyle w:val="TDC1"/>
            <w:rPr>
              <w:rFonts w:asciiTheme="minorHAnsi" w:hAnsiTheme="minorHAnsi" w:cstheme="minorBidi"/>
              <w:noProof/>
              <w:sz w:val="22"/>
            </w:rPr>
          </w:pPr>
          <w:hyperlink w:anchor="_Toc41335656" w:history="1">
            <w:r w:rsidR="004771CE" w:rsidRPr="00B1465A">
              <w:rPr>
                <w:rStyle w:val="Hipervnculo"/>
                <w:noProof/>
              </w:rPr>
              <w:t>6</w:t>
            </w:r>
            <w:r w:rsidR="004771CE">
              <w:rPr>
                <w:rFonts w:asciiTheme="minorHAnsi" w:hAnsiTheme="minorHAnsi" w:cstheme="minorBidi"/>
                <w:noProof/>
                <w:sz w:val="22"/>
              </w:rPr>
              <w:tab/>
            </w:r>
            <w:r w:rsidR="004771CE" w:rsidRPr="00B1465A">
              <w:rPr>
                <w:rStyle w:val="Hipervnculo"/>
                <w:noProof/>
              </w:rPr>
              <w:t>Resultados</w:t>
            </w:r>
            <w:r w:rsidR="004771CE">
              <w:rPr>
                <w:noProof/>
                <w:webHidden/>
              </w:rPr>
              <w:tab/>
            </w:r>
            <w:r w:rsidR="004771CE">
              <w:rPr>
                <w:noProof/>
                <w:webHidden/>
              </w:rPr>
              <w:fldChar w:fldCharType="begin"/>
            </w:r>
            <w:r w:rsidR="004771CE">
              <w:rPr>
                <w:noProof/>
                <w:webHidden/>
              </w:rPr>
              <w:instrText xml:space="preserve"> PAGEREF _Toc41335656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2EA594BE"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57" w:history="1">
            <w:r w:rsidR="004771CE" w:rsidRPr="00B1465A">
              <w:rPr>
                <w:rStyle w:val="Hipervnculo"/>
                <w:noProof/>
              </w:rPr>
              <w:t>6.1</w:t>
            </w:r>
            <w:r w:rsidR="004771CE">
              <w:rPr>
                <w:rFonts w:asciiTheme="minorHAnsi" w:hAnsiTheme="minorHAnsi" w:cstheme="minorBidi"/>
                <w:noProof/>
                <w:sz w:val="22"/>
              </w:rPr>
              <w:tab/>
            </w:r>
            <w:r w:rsidR="004771CE" w:rsidRPr="00B1465A">
              <w:rPr>
                <w:rStyle w:val="Hipervnculo"/>
                <w:noProof/>
              </w:rPr>
              <w:t>Software</w:t>
            </w:r>
            <w:r w:rsidR="004771CE">
              <w:rPr>
                <w:noProof/>
                <w:webHidden/>
              </w:rPr>
              <w:tab/>
            </w:r>
            <w:r w:rsidR="004771CE">
              <w:rPr>
                <w:noProof/>
                <w:webHidden/>
              </w:rPr>
              <w:fldChar w:fldCharType="begin"/>
            </w:r>
            <w:r w:rsidR="004771CE">
              <w:rPr>
                <w:noProof/>
                <w:webHidden/>
              </w:rPr>
              <w:instrText xml:space="preserve"> PAGEREF _Toc41335657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214812F8"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58" w:history="1">
            <w:r w:rsidR="004771CE" w:rsidRPr="00B1465A">
              <w:rPr>
                <w:rStyle w:val="Hipervnculo"/>
                <w:noProof/>
              </w:rPr>
              <w:t>6.1.1</w:t>
            </w:r>
            <w:r w:rsidR="004771CE">
              <w:rPr>
                <w:rFonts w:asciiTheme="minorHAnsi" w:hAnsiTheme="minorHAnsi" w:cstheme="minorBidi"/>
                <w:noProof/>
                <w:sz w:val="22"/>
              </w:rPr>
              <w:tab/>
            </w:r>
            <w:r w:rsidR="004771CE" w:rsidRPr="00B1465A">
              <w:rPr>
                <w:rStyle w:val="Hipervnculo"/>
                <w:noProof/>
              </w:rPr>
              <w:t>Instalación de MicroPython en el procesador ESP32</w:t>
            </w:r>
            <w:r w:rsidR="004771CE">
              <w:rPr>
                <w:noProof/>
                <w:webHidden/>
              </w:rPr>
              <w:tab/>
            </w:r>
            <w:r w:rsidR="004771CE">
              <w:rPr>
                <w:noProof/>
                <w:webHidden/>
              </w:rPr>
              <w:fldChar w:fldCharType="begin"/>
            </w:r>
            <w:r w:rsidR="004771CE">
              <w:rPr>
                <w:noProof/>
                <w:webHidden/>
              </w:rPr>
              <w:instrText xml:space="preserve"> PAGEREF _Toc41335658 \h </w:instrText>
            </w:r>
            <w:r w:rsidR="004771CE">
              <w:rPr>
                <w:noProof/>
                <w:webHidden/>
              </w:rPr>
            </w:r>
            <w:r w:rsidR="004771CE">
              <w:rPr>
                <w:noProof/>
                <w:webHidden/>
              </w:rPr>
              <w:fldChar w:fldCharType="separate"/>
            </w:r>
            <w:r w:rsidR="004771CE">
              <w:rPr>
                <w:noProof/>
                <w:webHidden/>
              </w:rPr>
              <w:t>15</w:t>
            </w:r>
            <w:r w:rsidR="004771CE">
              <w:rPr>
                <w:noProof/>
                <w:webHidden/>
              </w:rPr>
              <w:fldChar w:fldCharType="end"/>
            </w:r>
          </w:hyperlink>
        </w:p>
        <w:p w14:paraId="650C74AE"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59" w:history="1">
            <w:r w:rsidR="004771CE" w:rsidRPr="00B1465A">
              <w:rPr>
                <w:rStyle w:val="Hipervnculo"/>
                <w:noProof/>
              </w:rPr>
              <w:t>6.1.2</w:t>
            </w:r>
            <w:r w:rsidR="004771CE">
              <w:rPr>
                <w:rFonts w:asciiTheme="minorHAnsi" w:hAnsiTheme="minorHAnsi" w:cstheme="minorBidi"/>
                <w:noProof/>
                <w:sz w:val="22"/>
              </w:rPr>
              <w:tab/>
            </w:r>
            <w:r w:rsidR="004771CE" w:rsidRPr="00B1465A">
              <w:rPr>
                <w:rStyle w:val="Hipervnculo"/>
                <w:noProof/>
              </w:rPr>
              <w:t>Selección de bloques funcionales</w:t>
            </w:r>
            <w:r w:rsidR="004771CE">
              <w:rPr>
                <w:noProof/>
                <w:webHidden/>
              </w:rPr>
              <w:tab/>
            </w:r>
            <w:r w:rsidR="004771CE">
              <w:rPr>
                <w:noProof/>
                <w:webHidden/>
              </w:rPr>
              <w:fldChar w:fldCharType="begin"/>
            </w:r>
            <w:r w:rsidR="004771CE">
              <w:rPr>
                <w:noProof/>
                <w:webHidden/>
              </w:rPr>
              <w:instrText xml:space="preserve"> PAGEREF _Toc41335659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14:paraId="29E52715"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60" w:history="1">
            <w:r w:rsidR="004771CE" w:rsidRPr="00B1465A">
              <w:rPr>
                <w:rStyle w:val="Hipervnculo"/>
                <w:noProof/>
              </w:rPr>
              <w:t>6.1.3</w:t>
            </w:r>
            <w:r w:rsidR="004771CE">
              <w:rPr>
                <w:rFonts w:asciiTheme="minorHAnsi" w:hAnsiTheme="minorHAnsi" w:cstheme="minorBidi"/>
                <w:noProof/>
                <w:sz w:val="22"/>
              </w:rPr>
              <w:tab/>
            </w:r>
            <w:r w:rsidR="004771CE" w:rsidRPr="00B1465A">
              <w:rPr>
                <w:rStyle w:val="Hipervnculo"/>
                <w:noProof/>
              </w:rPr>
              <w:t>Creación de bloques bajo el entorno de Blockly</w:t>
            </w:r>
            <w:r w:rsidR="004771CE">
              <w:rPr>
                <w:noProof/>
                <w:webHidden/>
              </w:rPr>
              <w:tab/>
            </w:r>
            <w:r w:rsidR="004771CE">
              <w:rPr>
                <w:noProof/>
                <w:webHidden/>
              </w:rPr>
              <w:fldChar w:fldCharType="begin"/>
            </w:r>
            <w:r w:rsidR="004771CE">
              <w:rPr>
                <w:noProof/>
                <w:webHidden/>
              </w:rPr>
              <w:instrText xml:space="preserve"> PAGEREF _Toc41335660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14:paraId="57190B5F"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61" w:history="1">
            <w:r w:rsidR="004771CE" w:rsidRPr="00B1465A">
              <w:rPr>
                <w:rStyle w:val="Hipervnculo"/>
                <w:noProof/>
              </w:rPr>
              <w:t>6.1.4</w:t>
            </w:r>
            <w:r w:rsidR="004771CE">
              <w:rPr>
                <w:rFonts w:asciiTheme="minorHAnsi" w:hAnsiTheme="minorHAnsi" w:cstheme="minorBidi"/>
                <w:noProof/>
                <w:sz w:val="22"/>
              </w:rPr>
              <w:tab/>
            </w:r>
            <w:r w:rsidR="004771CE" w:rsidRPr="00B1465A">
              <w:rPr>
                <w:rStyle w:val="Hipervnculo"/>
                <w:noProof/>
              </w:rPr>
              <w:t>Programación</w:t>
            </w:r>
            <w:r w:rsidR="004771CE">
              <w:rPr>
                <w:noProof/>
                <w:webHidden/>
              </w:rPr>
              <w:tab/>
            </w:r>
            <w:r w:rsidR="004771CE">
              <w:rPr>
                <w:noProof/>
                <w:webHidden/>
              </w:rPr>
              <w:fldChar w:fldCharType="begin"/>
            </w:r>
            <w:r w:rsidR="004771CE">
              <w:rPr>
                <w:noProof/>
                <w:webHidden/>
              </w:rPr>
              <w:instrText xml:space="preserve"> PAGEREF _Toc41335661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14:paraId="76D624EF"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62" w:history="1">
            <w:r w:rsidR="004771CE" w:rsidRPr="00B1465A">
              <w:rPr>
                <w:rStyle w:val="Hipervnculo"/>
                <w:noProof/>
              </w:rPr>
              <w:t>6.1.5</w:t>
            </w:r>
            <w:r w:rsidR="004771CE">
              <w:rPr>
                <w:rFonts w:asciiTheme="minorHAnsi" w:hAnsiTheme="minorHAnsi" w:cstheme="minorBidi"/>
                <w:noProof/>
                <w:sz w:val="22"/>
              </w:rPr>
              <w:tab/>
            </w:r>
            <w:r w:rsidR="004771CE" w:rsidRPr="00B1465A">
              <w:rPr>
                <w:rStyle w:val="Hipervnculo"/>
                <w:noProof/>
              </w:rPr>
              <w:t>Descargar Código generado en Python.</w:t>
            </w:r>
            <w:r w:rsidR="004771CE">
              <w:rPr>
                <w:noProof/>
                <w:webHidden/>
              </w:rPr>
              <w:tab/>
            </w:r>
            <w:r w:rsidR="004771CE">
              <w:rPr>
                <w:noProof/>
                <w:webHidden/>
              </w:rPr>
              <w:fldChar w:fldCharType="begin"/>
            </w:r>
            <w:r w:rsidR="004771CE">
              <w:rPr>
                <w:noProof/>
                <w:webHidden/>
              </w:rPr>
              <w:instrText xml:space="preserve"> PAGEREF _Toc41335662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14:paraId="1053D478"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63" w:history="1">
            <w:r w:rsidR="004771CE" w:rsidRPr="00B1465A">
              <w:rPr>
                <w:rStyle w:val="Hipervnculo"/>
                <w:noProof/>
              </w:rPr>
              <w:t>6.1.6</w:t>
            </w:r>
            <w:r w:rsidR="004771CE">
              <w:rPr>
                <w:rFonts w:asciiTheme="minorHAnsi" w:hAnsiTheme="minorHAnsi" w:cstheme="minorBidi"/>
                <w:noProof/>
                <w:sz w:val="22"/>
              </w:rPr>
              <w:tab/>
            </w:r>
            <w:r w:rsidR="004771CE" w:rsidRPr="00B1465A">
              <w:rPr>
                <w:rStyle w:val="Hipervnculo"/>
                <w:noProof/>
              </w:rPr>
              <w:t>Envío Por WebSocket.</w:t>
            </w:r>
            <w:r w:rsidR="004771CE">
              <w:rPr>
                <w:noProof/>
                <w:webHidden/>
              </w:rPr>
              <w:tab/>
            </w:r>
            <w:r w:rsidR="004771CE">
              <w:rPr>
                <w:noProof/>
                <w:webHidden/>
              </w:rPr>
              <w:fldChar w:fldCharType="begin"/>
            </w:r>
            <w:r w:rsidR="004771CE">
              <w:rPr>
                <w:noProof/>
                <w:webHidden/>
              </w:rPr>
              <w:instrText xml:space="preserve"> PAGEREF _Toc41335663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14:paraId="7B0ACBF1" w14:textId="77777777" w:rsidR="004771CE" w:rsidRDefault="000A0A65">
          <w:pPr>
            <w:pStyle w:val="TDC2"/>
            <w:tabs>
              <w:tab w:val="left" w:pos="1540"/>
              <w:tab w:val="right" w:leader="dot" w:pos="8828"/>
            </w:tabs>
            <w:rPr>
              <w:rFonts w:asciiTheme="minorHAnsi" w:hAnsiTheme="minorHAnsi" w:cstheme="minorBidi"/>
              <w:noProof/>
              <w:sz w:val="22"/>
            </w:rPr>
          </w:pPr>
          <w:hyperlink w:anchor="_Toc41335664" w:history="1">
            <w:r w:rsidR="004771CE" w:rsidRPr="00B1465A">
              <w:rPr>
                <w:rStyle w:val="Hipervnculo"/>
                <w:noProof/>
              </w:rPr>
              <w:t>6.2</w:t>
            </w:r>
            <w:r w:rsidR="004771CE">
              <w:rPr>
                <w:rFonts w:asciiTheme="minorHAnsi" w:hAnsiTheme="minorHAnsi" w:cstheme="minorBidi"/>
                <w:noProof/>
                <w:sz w:val="22"/>
              </w:rPr>
              <w:tab/>
            </w:r>
            <w:r w:rsidR="004771CE" w:rsidRPr="00B1465A">
              <w:rPr>
                <w:rStyle w:val="Hipervnculo"/>
                <w:noProof/>
              </w:rPr>
              <w:t>Hardware</w:t>
            </w:r>
            <w:r w:rsidR="004771CE">
              <w:rPr>
                <w:noProof/>
                <w:webHidden/>
              </w:rPr>
              <w:tab/>
            </w:r>
            <w:r w:rsidR="004771CE">
              <w:rPr>
                <w:noProof/>
                <w:webHidden/>
              </w:rPr>
              <w:fldChar w:fldCharType="begin"/>
            </w:r>
            <w:r w:rsidR="004771CE">
              <w:rPr>
                <w:noProof/>
                <w:webHidden/>
              </w:rPr>
              <w:instrText xml:space="preserve"> PAGEREF _Toc41335664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14:paraId="683EE046" w14:textId="77777777" w:rsidR="004771CE" w:rsidRDefault="000A0A65">
          <w:pPr>
            <w:pStyle w:val="TDC3"/>
            <w:tabs>
              <w:tab w:val="left" w:pos="1849"/>
              <w:tab w:val="right" w:leader="dot" w:pos="8828"/>
            </w:tabs>
            <w:rPr>
              <w:rFonts w:asciiTheme="minorHAnsi" w:hAnsiTheme="minorHAnsi" w:cstheme="minorBidi"/>
              <w:noProof/>
              <w:sz w:val="22"/>
            </w:rPr>
          </w:pPr>
          <w:hyperlink w:anchor="_Toc41335665" w:history="1">
            <w:r w:rsidR="004771CE" w:rsidRPr="00B1465A">
              <w:rPr>
                <w:rStyle w:val="Hipervnculo"/>
                <w:noProof/>
              </w:rPr>
              <w:t>6.2.1</w:t>
            </w:r>
            <w:r w:rsidR="004771CE">
              <w:rPr>
                <w:rFonts w:asciiTheme="minorHAnsi" w:hAnsiTheme="minorHAnsi" w:cstheme="minorBidi"/>
                <w:noProof/>
                <w:sz w:val="22"/>
              </w:rPr>
              <w:tab/>
            </w:r>
            <w:r w:rsidR="004771CE" w:rsidRPr="00B1465A">
              <w:rPr>
                <w:rStyle w:val="Hipervnculo"/>
                <w:noProof/>
              </w:rPr>
              <w:t>Selección de componentes eléctricos</w:t>
            </w:r>
            <w:r w:rsidR="004771CE">
              <w:rPr>
                <w:noProof/>
                <w:webHidden/>
              </w:rPr>
              <w:tab/>
            </w:r>
            <w:r w:rsidR="004771CE">
              <w:rPr>
                <w:noProof/>
                <w:webHidden/>
              </w:rPr>
              <w:fldChar w:fldCharType="begin"/>
            </w:r>
            <w:r w:rsidR="004771CE">
              <w:rPr>
                <w:noProof/>
                <w:webHidden/>
              </w:rPr>
              <w:instrText xml:space="preserve"> PAGEREF _Toc41335665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14:paraId="4F2EC3DB" w14:textId="77777777" w:rsidR="004771CE" w:rsidRDefault="000A0A65">
          <w:pPr>
            <w:pStyle w:val="TDC1"/>
            <w:rPr>
              <w:rFonts w:asciiTheme="minorHAnsi" w:hAnsiTheme="minorHAnsi" w:cstheme="minorBidi"/>
              <w:noProof/>
              <w:sz w:val="22"/>
            </w:rPr>
          </w:pPr>
          <w:hyperlink w:anchor="_Toc41335666" w:history="1">
            <w:r w:rsidR="004771CE" w:rsidRPr="00B1465A">
              <w:rPr>
                <w:rStyle w:val="Hipervnculo"/>
                <w:noProof/>
              </w:rPr>
              <w:t>7</w:t>
            </w:r>
            <w:r w:rsidR="004771CE">
              <w:rPr>
                <w:rFonts w:asciiTheme="minorHAnsi" w:hAnsiTheme="minorHAnsi" w:cstheme="minorBidi"/>
                <w:noProof/>
                <w:sz w:val="22"/>
              </w:rPr>
              <w:tab/>
            </w:r>
            <w:r w:rsidR="004771CE" w:rsidRPr="00B1465A">
              <w:rPr>
                <w:rStyle w:val="Hipervnculo"/>
                <w:noProof/>
              </w:rPr>
              <w:t>Cronograma</w:t>
            </w:r>
            <w:r w:rsidR="004771CE">
              <w:rPr>
                <w:noProof/>
                <w:webHidden/>
              </w:rPr>
              <w:tab/>
            </w:r>
            <w:r w:rsidR="004771CE">
              <w:rPr>
                <w:noProof/>
                <w:webHidden/>
              </w:rPr>
              <w:fldChar w:fldCharType="begin"/>
            </w:r>
            <w:r w:rsidR="004771CE">
              <w:rPr>
                <w:noProof/>
                <w:webHidden/>
              </w:rPr>
              <w:instrText xml:space="preserve"> PAGEREF _Toc41335666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14:paraId="501C8E03" w14:textId="77777777" w:rsidR="004771CE" w:rsidRDefault="000A0A65">
          <w:pPr>
            <w:pStyle w:val="TDC1"/>
            <w:rPr>
              <w:rFonts w:asciiTheme="minorHAnsi" w:hAnsiTheme="minorHAnsi" w:cstheme="minorBidi"/>
              <w:noProof/>
              <w:sz w:val="22"/>
            </w:rPr>
          </w:pPr>
          <w:hyperlink w:anchor="_Toc41335667" w:history="1">
            <w:r w:rsidR="004771CE" w:rsidRPr="00B1465A">
              <w:rPr>
                <w:rStyle w:val="Hipervnculo"/>
                <w:noProof/>
              </w:rPr>
              <w:t>8</w:t>
            </w:r>
            <w:r w:rsidR="004771CE">
              <w:rPr>
                <w:rFonts w:asciiTheme="minorHAnsi" w:hAnsiTheme="minorHAnsi" w:cstheme="minorBidi"/>
                <w:noProof/>
                <w:sz w:val="22"/>
              </w:rPr>
              <w:tab/>
            </w:r>
            <w:r w:rsidR="004771CE" w:rsidRPr="00B1465A">
              <w:rPr>
                <w:rStyle w:val="Hipervnculo"/>
                <w:noProof/>
                <w:lang w:val="es-ES"/>
              </w:rPr>
              <w:t>Bibliografía</w:t>
            </w:r>
            <w:r w:rsidR="004771CE">
              <w:rPr>
                <w:noProof/>
                <w:webHidden/>
              </w:rPr>
              <w:tab/>
            </w:r>
            <w:r w:rsidR="004771CE">
              <w:rPr>
                <w:noProof/>
                <w:webHidden/>
              </w:rPr>
              <w:fldChar w:fldCharType="begin"/>
            </w:r>
            <w:r w:rsidR="004771CE">
              <w:rPr>
                <w:noProof/>
                <w:webHidden/>
              </w:rPr>
              <w:instrText xml:space="preserve"> PAGEREF _Toc41335667 \h </w:instrText>
            </w:r>
            <w:r w:rsidR="004771CE">
              <w:rPr>
                <w:noProof/>
                <w:webHidden/>
              </w:rPr>
            </w:r>
            <w:r w:rsidR="004771CE">
              <w:rPr>
                <w:noProof/>
                <w:webHidden/>
              </w:rPr>
              <w:fldChar w:fldCharType="separate"/>
            </w:r>
            <w:r w:rsidR="004771CE">
              <w:rPr>
                <w:noProof/>
                <w:webHidden/>
              </w:rPr>
              <w:t>31</w:t>
            </w:r>
            <w:r w:rsidR="004771CE">
              <w:rPr>
                <w:noProof/>
                <w:webHidden/>
              </w:rPr>
              <w:fldChar w:fldCharType="end"/>
            </w:r>
          </w:hyperlink>
        </w:p>
        <w:p w14:paraId="7280E0AE" w14:textId="77777777" w:rsidR="00B81F68" w:rsidRDefault="00B81F68">
          <w:r>
            <w:rPr>
              <w:b/>
              <w:bCs/>
              <w:lang w:val="es-ES"/>
            </w:rPr>
            <w:fldChar w:fldCharType="end"/>
          </w:r>
        </w:p>
      </w:sdtContent>
    </w:sdt>
    <w:p w14:paraId="55385A03" w14:textId="77777777" w:rsidR="007249A9" w:rsidRPr="005140DA" w:rsidRDefault="007249A9" w:rsidP="005140DA">
      <w:pPr>
        <w:rPr>
          <w:b/>
          <w:sz w:val="36"/>
          <w:szCs w:val="36"/>
        </w:rPr>
      </w:pPr>
    </w:p>
    <w:p w14:paraId="6DE20705" w14:textId="77777777" w:rsidR="005B541C" w:rsidRDefault="005B541C" w:rsidP="00D172F6"/>
    <w:p w14:paraId="1334342B" w14:textId="77777777" w:rsidR="00043D24" w:rsidRDefault="00043D24" w:rsidP="00D172F6"/>
    <w:p w14:paraId="54C21815" w14:textId="77777777" w:rsidR="00043D24" w:rsidRDefault="00043D24" w:rsidP="00D172F6"/>
    <w:p w14:paraId="3522BBE4" w14:textId="77777777" w:rsidR="004771CE" w:rsidRPr="004771CE" w:rsidRDefault="004771CE" w:rsidP="004771CE">
      <w:pPr>
        <w:ind w:right="49" w:firstLine="737"/>
        <w:jc w:val="center"/>
        <w:rPr>
          <w:b/>
          <w:sz w:val="32"/>
          <w:szCs w:val="32"/>
          <w:lang w:val="es-ES"/>
        </w:rPr>
      </w:pPr>
      <w:r>
        <w:rPr>
          <w:b/>
          <w:sz w:val="32"/>
          <w:szCs w:val="32"/>
          <w:lang w:val="es-ES"/>
        </w:rPr>
        <w:lastRenderedPageBreak/>
        <w:t>Tabla de ilustraciones</w:t>
      </w:r>
    </w:p>
    <w:p w14:paraId="108EE0A3" w14:textId="77777777" w:rsidR="004771CE" w:rsidRDefault="004771CE">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10" w:anchor="_Toc41335512" w:history="1">
        <w:r w:rsidRPr="00E4190C">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_Toc41335512 \h </w:instrText>
        </w:r>
        <w:r>
          <w:rPr>
            <w:noProof/>
            <w:webHidden/>
          </w:rPr>
        </w:r>
        <w:r>
          <w:rPr>
            <w:noProof/>
            <w:webHidden/>
          </w:rPr>
          <w:fldChar w:fldCharType="separate"/>
        </w:r>
        <w:r>
          <w:rPr>
            <w:noProof/>
            <w:webHidden/>
          </w:rPr>
          <w:t>7</w:t>
        </w:r>
        <w:r>
          <w:rPr>
            <w:noProof/>
            <w:webHidden/>
          </w:rPr>
          <w:fldChar w:fldCharType="end"/>
        </w:r>
      </w:hyperlink>
    </w:p>
    <w:p w14:paraId="544C99A4"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11" w:anchor="_Toc41335513" w:history="1">
        <w:r w:rsidR="004771CE" w:rsidRPr="00E4190C">
          <w:rPr>
            <w:rStyle w:val="Hipervnculo"/>
            <w:noProof/>
          </w:rPr>
          <w:t>Ilustración 2 micro:bit (Tomada de:https://microbit.org/code/)</w:t>
        </w:r>
        <w:r w:rsidR="004771CE">
          <w:rPr>
            <w:noProof/>
            <w:webHidden/>
          </w:rPr>
          <w:tab/>
        </w:r>
        <w:r w:rsidR="004771CE">
          <w:rPr>
            <w:noProof/>
            <w:webHidden/>
          </w:rPr>
          <w:fldChar w:fldCharType="begin"/>
        </w:r>
        <w:r w:rsidR="004771CE">
          <w:rPr>
            <w:noProof/>
            <w:webHidden/>
          </w:rPr>
          <w:instrText xml:space="preserve"> PAGEREF _Toc41335513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19AF0CE9"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12" w:anchor="_Toc41335514" w:history="1">
        <w:r w:rsidR="004771CE" w:rsidRPr="00E4190C">
          <w:rPr>
            <w:rStyle w:val="Hipervnculo"/>
            <w:noProof/>
          </w:rPr>
          <w:t>Ilustración 3 Interfaz Code.org (Tomada de: CODE interfaz de programación)</w:t>
        </w:r>
        <w:r w:rsidR="004771CE">
          <w:rPr>
            <w:noProof/>
            <w:webHidden/>
          </w:rPr>
          <w:tab/>
        </w:r>
        <w:r w:rsidR="004771CE">
          <w:rPr>
            <w:noProof/>
            <w:webHidden/>
          </w:rPr>
          <w:fldChar w:fldCharType="begin"/>
        </w:r>
        <w:r w:rsidR="004771CE">
          <w:rPr>
            <w:noProof/>
            <w:webHidden/>
          </w:rPr>
          <w:instrText xml:space="preserve"> PAGEREF _Toc41335514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6B8F026F"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13" w:anchor="_Toc41335515" w:history="1">
        <w:r w:rsidR="004771CE" w:rsidRPr="00E4190C">
          <w:rPr>
            <w:rStyle w:val="Hipervnculo"/>
            <w:noProof/>
          </w:rPr>
          <w:t>Ilustración 4 Interfaz de AutoBlock (Tomada de https://marketplace.atlassian.com/apps/1219915/autoblocks-for-jira?hosting=server&amp;tab=overview)</w:t>
        </w:r>
        <w:r w:rsidR="004771CE">
          <w:rPr>
            <w:noProof/>
            <w:webHidden/>
          </w:rPr>
          <w:tab/>
        </w:r>
        <w:r w:rsidR="004771CE">
          <w:rPr>
            <w:noProof/>
            <w:webHidden/>
          </w:rPr>
          <w:fldChar w:fldCharType="begin"/>
        </w:r>
        <w:r w:rsidR="004771CE">
          <w:rPr>
            <w:noProof/>
            <w:webHidden/>
          </w:rPr>
          <w:instrText xml:space="preserve"> PAGEREF _Toc41335515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14:paraId="685D5A94"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14" w:anchor="_Toc41335516" w:history="1">
        <w:r w:rsidR="004771CE" w:rsidRPr="00E4190C">
          <w:rPr>
            <w:rStyle w:val="Hipervnculo"/>
            <w:noProof/>
          </w:rPr>
          <w:t>Ilustración 5 Diagrama de bloques de funciones (Tomada de: ESP32 página 12)</w:t>
        </w:r>
        <w:r w:rsidR="004771CE">
          <w:rPr>
            <w:noProof/>
            <w:webHidden/>
          </w:rPr>
          <w:tab/>
        </w:r>
        <w:r w:rsidR="004771CE">
          <w:rPr>
            <w:noProof/>
            <w:webHidden/>
          </w:rPr>
          <w:fldChar w:fldCharType="begin"/>
        </w:r>
        <w:r w:rsidR="004771CE">
          <w:rPr>
            <w:noProof/>
            <w:webHidden/>
          </w:rPr>
          <w:instrText xml:space="preserve"> PAGEREF _Toc41335516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6068BC27"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15" w:anchor="_Toc41335517" w:history="1">
        <w:r w:rsidR="004771CE" w:rsidRPr="00E4190C">
          <w:rPr>
            <w:rStyle w:val="Hipervnculo"/>
            <w:noProof/>
          </w:rPr>
          <w:t>Ilustración 6 Herramienta para elaborar bloques (Tomado de: Blockly Developer Tools)</w:t>
        </w:r>
        <w:r w:rsidR="004771CE">
          <w:rPr>
            <w:noProof/>
            <w:webHidden/>
          </w:rPr>
          <w:tab/>
        </w:r>
        <w:r w:rsidR="004771CE">
          <w:rPr>
            <w:noProof/>
            <w:webHidden/>
          </w:rPr>
          <w:fldChar w:fldCharType="begin"/>
        </w:r>
        <w:r w:rsidR="004771CE">
          <w:rPr>
            <w:noProof/>
            <w:webHidden/>
          </w:rPr>
          <w:instrText xml:space="preserve"> PAGEREF _Toc41335517 \h </w:instrText>
        </w:r>
        <w:r w:rsidR="004771CE">
          <w:rPr>
            <w:noProof/>
            <w:webHidden/>
          </w:rPr>
        </w:r>
        <w:r w:rsidR="004771CE">
          <w:rPr>
            <w:noProof/>
            <w:webHidden/>
          </w:rPr>
          <w:fldChar w:fldCharType="separate"/>
        </w:r>
        <w:r w:rsidR="004771CE">
          <w:rPr>
            <w:noProof/>
            <w:webHidden/>
          </w:rPr>
          <w:t>12</w:t>
        </w:r>
        <w:r w:rsidR="004771CE">
          <w:rPr>
            <w:noProof/>
            <w:webHidden/>
          </w:rPr>
          <w:fldChar w:fldCharType="end"/>
        </w:r>
      </w:hyperlink>
    </w:p>
    <w:p w14:paraId="2D06FC96"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16" w:anchor="_Toc41335518" w:history="1">
        <w:r w:rsidR="004771CE" w:rsidRPr="00E4190C">
          <w:rPr>
            <w:rStyle w:val="Hipervnculo"/>
            <w:noProof/>
          </w:rPr>
          <w:t>Ilustración 7 Instalación de Esptool</w:t>
        </w:r>
        <w:r w:rsidR="004771CE">
          <w:rPr>
            <w:noProof/>
            <w:webHidden/>
          </w:rPr>
          <w:tab/>
        </w:r>
        <w:r w:rsidR="004771CE">
          <w:rPr>
            <w:noProof/>
            <w:webHidden/>
          </w:rPr>
          <w:fldChar w:fldCharType="begin"/>
        </w:r>
        <w:r w:rsidR="004771CE">
          <w:rPr>
            <w:noProof/>
            <w:webHidden/>
          </w:rPr>
          <w:instrText xml:space="preserve"> PAGEREF _Toc41335518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14:paraId="0014C6DC"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17" w:anchor="_Toc41335519" w:history="1">
        <w:r w:rsidR="004771CE" w:rsidRPr="00E4190C">
          <w:rPr>
            <w:rStyle w:val="Hipervnculo"/>
            <w:noProof/>
          </w:rPr>
          <w:t>Ilustración 8 Configuración del WebSocket</w:t>
        </w:r>
        <w:r w:rsidR="004771CE">
          <w:rPr>
            <w:noProof/>
            <w:webHidden/>
          </w:rPr>
          <w:tab/>
        </w:r>
        <w:r w:rsidR="004771CE">
          <w:rPr>
            <w:noProof/>
            <w:webHidden/>
          </w:rPr>
          <w:fldChar w:fldCharType="begin"/>
        </w:r>
        <w:r w:rsidR="004771CE">
          <w:rPr>
            <w:noProof/>
            <w:webHidden/>
          </w:rPr>
          <w:instrText xml:space="preserve"> PAGEREF _Toc41335519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14:paraId="381D9A86"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18" w:anchor="_Toc41335520" w:history="1">
        <w:r w:rsidR="004771CE" w:rsidRPr="00E4190C">
          <w:rPr>
            <w:rStyle w:val="Hipervnculo"/>
            <w:noProof/>
          </w:rPr>
          <w:t>Ilustración 9 Generadores de Blockly Developer Tools</w:t>
        </w:r>
        <w:r w:rsidR="004771CE">
          <w:rPr>
            <w:noProof/>
            <w:webHidden/>
          </w:rPr>
          <w:tab/>
        </w:r>
        <w:r w:rsidR="004771CE">
          <w:rPr>
            <w:noProof/>
            <w:webHidden/>
          </w:rPr>
          <w:fldChar w:fldCharType="begin"/>
        </w:r>
        <w:r w:rsidR="004771CE">
          <w:rPr>
            <w:noProof/>
            <w:webHidden/>
          </w:rPr>
          <w:instrText xml:space="preserve"> PAGEREF _Toc41335520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14:paraId="62BDCDC9"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19" w:anchor="_Toc41335521" w:history="1">
        <w:r w:rsidR="004771CE" w:rsidRPr="00E4190C">
          <w:rPr>
            <w:rStyle w:val="Hipervnculo"/>
            <w:noProof/>
          </w:rPr>
          <w:t>Ilustración 10 Bloque de paso de información</w:t>
        </w:r>
        <w:r w:rsidR="004771CE">
          <w:rPr>
            <w:noProof/>
            <w:webHidden/>
          </w:rPr>
          <w:tab/>
        </w:r>
        <w:r w:rsidR="004771CE">
          <w:rPr>
            <w:noProof/>
            <w:webHidden/>
          </w:rPr>
          <w:fldChar w:fldCharType="begin"/>
        </w:r>
        <w:r w:rsidR="004771CE">
          <w:rPr>
            <w:noProof/>
            <w:webHidden/>
          </w:rPr>
          <w:instrText xml:space="preserve"> PAGEREF _Toc41335521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14:paraId="268C8DF5"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20" w:anchor="_Toc41335522" w:history="1">
        <w:r w:rsidR="004771CE" w:rsidRPr="00E4190C">
          <w:rPr>
            <w:rStyle w:val="Hipervnculo"/>
            <w:noProof/>
          </w:rPr>
          <w:t>Ilustración 11 Bloque de recibir información</w:t>
        </w:r>
        <w:r w:rsidR="004771CE">
          <w:rPr>
            <w:noProof/>
            <w:webHidden/>
          </w:rPr>
          <w:tab/>
        </w:r>
        <w:r w:rsidR="004771CE">
          <w:rPr>
            <w:noProof/>
            <w:webHidden/>
          </w:rPr>
          <w:fldChar w:fldCharType="begin"/>
        </w:r>
        <w:r w:rsidR="004771CE">
          <w:rPr>
            <w:noProof/>
            <w:webHidden/>
          </w:rPr>
          <w:instrText xml:space="preserve"> PAGEREF _Toc41335522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14:paraId="792EC618"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21" w:anchor="_Toc41335523" w:history="1">
        <w:r w:rsidR="004771CE" w:rsidRPr="00E4190C">
          <w:rPr>
            <w:rStyle w:val="Hipervnculo"/>
            <w:noProof/>
          </w:rPr>
          <w:t>Ilustración 12 Bloque Combinado</w:t>
        </w:r>
        <w:r w:rsidR="004771CE">
          <w:rPr>
            <w:noProof/>
            <w:webHidden/>
          </w:rPr>
          <w:tab/>
        </w:r>
        <w:r w:rsidR="004771CE">
          <w:rPr>
            <w:noProof/>
            <w:webHidden/>
          </w:rPr>
          <w:fldChar w:fldCharType="begin"/>
        </w:r>
        <w:r w:rsidR="004771CE">
          <w:rPr>
            <w:noProof/>
            <w:webHidden/>
          </w:rPr>
          <w:instrText xml:space="preserve"> PAGEREF _Toc41335523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14:paraId="12727B9C"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22" w:anchor="_Toc41335524" w:history="1">
        <w:r w:rsidR="004771CE" w:rsidRPr="00E4190C">
          <w:rPr>
            <w:rStyle w:val="Hipervnculo"/>
            <w:noProof/>
          </w:rPr>
          <w:t>Ilustración 13 Bloque tipo condicional, bucle y función</w:t>
        </w:r>
        <w:r w:rsidR="004771CE">
          <w:rPr>
            <w:noProof/>
            <w:webHidden/>
          </w:rPr>
          <w:tab/>
        </w:r>
        <w:r w:rsidR="004771CE">
          <w:rPr>
            <w:noProof/>
            <w:webHidden/>
          </w:rPr>
          <w:fldChar w:fldCharType="begin"/>
        </w:r>
        <w:r w:rsidR="004771CE">
          <w:rPr>
            <w:noProof/>
            <w:webHidden/>
          </w:rPr>
          <w:instrText xml:space="preserve"> PAGEREF _Toc41335524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14:paraId="4CFCD0EF"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23" w:anchor="_Toc41335525" w:history="1">
        <w:r w:rsidR="004771CE" w:rsidRPr="00E4190C">
          <w:rPr>
            <w:rStyle w:val="Hipervnculo"/>
            <w:noProof/>
          </w:rPr>
          <w:t>Ilustración 14 Definición del Bloque, archivo JavaScript</w:t>
        </w:r>
        <w:r w:rsidR="004771CE">
          <w:rPr>
            <w:noProof/>
            <w:webHidden/>
          </w:rPr>
          <w:tab/>
        </w:r>
        <w:r w:rsidR="004771CE">
          <w:rPr>
            <w:noProof/>
            <w:webHidden/>
          </w:rPr>
          <w:fldChar w:fldCharType="begin"/>
        </w:r>
        <w:r w:rsidR="004771CE">
          <w:rPr>
            <w:noProof/>
            <w:webHidden/>
          </w:rPr>
          <w:instrText xml:space="preserve"> PAGEREF _Toc41335525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14:paraId="19E842AF"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24" w:anchor="_Toc41335526" w:history="1">
        <w:r w:rsidR="004771CE" w:rsidRPr="00E4190C">
          <w:rPr>
            <w:rStyle w:val="Hipervnculo"/>
            <w:noProof/>
          </w:rPr>
          <w:t>Ilustración 15 Carpeta de definición de bloques</w:t>
        </w:r>
        <w:r w:rsidR="004771CE">
          <w:rPr>
            <w:noProof/>
            <w:webHidden/>
          </w:rPr>
          <w:tab/>
        </w:r>
        <w:r w:rsidR="004771CE">
          <w:rPr>
            <w:noProof/>
            <w:webHidden/>
          </w:rPr>
          <w:fldChar w:fldCharType="begin"/>
        </w:r>
        <w:r w:rsidR="004771CE">
          <w:rPr>
            <w:noProof/>
            <w:webHidden/>
          </w:rPr>
          <w:instrText xml:space="preserve"> PAGEREF _Toc41335526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14:paraId="7E52EF97"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25" w:anchor="_Toc41335527" w:history="1">
        <w:r w:rsidR="004771CE" w:rsidRPr="00E4190C">
          <w:rPr>
            <w:rStyle w:val="Hipervnculo"/>
            <w:noProof/>
          </w:rPr>
          <w:t>Ilustración 16 Generador Python</w:t>
        </w:r>
        <w:r w:rsidR="004771CE">
          <w:rPr>
            <w:noProof/>
            <w:webHidden/>
          </w:rPr>
          <w:tab/>
        </w:r>
        <w:r w:rsidR="004771CE">
          <w:rPr>
            <w:noProof/>
            <w:webHidden/>
          </w:rPr>
          <w:fldChar w:fldCharType="begin"/>
        </w:r>
        <w:r w:rsidR="004771CE">
          <w:rPr>
            <w:noProof/>
            <w:webHidden/>
          </w:rPr>
          <w:instrText xml:space="preserve"> PAGEREF _Toc41335527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14:paraId="4EBE60A7"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26" w:anchor="_Toc41335528" w:history="1">
        <w:r w:rsidR="004771CE" w:rsidRPr="00E4190C">
          <w:rPr>
            <w:rStyle w:val="Hipervnculo"/>
            <w:noProof/>
          </w:rPr>
          <w:t>Ilustración 17 Carpeta con generadores Python</w:t>
        </w:r>
        <w:r w:rsidR="004771CE">
          <w:rPr>
            <w:noProof/>
            <w:webHidden/>
          </w:rPr>
          <w:tab/>
        </w:r>
        <w:r w:rsidR="004771CE">
          <w:rPr>
            <w:noProof/>
            <w:webHidden/>
          </w:rPr>
          <w:fldChar w:fldCharType="begin"/>
        </w:r>
        <w:r w:rsidR="004771CE">
          <w:rPr>
            <w:noProof/>
            <w:webHidden/>
          </w:rPr>
          <w:instrText xml:space="preserve"> PAGEREF _Toc41335528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14:paraId="788EB69D"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27" w:anchor="_Toc41335529" w:history="1">
        <w:r w:rsidR="004771CE" w:rsidRPr="00E4190C">
          <w:rPr>
            <w:rStyle w:val="Hipervnculo"/>
            <w:noProof/>
          </w:rPr>
          <w:t>Ilustración 18 Llamado de bloques a través de HTML</w:t>
        </w:r>
        <w:r w:rsidR="004771CE">
          <w:rPr>
            <w:noProof/>
            <w:webHidden/>
          </w:rPr>
          <w:tab/>
        </w:r>
        <w:r w:rsidR="004771CE">
          <w:rPr>
            <w:noProof/>
            <w:webHidden/>
          </w:rPr>
          <w:fldChar w:fldCharType="begin"/>
        </w:r>
        <w:r w:rsidR="004771CE">
          <w:rPr>
            <w:noProof/>
            <w:webHidden/>
          </w:rPr>
          <w:instrText xml:space="preserve"> PAGEREF _Toc41335529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14:paraId="16009DF9"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28" w:anchor="_Toc41335530" w:history="1">
        <w:r w:rsidR="004771CE" w:rsidRPr="00E4190C">
          <w:rPr>
            <w:rStyle w:val="Hipervnculo"/>
            <w:noProof/>
          </w:rPr>
          <w:t>Ilustración 19 Compilación de Blockly</w:t>
        </w:r>
        <w:r w:rsidR="004771CE">
          <w:rPr>
            <w:noProof/>
            <w:webHidden/>
          </w:rPr>
          <w:tab/>
        </w:r>
        <w:r w:rsidR="004771CE">
          <w:rPr>
            <w:noProof/>
            <w:webHidden/>
          </w:rPr>
          <w:fldChar w:fldCharType="begin"/>
        </w:r>
        <w:r w:rsidR="004771CE">
          <w:rPr>
            <w:noProof/>
            <w:webHidden/>
          </w:rPr>
          <w:instrText xml:space="preserve"> PAGEREF _Toc41335530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14:paraId="30B91387"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29" w:anchor="_Toc41335531" w:history="1">
        <w:r w:rsidR="004771CE" w:rsidRPr="00E4190C">
          <w:rPr>
            <w:rStyle w:val="Hipervnculo"/>
            <w:noProof/>
          </w:rPr>
          <w:t>Ilustración 20 Comprobación del bloque</w:t>
        </w:r>
        <w:r w:rsidR="004771CE">
          <w:rPr>
            <w:noProof/>
            <w:webHidden/>
          </w:rPr>
          <w:tab/>
        </w:r>
        <w:r w:rsidR="004771CE">
          <w:rPr>
            <w:noProof/>
            <w:webHidden/>
          </w:rPr>
          <w:fldChar w:fldCharType="begin"/>
        </w:r>
        <w:r w:rsidR="004771CE">
          <w:rPr>
            <w:noProof/>
            <w:webHidden/>
          </w:rPr>
          <w:instrText xml:space="preserve"> PAGEREF _Toc41335531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14:paraId="472EF31E"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30" w:anchor="_Toc41335532" w:history="1">
        <w:r w:rsidR="004771CE" w:rsidRPr="00E4190C">
          <w:rPr>
            <w:rStyle w:val="Hipervnculo"/>
            <w:noProof/>
          </w:rPr>
          <w:t>Ilustración 21 Programación de un Blink con Blockly</w:t>
        </w:r>
        <w:r w:rsidR="004771CE">
          <w:rPr>
            <w:noProof/>
            <w:webHidden/>
          </w:rPr>
          <w:tab/>
        </w:r>
        <w:r w:rsidR="004771CE">
          <w:rPr>
            <w:noProof/>
            <w:webHidden/>
          </w:rPr>
          <w:fldChar w:fldCharType="begin"/>
        </w:r>
        <w:r w:rsidR="004771CE">
          <w:rPr>
            <w:noProof/>
            <w:webHidden/>
          </w:rPr>
          <w:instrText xml:space="preserve"> PAGEREF _Toc41335532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14:paraId="6F318DE7"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31" w:anchor="_Toc41335533" w:history="1">
        <w:r w:rsidR="004771CE" w:rsidRPr="00E4190C">
          <w:rPr>
            <w:rStyle w:val="Hipervnculo"/>
            <w:noProof/>
          </w:rPr>
          <w:t>Ilustración 22 Código Python generado por Blockly</w:t>
        </w:r>
        <w:r w:rsidR="004771CE">
          <w:rPr>
            <w:noProof/>
            <w:webHidden/>
          </w:rPr>
          <w:tab/>
        </w:r>
        <w:r w:rsidR="004771CE">
          <w:rPr>
            <w:noProof/>
            <w:webHidden/>
          </w:rPr>
          <w:fldChar w:fldCharType="begin"/>
        </w:r>
        <w:r w:rsidR="004771CE">
          <w:rPr>
            <w:noProof/>
            <w:webHidden/>
          </w:rPr>
          <w:instrText xml:space="preserve"> PAGEREF _Toc41335533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14:paraId="5B1DC61C"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32" w:anchor="_Toc41335534" w:history="1">
        <w:r w:rsidR="004771CE" w:rsidRPr="00E4190C">
          <w:rPr>
            <w:rStyle w:val="Hipervnculo"/>
            <w:noProof/>
          </w:rPr>
          <w:t>Ilustración 23 Código JavaScript para enviar archivos Python por WebSocket</w:t>
        </w:r>
        <w:r w:rsidR="004771CE">
          <w:rPr>
            <w:noProof/>
            <w:webHidden/>
          </w:rPr>
          <w:tab/>
        </w:r>
        <w:r w:rsidR="004771CE">
          <w:rPr>
            <w:noProof/>
            <w:webHidden/>
          </w:rPr>
          <w:fldChar w:fldCharType="begin"/>
        </w:r>
        <w:r w:rsidR="004771CE">
          <w:rPr>
            <w:noProof/>
            <w:webHidden/>
          </w:rPr>
          <w:instrText xml:space="preserve"> PAGEREF _Toc41335534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14:paraId="20460F4B"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33" w:anchor="_Toc41335535" w:history="1">
        <w:r w:rsidR="004771CE" w:rsidRPr="00E4190C">
          <w:rPr>
            <w:rStyle w:val="Hipervnculo"/>
            <w:noProof/>
          </w:rPr>
          <w:t>Ilustración 24 Proceso para conexión WebSocket</w:t>
        </w:r>
        <w:r w:rsidR="004771CE">
          <w:rPr>
            <w:noProof/>
            <w:webHidden/>
          </w:rPr>
          <w:tab/>
        </w:r>
        <w:r w:rsidR="004771CE">
          <w:rPr>
            <w:noProof/>
            <w:webHidden/>
          </w:rPr>
          <w:fldChar w:fldCharType="begin"/>
        </w:r>
        <w:r w:rsidR="004771CE">
          <w:rPr>
            <w:noProof/>
            <w:webHidden/>
          </w:rPr>
          <w:instrText xml:space="preserve"> PAGEREF _Toc41335535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14:paraId="3AC57209"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34" w:anchor="_Toc41335536" w:history="1">
        <w:r w:rsidR="004771CE" w:rsidRPr="00E4190C">
          <w:rPr>
            <w:rStyle w:val="Hipervnculo"/>
            <w:noProof/>
          </w:rPr>
          <w:t>Ilustración 25 Ingreso de Dirección IP de la tarjeta ESP32</w:t>
        </w:r>
        <w:r w:rsidR="004771CE">
          <w:rPr>
            <w:noProof/>
            <w:webHidden/>
          </w:rPr>
          <w:tab/>
        </w:r>
        <w:r w:rsidR="004771CE">
          <w:rPr>
            <w:noProof/>
            <w:webHidden/>
          </w:rPr>
          <w:fldChar w:fldCharType="begin"/>
        </w:r>
        <w:r w:rsidR="004771CE">
          <w:rPr>
            <w:noProof/>
            <w:webHidden/>
          </w:rPr>
          <w:instrText xml:space="preserve"> PAGEREF _Toc41335536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14:paraId="43B4892D"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35" w:anchor="_Toc41335537" w:history="1">
        <w:r w:rsidR="004771CE" w:rsidRPr="00E4190C">
          <w:rPr>
            <w:rStyle w:val="Hipervnculo"/>
            <w:noProof/>
          </w:rPr>
          <w:t>Ilustración 26 ESP32 realizando Blink con un Led</w:t>
        </w:r>
        <w:r w:rsidR="004771CE">
          <w:rPr>
            <w:noProof/>
            <w:webHidden/>
          </w:rPr>
          <w:tab/>
        </w:r>
        <w:r w:rsidR="004771CE">
          <w:rPr>
            <w:noProof/>
            <w:webHidden/>
          </w:rPr>
          <w:fldChar w:fldCharType="begin"/>
        </w:r>
        <w:r w:rsidR="004771CE">
          <w:rPr>
            <w:noProof/>
            <w:webHidden/>
          </w:rPr>
          <w:instrText xml:space="preserve"> PAGEREF _Toc41335537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14:paraId="7FFF6F3E"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36" w:anchor="_Toc41335538" w:history="1">
        <w:r w:rsidR="004771CE" w:rsidRPr="00E4190C">
          <w:rPr>
            <w:rStyle w:val="Hipervnculo"/>
            <w:noProof/>
          </w:rPr>
          <w:t>Ilustración 27 Lectura de archivos internos de la tarjeta ESP32</w:t>
        </w:r>
        <w:r w:rsidR="004771CE">
          <w:rPr>
            <w:noProof/>
            <w:webHidden/>
          </w:rPr>
          <w:tab/>
        </w:r>
        <w:r w:rsidR="004771CE">
          <w:rPr>
            <w:noProof/>
            <w:webHidden/>
          </w:rPr>
          <w:fldChar w:fldCharType="begin"/>
        </w:r>
        <w:r w:rsidR="004771CE">
          <w:rPr>
            <w:noProof/>
            <w:webHidden/>
          </w:rPr>
          <w:instrText xml:space="preserve"> PAGEREF _Toc41335538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14:paraId="055B8CF2"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37" w:anchor="_Toc41335539" w:history="1">
        <w:r w:rsidR="004771CE" w:rsidRPr="00E4190C">
          <w:rPr>
            <w:rStyle w:val="Hipervnculo"/>
            <w:noProof/>
          </w:rPr>
          <w:t>Ilustración 28 Distancias del HC-SR04 en centimetros</w:t>
        </w:r>
        <w:r w:rsidR="004771CE">
          <w:rPr>
            <w:noProof/>
            <w:webHidden/>
          </w:rPr>
          <w:tab/>
        </w:r>
        <w:r w:rsidR="004771CE">
          <w:rPr>
            <w:noProof/>
            <w:webHidden/>
          </w:rPr>
          <w:fldChar w:fldCharType="begin"/>
        </w:r>
        <w:r w:rsidR="004771CE">
          <w:rPr>
            <w:noProof/>
            <w:webHidden/>
          </w:rPr>
          <w:instrText xml:space="preserve"> PAGEREF _Toc41335539 \h </w:instrText>
        </w:r>
        <w:r w:rsidR="004771CE">
          <w:rPr>
            <w:noProof/>
            <w:webHidden/>
          </w:rPr>
        </w:r>
        <w:r w:rsidR="004771CE">
          <w:rPr>
            <w:noProof/>
            <w:webHidden/>
          </w:rPr>
          <w:fldChar w:fldCharType="separate"/>
        </w:r>
        <w:r w:rsidR="004771CE">
          <w:rPr>
            <w:noProof/>
            <w:webHidden/>
          </w:rPr>
          <w:t>28</w:t>
        </w:r>
        <w:r w:rsidR="004771CE">
          <w:rPr>
            <w:noProof/>
            <w:webHidden/>
          </w:rPr>
          <w:fldChar w:fldCharType="end"/>
        </w:r>
      </w:hyperlink>
    </w:p>
    <w:p w14:paraId="243AD74A"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38" w:anchor="_Toc41335540" w:history="1">
        <w:r w:rsidR="004771CE" w:rsidRPr="00E4190C">
          <w:rPr>
            <w:rStyle w:val="Hipervnculo"/>
            <w:noProof/>
          </w:rPr>
          <w:t>Ilustración 29 Datos obtenidos del MPU6050</w:t>
        </w:r>
        <w:r w:rsidR="004771CE">
          <w:rPr>
            <w:noProof/>
            <w:webHidden/>
          </w:rPr>
          <w:tab/>
        </w:r>
        <w:r w:rsidR="004771CE">
          <w:rPr>
            <w:noProof/>
            <w:webHidden/>
          </w:rPr>
          <w:fldChar w:fldCharType="begin"/>
        </w:r>
        <w:r w:rsidR="004771CE">
          <w:rPr>
            <w:noProof/>
            <w:webHidden/>
          </w:rPr>
          <w:instrText xml:space="preserve"> PAGEREF _Toc41335540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14:paraId="0061EE47"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39" w:anchor="_Toc41335541" w:history="1">
        <w:r w:rsidR="004771CE" w:rsidRPr="00E4190C">
          <w:rPr>
            <w:rStyle w:val="Hipervnculo"/>
            <w:noProof/>
          </w:rPr>
          <w:t>Ilustración 30 Prueba con NeoPixel</w:t>
        </w:r>
        <w:r w:rsidR="004771CE">
          <w:rPr>
            <w:noProof/>
            <w:webHidden/>
          </w:rPr>
          <w:tab/>
        </w:r>
        <w:r w:rsidR="004771CE">
          <w:rPr>
            <w:noProof/>
            <w:webHidden/>
          </w:rPr>
          <w:fldChar w:fldCharType="begin"/>
        </w:r>
        <w:r w:rsidR="004771CE">
          <w:rPr>
            <w:noProof/>
            <w:webHidden/>
          </w:rPr>
          <w:instrText xml:space="preserve"> PAGEREF _Toc41335541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14:paraId="47FEDCB4" w14:textId="77777777" w:rsidR="004771CE" w:rsidRDefault="000A0A65">
      <w:pPr>
        <w:pStyle w:val="Tabladeilustraciones"/>
        <w:tabs>
          <w:tab w:val="right" w:leader="dot" w:pos="8828"/>
        </w:tabs>
        <w:rPr>
          <w:rFonts w:eastAsiaTheme="minorEastAsia" w:cstheme="minorBidi"/>
          <w:smallCaps w:val="0"/>
          <w:noProof/>
          <w:sz w:val="22"/>
          <w:szCs w:val="22"/>
          <w:lang w:eastAsia="es-CO"/>
        </w:rPr>
      </w:pPr>
      <w:hyperlink r:id="rId40" w:anchor="_Toc41335542" w:history="1">
        <w:r w:rsidR="004771CE" w:rsidRPr="00E4190C">
          <w:rPr>
            <w:rStyle w:val="Hipervnculo"/>
            <w:noProof/>
          </w:rPr>
          <w:t>Ilustración 31 Buzzer conectado a una ESP32</w:t>
        </w:r>
        <w:r w:rsidR="004771CE">
          <w:rPr>
            <w:noProof/>
            <w:webHidden/>
          </w:rPr>
          <w:tab/>
        </w:r>
        <w:r w:rsidR="004771CE">
          <w:rPr>
            <w:noProof/>
            <w:webHidden/>
          </w:rPr>
          <w:fldChar w:fldCharType="begin"/>
        </w:r>
        <w:r w:rsidR="004771CE">
          <w:rPr>
            <w:noProof/>
            <w:webHidden/>
          </w:rPr>
          <w:instrText xml:space="preserve"> PAGEREF _Toc41335542 \h </w:instrText>
        </w:r>
        <w:r w:rsidR="004771CE">
          <w:rPr>
            <w:noProof/>
            <w:webHidden/>
          </w:rPr>
        </w:r>
        <w:r w:rsidR="004771CE">
          <w:rPr>
            <w:noProof/>
            <w:webHidden/>
          </w:rPr>
          <w:fldChar w:fldCharType="separate"/>
        </w:r>
        <w:r w:rsidR="004771CE">
          <w:rPr>
            <w:noProof/>
            <w:webHidden/>
          </w:rPr>
          <w:t>30</w:t>
        </w:r>
        <w:r w:rsidR="004771CE">
          <w:rPr>
            <w:noProof/>
            <w:webHidden/>
          </w:rPr>
          <w:fldChar w:fldCharType="end"/>
        </w:r>
      </w:hyperlink>
    </w:p>
    <w:p w14:paraId="1765C71A" w14:textId="77777777" w:rsidR="00043D24" w:rsidRDefault="004771CE" w:rsidP="00D172F6">
      <w:r>
        <w:fldChar w:fldCharType="end"/>
      </w:r>
    </w:p>
    <w:p w14:paraId="3693ECEA" w14:textId="77777777" w:rsidR="00043D24" w:rsidRDefault="00043D24" w:rsidP="00D172F6"/>
    <w:p w14:paraId="63F496E3" w14:textId="77777777" w:rsidR="00043D24" w:rsidRDefault="00043D24" w:rsidP="00D172F6"/>
    <w:p w14:paraId="394D600D" w14:textId="77777777" w:rsidR="00043D24" w:rsidRDefault="00043D24" w:rsidP="00D172F6"/>
    <w:p w14:paraId="686AA78A" w14:textId="77777777" w:rsidR="00043D24" w:rsidRDefault="00043D24" w:rsidP="00D172F6"/>
    <w:p w14:paraId="5EAA4AA6" w14:textId="77777777" w:rsidR="00043D24" w:rsidRDefault="00043D24" w:rsidP="00D172F6"/>
    <w:p w14:paraId="45FEA343" w14:textId="77777777" w:rsidR="00043D24" w:rsidRDefault="00043D24" w:rsidP="00D172F6"/>
    <w:p w14:paraId="54CA1CD4" w14:textId="77777777" w:rsidR="00043D24" w:rsidRDefault="00043D24" w:rsidP="00DA606D">
      <w:pPr>
        <w:ind w:left="0" w:firstLine="0"/>
      </w:pPr>
    </w:p>
    <w:p w14:paraId="68C0C289" w14:textId="77777777" w:rsidR="00043D24" w:rsidRDefault="00043D24" w:rsidP="00D172F6"/>
    <w:p w14:paraId="45F3F396" w14:textId="77777777" w:rsidR="00043D24" w:rsidRDefault="00043D24" w:rsidP="00DA606D">
      <w:pPr>
        <w:ind w:left="0" w:firstLine="0"/>
      </w:pPr>
    </w:p>
    <w:p w14:paraId="3AD497F6" w14:textId="77777777"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14:paraId="08D68360" w14:textId="77777777" w:rsidR="00CC4213" w:rsidRDefault="00CC4213" w:rsidP="003F2E71">
      <w:pPr>
        <w:ind w:left="0" w:firstLine="0"/>
      </w:pPr>
    </w:p>
    <w:p w14:paraId="287AA689" w14:textId="77777777" w:rsidR="00280D18" w:rsidRDefault="00280D18" w:rsidP="002C0F93">
      <w:pPr>
        <w:pStyle w:val="Ttulo1"/>
        <w:spacing w:before="0" w:line="480" w:lineRule="auto"/>
        <w:ind w:left="0"/>
        <w:jc w:val="center"/>
        <w:rPr>
          <w:rFonts w:cs="Times New Roman"/>
        </w:rPr>
      </w:pPr>
      <w:bookmarkStart w:id="1" w:name="_Toc16493147"/>
      <w:bookmarkStart w:id="2" w:name="_Toc41335616"/>
      <w:commentRangeStart w:id="3"/>
      <w:commentRangeStart w:id="4"/>
      <w:commentRangeStart w:id="5"/>
      <w:r w:rsidRPr="00FD0AA3">
        <w:rPr>
          <w:rFonts w:cs="Times New Roman"/>
        </w:rPr>
        <w:t>Definición del problema</w:t>
      </w:r>
      <w:bookmarkEnd w:id="1"/>
      <w:bookmarkEnd w:id="2"/>
      <w:commentRangeEnd w:id="3"/>
      <w:r w:rsidR="002C0F93">
        <w:rPr>
          <w:rStyle w:val="Refdecomentario"/>
          <w:rFonts w:eastAsiaTheme="minorHAnsi" w:cstheme="minorBidi"/>
          <w:b w:val="0"/>
          <w:color w:val="auto"/>
          <w:lang w:eastAsia="en-US"/>
        </w:rPr>
        <w:commentReference w:id="3"/>
      </w:r>
      <w:commentRangeEnd w:id="4"/>
      <w:r w:rsidR="000A0A65">
        <w:rPr>
          <w:rStyle w:val="Refdecomentario"/>
          <w:rFonts w:eastAsiaTheme="minorHAnsi" w:cstheme="minorBidi"/>
          <w:b w:val="0"/>
          <w:color w:val="auto"/>
          <w:lang w:eastAsia="en-US"/>
        </w:rPr>
        <w:commentReference w:id="4"/>
      </w:r>
      <w:commentRangeEnd w:id="5"/>
      <w:r w:rsidR="000A0A65">
        <w:rPr>
          <w:rStyle w:val="Refdecomentario"/>
          <w:rFonts w:eastAsiaTheme="minorHAnsi" w:cstheme="minorBidi"/>
          <w:b w:val="0"/>
          <w:color w:val="auto"/>
          <w:lang w:eastAsia="en-US"/>
        </w:rPr>
        <w:commentReference w:id="5"/>
      </w:r>
    </w:p>
    <w:p w14:paraId="04539324" w14:textId="77777777" w:rsidR="002C0F93" w:rsidRPr="002C0F93" w:rsidRDefault="002C0F93" w:rsidP="002C0F93">
      <w:pPr>
        <w:rPr>
          <w:lang w:eastAsia="es-CO"/>
        </w:rPr>
      </w:pPr>
    </w:p>
    <w:p w14:paraId="1540767E" w14:textId="77777777" w:rsidR="00280D18" w:rsidRPr="00FD0AA3" w:rsidRDefault="00280D18" w:rsidP="000A0A65">
      <w:pPr>
        <w:spacing w:after="0" w:line="480" w:lineRule="auto"/>
        <w:ind w:left="0" w:firstLine="432"/>
        <w:jc w:val="both"/>
        <w:rPr>
          <w:rFonts w:eastAsia="Times New Roman" w:cs="Times New Roman"/>
          <w:color w:val="000000"/>
          <w:szCs w:val="26"/>
          <w:lang w:eastAsia="es-CO"/>
        </w:rPr>
        <w:pPrChange w:id="6" w:author="Steven Ortiz" w:date="2020-07-03T18:38:00Z">
          <w:pPr>
            <w:spacing w:after="0" w:line="480" w:lineRule="auto"/>
            <w:ind w:left="0" w:firstLine="432"/>
          </w:pPr>
        </w:pPrChange>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14:paraId="650E6BE7" w14:textId="77777777" w:rsidR="00280D18" w:rsidRPr="00DA606D" w:rsidRDefault="00280D18" w:rsidP="000A0A65">
      <w:pPr>
        <w:spacing w:after="0" w:line="480" w:lineRule="auto"/>
        <w:ind w:left="0" w:firstLine="432"/>
        <w:jc w:val="both"/>
        <w:rPr>
          <w:rFonts w:eastAsia="Times New Roman" w:cs="Times New Roman"/>
          <w:color w:val="000000"/>
          <w:szCs w:val="26"/>
          <w:lang w:eastAsia="es-CO"/>
        </w:rPr>
        <w:pPrChange w:id="7" w:author="Steven Ortiz" w:date="2020-07-03T18:38:00Z">
          <w:pPr>
            <w:spacing w:after="0" w:line="480" w:lineRule="auto"/>
            <w:ind w:left="0" w:firstLine="432"/>
          </w:pPr>
        </w:pPrChange>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14:paraId="754E7C98" w14:textId="77777777" w:rsidR="00280D18" w:rsidRDefault="00280D18" w:rsidP="000A0A65">
      <w:pPr>
        <w:spacing w:after="0" w:line="480" w:lineRule="auto"/>
        <w:ind w:left="0" w:firstLine="432"/>
        <w:jc w:val="both"/>
        <w:rPr>
          <w:rFonts w:eastAsia="Times New Roman" w:cs="Times New Roman"/>
          <w:color w:val="000000"/>
          <w:szCs w:val="26"/>
          <w:lang w:eastAsia="es-CO"/>
        </w:rPr>
        <w:pPrChange w:id="8" w:author="Steven Ortiz" w:date="2020-07-03T18:38:00Z">
          <w:pPr>
            <w:spacing w:after="0" w:line="480" w:lineRule="auto"/>
            <w:ind w:left="0" w:firstLine="432"/>
          </w:pPr>
        </w:pPrChange>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hobbista; que opere en tiempo real con lenguajes de programación visuales, concurrentes y editables sobre la marcha.</w:t>
      </w:r>
    </w:p>
    <w:p w14:paraId="5F0EC0D6" w14:textId="77777777" w:rsidR="000F5067" w:rsidRPr="00DA606D" w:rsidDel="002C0F93" w:rsidRDefault="000F5067" w:rsidP="000A0A65">
      <w:pPr>
        <w:spacing w:after="0" w:line="480" w:lineRule="auto"/>
        <w:ind w:left="0" w:firstLine="432"/>
        <w:jc w:val="both"/>
        <w:rPr>
          <w:del w:id="9" w:author="UECCI" w:date="2020-06-30T21:26:00Z"/>
          <w:rFonts w:eastAsia="Times New Roman" w:cs="Times New Roman"/>
          <w:color w:val="000000"/>
          <w:szCs w:val="26"/>
          <w:lang w:eastAsia="es-CO"/>
        </w:rPr>
        <w:pPrChange w:id="10" w:author="Steven Ortiz" w:date="2020-07-03T18:38:00Z">
          <w:pPr>
            <w:spacing w:after="0" w:line="480" w:lineRule="auto"/>
            <w:ind w:left="0" w:firstLine="432"/>
          </w:pPr>
        </w:pPrChange>
      </w:pPr>
    </w:p>
    <w:p w14:paraId="5408C80E" w14:textId="77777777" w:rsidR="005C3401" w:rsidRPr="00043D24" w:rsidRDefault="005C3401" w:rsidP="000A0A65">
      <w:pPr>
        <w:spacing w:after="0" w:line="480" w:lineRule="auto"/>
        <w:ind w:left="0" w:firstLine="432"/>
        <w:jc w:val="both"/>
        <w:rPr>
          <w:rFonts w:eastAsia="Times New Roman" w:cs="Times New Roman"/>
          <w:color w:val="000000"/>
          <w:szCs w:val="26"/>
          <w:lang w:eastAsia="es-CO"/>
        </w:rPr>
        <w:pPrChange w:id="11" w:author="Steven Ortiz" w:date="2020-07-03T18:38:00Z">
          <w:pPr>
            <w:spacing w:after="0" w:line="480" w:lineRule="auto"/>
            <w:ind w:left="0" w:firstLine="432"/>
          </w:pPr>
        </w:pPrChange>
      </w:pPr>
      <w:bookmarkStart w:id="12"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w:t>
      </w:r>
      <w:ins w:id="13" w:author="UECCI" w:date="2020-06-30T21:26:00Z">
        <w:r w:rsidR="002C0F93">
          <w:rPr>
            <w:rFonts w:eastAsia="Times New Roman" w:cs="Times New Roman"/>
            <w:color w:val="000000"/>
            <w:szCs w:val="26"/>
            <w:lang w:eastAsia="es-CO"/>
          </w:rPr>
          <w:t>OS</w:t>
        </w:r>
      </w:ins>
      <w:del w:id="14" w:author="UECCI" w:date="2020-06-30T21:26:00Z">
        <w:r w:rsidR="009F604F" w:rsidDel="002C0F93">
          <w:rPr>
            <w:rFonts w:eastAsia="Times New Roman" w:cs="Times New Roman"/>
            <w:color w:val="000000"/>
            <w:szCs w:val="26"/>
            <w:lang w:eastAsia="es-CO"/>
          </w:rPr>
          <w:delText>0s</w:delText>
        </w:r>
      </w:del>
      <w:r w:rsidR="009F604F">
        <w:rPr>
          <w:rFonts w:eastAsia="Times New Roman" w:cs="Times New Roman"/>
          <w:color w:val="000000"/>
          <w:szCs w:val="26"/>
          <w:lang w:eastAsia="es-CO"/>
        </w:rPr>
        <w:t>.</w:t>
      </w:r>
    </w:p>
    <w:p w14:paraId="6FEF93A8" w14:textId="77777777" w:rsidR="00280D18" w:rsidRDefault="00BC3ABD">
      <w:pPr>
        <w:pStyle w:val="Ttulo1"/>
        <w:spacing w:line="480" w:lineRule="auto"/>
        <w:ind w:left="0"/>
        <w:jc w:val="center"/>
        <w:rPr>
          <w:ins w:id="15" w:author="UECCI" w:date="2020-06-30T21:26:00Z"/>
          <w:rFonts w:cs="Times New Roman"/>
        </w:rPr>
        <w:pPrChange w:id="16" w:author="UECCI" w:date="2020-06-30T21:26:00Z">
          <w:pPr>
            <w:pStyle w:val="Ttulo1"/>
            <w:spacing w:line="480" w:lineRule="auto"/>
            <w:ind w:left="0"/>
          </w:pPr>
        </w:pPrChange>
      </w:pPr>
      <w:bookmarkStart w:id="17" w:name="_Toc41335617"/>
      <w:r>
        <w:rPr>
          <w:rFonts w:cs="Times New Roman"/>
        </w:rPr>
        <w:lastRenderedPageBreak/>
        <w:t>O</w:t>
      </w:r>
      <w:r w:rsidRPr="00FD0AA3">
        <w:rPr>
          <w:rFonts w:cs="Times New Roman"/>
        </w:rPr>
        <w:t>BJETIVOS</w:t>
      </w:r>
      <w:bookmarkEnd w:id="12"/>
      <w:bookmarkEnd w:id="17"/>
    </w:p>
    <w:p w14:paraId="55007450" w14:textId="77777777" w:rsidR="002C0F93" w:rsidRPr="000A0A65" w:rsidRDefault="002C0F93">
      <w:pPr>
        <w:pPrChange w:id="18" w:author="UECCI" w:date="2020-06-30T21:26:00Z">
          <w:pPr>
            <w:pStyle w:val="Ttulo1"/>
            <w:spacing w:line="480" w:lineRule="auto"/>
            <w:ind w:left="0"/>
          </w:pPr>
        </w:pPrChange>
      </w:pPr>
    </w:p>
    <w:p w14:paraId="0D7B0AA4" w14:textId="77777777" w:rsidR="00280D18" w:rsidRPr="00FD0AA3" w:rsidRDefault="00280D18" w:rsidP="00D57023">
      <w:pPr>
        <w:pStyle w:val="Ttulo2"/>
      </w:pPr>
      <w:bookmarkStart w:id="19" w:name="_Toc16493149"/>
      <w:bookmarkStart w:id="20" w:name="_Toc41335618"/>
      <w:r w:rsidRPr="00FD0AA3">
        <w:t>Objetivo general</w:t>
      </w:r>
      <w:bookmarkEnd w:id="19"/>
      <w:bookmarkEnd w:id="20"/>
    </w:p>
    <w:p w14:paraId="4453E66E" w14:textId="77777777" w:rsidR="00280D18" w:rsidRPr="00FD0AA3" w:rsidRDefault="00934361" w:rsidP="000A0A65">
      <w:pPr>
        <w:spacing w:after="0" w:line="480" w:lineRule="auto"/>
        <w:ind w:left="0"/>
        <w:jc w:val="both"/>
        <w:textAlignment w:val="baseline"/>
        <w:rPr>
          <w:rFonts w:eastAsia="Times New Roman" w:cs="Times New Roman"/>
          <w:color w:val="000000"/>
          <w:szCs w:val="26"/>
          <w:lang w:eastAsia="es-CO"/>
        </w:rPr>
        <w:pPrChange w:id="21" w:author="Steven Ortiz" w:date="2020-07-03T18:39:00Z">
          <w:pPr>
            <w:spacing w:after="0" w:line="480" w:lineRule="auto"/>
            <w:ind w:left="0"/>
            <w:textAlignment w:val="baseline"/>
          </w:pPr>
        </w:pPrChange>
      </w:pPr>
      <w:r w:rsidRPr="00FD0AA3">
        <w:rPr>
          <w:rFonts w:eastAsia="Times New Roman" w:cs="Times New Roman"/>
          <w:color w:val="000000"/>
          <w:szCs w:val="26"/>
          <w:lang w:eastAsia="es-CO"/>
        </w:rPr>
        <w:t>Diseñar e implementar la interfaz web de programación visual y de música algorítmica tipo blockly</w:t>
      </w:r>
      <w:r w:rsidR="00CA2D99">
        <w:rPr>
          <w:rFonts w:eastAsia="Times New Roman" w:cs="Times New Roman"/>
          <w:color w:val="000000"/>
          <w:szCs w:val="26"/>
          <w:lang w:eastAsia="es-CO"/>
        </w:rPr>
        <w:t>, para plataformas con soporte MicroP</w:t>
      </w:r>
      <w:r w:rsidRPr="00FD0AA3">
        <w:rPr>
          <w:rFonts w:eastAsia="Times New Roman" w:cs="Times New Roman"/>
          <w:color w:val="000000"/>
          <w:szCs w:val="26"/>
          <w:lang w:eastAsia="es-CO"/>
        </w:rPr>
        <w:t>ython</w:t>
      </w:r>
      <w:r w:rsidR="007657E9" w:rsidRPr="00FD0AA3">
        <w:rPr>
          <w:rFonts w:eastAsia="Times New Roman" w:cs="Times New Roman"/>
          <w:color w:val="000000"/>
          <w:szCs w:val="26"/>
          <w:lang w:eastAsia="es-CO"/>
        </w:rPr>
        <w:t>.</w:t>
      </w:r>
    </w:p>
    <w:p w14:paraId="61BBF448" w14:textId="77777777" w:rsidR="00280D18" w:rsidRPr="00FD0AA3" w:rsidRDefault="00280D18" w:rsidP="00D57023">
      <w:pPr>
        <w:pStyle w:val="Ttulo2"/>
      </w:pPr>
      <w:bookmarkStart w:id="22" w:name="_Toc16493150"/>
      <w:bookmarkStart w:id="23" w:name="_Toc41335619"/>
      <w:r w:rsidRPr="00FD0AA3">
        <w:t>Objetivos específicos</w:t>
      </w:r>
      <w:bookmarkEnd w:id="22"/>
      <w:bookmarkEnd w:id="23"/>
    </w:p>
    <w:p w14:paraId="029764B2" w14:textId="77777777" w:rsidR="00FE44D9" w:rsidRPr="00043D24" w:rsidRDefault="00FE44D9" w:rsidP="00043D24">
      <w:pPr>
        <w:pStyle w:val="Ttulo3"/>
        <w:rPr>
          <w:rFonts w:eastAsia="Times New Roman"/>
          <w:b w:val="0"/>
          <w:lang w:eastAsia="es-CO"/>
        </w:rPr>
      </w:pPr>
      <w:bookmarkStart w:id="24" w:name="_Toc41335620"/>
      <w:r w:rsidRPr="00043D24">
        <w:rPr>
          <w:rFonts w:eastAsia="Times New Roman"/>
          <w:b w:val="0"/>
          <w:lang w:eastAsia="es-CO"/>
        </w:rPr>
        <w:t>Construir bloques básicos de programación visual bajo el entorno de Blockly.</w:t>
      </w:r>
      <w:bookmarkEnd w:id="24"/>
    </w:p>
    <w:p w14:paraId="04FEC1C8" w14:textId="77777777" w:rsidR="00C56F22" w:rsidRPr="00043D24" w:rsidRDefault="00C56F22" w:rsidP="00043D24">
      <w:pPr>
        <w:pStyle w:val="Ttulo3"/>
        <w:rPr>
          <w:rFonts w:eastAsia="Times New Roman"/>
          <w:b w:val="0"/>
          <w:lang w:eastAsia="es-CO"/>
        </w:rPr>
      </w:pPr>
      <w:bookmarkStart w:id="25" w:name="_Toc41335621"/>
      <w:r w:rsidRPr="00043D24">
        <w:rPr>
          <w:rFonts w:eastAsia="Times New Roman"/>
          <w:b w:val="0"/>
          <w:lang w:eastAsia="es-CO"/>
        </w:rPr>
        <w:t>Construir un prototipo inicial de hardware que permita probar  la integración de la programación visual.</w:t>
      </w:r>
      <w:bookmarkEnd w:id="25"/>
    </w:p>
    <w:p w14:paraId="3C5CC337" w14:textId="77777777" w:rsidR="00FE44D9" w:rsidRPr="00043D24" w:rsidRDefault="00FE44D9" w:rsidP="00043D24">
      <w:pPr>
        <w:pStyle w:val="Ttulo3"/>
        <w:rPr>
          <w:rFonts w:eastAsia="Times New Roman"/>
          <w:b w:val="0"/>
          <w:lang w:eastAsia="es-CO"/>
        </w:rPr>
      </w:pPr>
      <w:bookmarkStart w:id="26" w:name="_Toc41335622"/>
      <w:r w:rsidRPr="00043D24">
        <w:rPr>
          <w:rFonts w:eastAsia="Times New Roman"/>
          <w:b w:val="0"/>
          <w:lang w:eastAsia="es-CO"/>
        </w:rPr>
        <w:t>Validar la interface visual de programación con la tarjeta de procesamiento.</w:t>
      </w:r>
      <w:bookmarkEnd w:id="26"/>
    </w:p>
    <w:p w14:paraId="4DB9F03C" w14:textId="77777777" w:rsidR="00C55867" w:rsidRDefault="002006E4" w:rsidP="000908FD">
      <w:pPr>
        <w:pStyle w:val="Ttulo3"/>
        <w:rPr>
          <w:ins w:id="27" w:author="Steven Ortiz" w:date="2020-07-03T18:39:00Z"/>
          <w:rFonts w:eastAsia="Times New Roman"/>
          <w:b w:val="0"/>
          <w:lang w:eastAsia="es-CO"/>
        </w:rPr>
      </w:pPr>
      <w:bookmarkStart w:id="28" w:name="_Toc41335623"/>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28"/>
    </w:p>
    <w:p w14:paraId="4B3E78BD" w14:textId="77777777" w:rsidR="000A0A65" w:rsidRDefault="000A0A65" w:rsidP="000A0A65">
      <w:pPr>
        <w:rPr>
          <w:ins w:id="29" w:author="Steven Ortiz" w:date="2020-07-03T18:39:00Z"/>
          <w:lang w:eastAsia="es-CO"/>
        </w:rPr>
        <w:pPrChange w:id="30" w:author="Steven Ortiz" w:date="2020-07-03T18:39:00Z">
          <w:pPr>
            <w:pStyle w:val="Ttulo3"/>
          </w:pPr>
        </w:pPrChange>
      </w:pPr>
    </w:p>
    <w:p w14:paraId="36AAC88C" w14:textId="77777777" w:rsidR="000A0A65" w:rsidRDefault="000A0A65" w:rsidP="000A0A65">
      <w:pPr>
        <w:rPr>
          <w:ins w:id="31" w:author="Steven Ortiz" w:date="2020-07-03T18:39:00Z"/>
          <w:lang w:eastAsia="es-CO"/>
        </w:rPr>
        <w:pPrChange w:id="32" w:author="Steven Ortiz" w:date="2020-07-03T18:39:00Z">
          <w:pPr>
            <w:pStyle w:val="Ttulo3"/>
          </w:pPr>
        </w:pPrChange>
      </w:pPr>
    </w:p>
    <w:p w14:paraId="50DC6D30" w14:textId="77777777" w:rsidR="000A0A65" w:rsidRDefault="000A0A65" w:rsidP="000A0A65">
      <w:pPr>
        <w:rPr>
          <w:ins w:id="33" w:author="Steven Ortiz" w:date="2020-07-03T18:39:00Z"/>
          <w:lang w:eastAsia="es-CO"/>
        </w:rPr>
        <w:pPrChange w:id="34" w:author="Steven Ortiz" w:date="2020-07-03T18:39:00Z">
          <w:pPr>
            <w:pStyle w:val="Ttulo3"/>
          </w:pPr>
        </w:pPrChange>
      </w:pPr>
    </w:p>
    <w:p w14:paraId="3355AB79" w14:textId="77777777" w:rsidR="000A0A65" w:rsidRDefault="000A0A65" w:rsidP="000A0A65">
      <w:pPr>
        <w:rPr>
          <w:ins w:id="35" w:author="Steven Ortiz" w:date="2020-07-03T18:39:00Z"/>
          <w:lang w:eastAsia="es-CO"/>
        </w:rPr>
        <w:pPrChange w:id="36" w:author="Steven Ortiz" w:date="2020-07-03T18:39:00Z">
          <w:pPr>
            <w:pStyle w:val="Ttulo3"/>
          </w:pPr>
        </w:pPrChange>
      </w:pPr>
    </w:p>
    <w:p w14:paraId="789FFD0C" w14:textId="77777777" w:rsidR="000A0A65" w:rsidRDefault="000A0A65" w:rsidP="000A0A65">
      <w:pPr>
        <w:rPr>
          <w:ins w:id="37" w:author="Steven Ortiz" w:date="2020-07-03T18:39:00Z"/>
          <w:lang w:eastAsia="es-CO"/>
        </w:rPr>
        <w:pPrChange w:id="38" w:author="Steven Ortiz" w:date="2020-07-03T18:39:00Z">
          <w:pPr>
            <w:pStyle w:val="Ttulo3"/>
          </w:pPr>
        </w:pPrChange>
      </w:pPr>
    </w:p>
    <w:p w14:paraId="2CBBA920" w14:textId="77777777" w:rsidR="000A0A65" w:rsidRDefault="000A0A65" w:rsidP="000A0A65">
      <w:pPr>
        <w:rPr>
          <w:ins w:id="39" w:author="Steven Ortiz" w:date="2020-07-03T18:39:00Z"/>
          <w:lang w:eastAsia="es-CO"/>
        </w:rPr>
        <w:pPrChange w:id="40" w:author="Steven Ortiz" w:date="2020-07-03T18:39:00Z">
          <w:pPr>
            <w:pStyle w:val="Ttulo3"/>
          </w:pPr>
        </w:pPrChange>
      </w:pPr>
    </w:p>
    <w:p w14:paraId="3653FC87" w14:textId="77777777" w:rsidR="000A0A65" w:rsidRDefault="000A0A65" w:rsidP="000A0A65">
      <w:pPr>
        <w:rPr>
          <w:ins w:id="41" w:author="Steven Ortiz" w:date="2020-07-03T18:39:00Z"/>
          <w:lang w:eastAsia="es-CO"/>
        </w:rPr>
        <w:pPrChange w:id="42" w:author="Steven Ortiz" w:date="2020-07-03T18:39:00Z">
          <w:pPr>
            <w:pStyle w:val="Ttulo3"/>
          </w:pPr>
        </w:pPrChange>
      </w:pPr>
    </w:p>
    <w:p w14:paraId="4F0BA0F5" w14:textId="77777777" w:rsidR="000A0A65" w:rsidRDefault="000A0A65" w:rsidP="000A0A65">
      <w:pPr>
        <w:rPr>
          <w:ins w:id="43" w:author="Steven Ortiz" w:date="2020-07-03T18:39:00Z"/>
          <w:lang w:eastAsia="es-CO"/>
        </w:rPr>
        <w:pPrChange w:id="44" w:author="Steven Ortiz" w:date="2020-07-03T18:39:00Z">
          <w:pPr>
            <w:pStyle w:val="Ttulo3"/>
          </w:pPr>
        </w:pPrChange>
      </w:pPr>
    </w:p>
    <w:p w14:paraId="0C2AAFA6" w14:textId="77777777" w:rsidR="000A0A65" w:rsidRDefault="000A0A65" w:rsidP="000A0A65">
      <w:pPr>
        <w:rPr>
          <w:ins w:id="45" w:author="Steven Ortiz" w:date="2020-07-03T18:39:00Z"/>
          <w:lang w:eastAsia="es-CO"/>
        </w:rPr>
        <w:pPrChange w:id="46" w:author="Steven Ortiz" w:date="2020-07-03T18:39:00Z">
          <w:pPr>
            <w:pStyle w:val="Ttulo3"/>
          </w:pPr>
        </w:pPrChange>
      </w:pPr>
    </w:p>
    <w:p w14:paraId="5CA12235" w14:textId="77777777" w:rsidR="000A0A65" w:rsidRDefault="000A0A65" w:rsidP="000A0A65">
      <w:pPr>
        <w:rPr>
          <w:ins w:id="47" w:author="Steven Ortiz" w:date="2020-07-03T18:39:00Z"/>
          <w:lang w:eastAsia="es-CO"/>
        </w:rPr>
        <w:pPrChange w:id="48" w:author="Steven Ortiz" w:date="2020-07-03T18:39:00Z">
          <w:pPr>
            <w:pStyle w:val="Ttulo3"/>
          </w:pPr>
        </w:pPrChange>
      </w:pPr>
    </w:p>
    <w:p w14:paraId="2CAA4038" w14:textId="77777777" w:rsidR="000A0A65" w:rsidRDefault="000A0A65" w:rsidP="000A0A65">
      <w:pPr>
        <w:rPr>
          <w:ins w:id="49" w:author="Steven Ortiz" w:date="2020-07-03T18:39:00Z"/>
          <w:lang w:eastAsia="es-CO"/>
        </w:rPr>
        <w:pPrChange w:id="50" w:author="Steven Ortiz" w:date="2020-07-03T18:39:00Z">
          <w:pPr>
            <w:pStyle w:val="Ttulo3"/>
          </w:pPr>
        </w:pPrChange>
      </w:pPr>
    </w:p>
    <w:p w14:paraId="1A6E6C94" w14:textId="77777777" w:rsidR="000A0A65" w:rsidRDefault="000A0A65" w:rsidP="000A0A65">
      <w:pPr>
        <w:rPr>
          <w:ins w:id="51" w:author="Steven Ortiz" w:date="2020-07-03T18:40:00Z"/>
          <w:lang w:eastAsia="es-CO"/>
        </w:rPr>
        <w:pPrChange w:id="52" w:author="Steven Ortiz" w:date="2020-07-03T18:39:00Z">
          <w:pPr>
            <w:pStyle w:val="Ttulo3"/>
          </w:pPr>
        </w:pPrChange>
      </w:pPr>
    </w:p>
    <w:p w14:paraId="7BC8906D" w14:textId="77777777" w:rsidR="000A0A65" w:rsidRDefault="000A0A65" w:rsidP="000A0A65">
      <w:pPr>
        <w:rPr>
          <w:ins w:id="53" w:author="Steven Ortiz" w:date="2020-07-03T18:39:00Z"/>
          <w:lang w:eastAsia="es-CO"/>
        </w:rPr>
        <w:pPrChange w:id="54" w:author="Steven Ortiz" w:date="2020-07-03T18:39:00Z">
          <w:pPr>
            <w:pStyle w:val="Ttulo3"/>
          </w:pPr>
        </w:pPrChange>
      </w:pPr>
    </w:p>
    <w:p w14:paraId="5A99CADE" w14:textId="77777777" w:rsidR="000A0A65" w:rsidRDefault="000A0A65" w:rsidP="000A0A65">
      <w:pPr>
        <w:rPr>
          <w:ins w:id="55" w:author="Steven Ortiz" w:date="2020-07-03T18:39:00Z"/>
          <w:lang w:eastAsia="es-CO"/>
        </w:rPr>
        <w:pPrChange w:id="56" w:author="Steven Ortiz" w:date="2020-07-03T18:39:00Z">
          <w:pPr>
            <w:pStyle w:val="Ttulo3"/>
          </w:pPr>
        </w:pPrChange>
      </w:pPr>
    </w:p>
    <w:p w14:paraId="5908886E" w14:textId="77777777" w:rsidR="000A0A65" w:rsidRPr="000A0A65" w:rsidRDefault="000A0A65" w:rsidP="000A0A65">
      <w:pPr>
        <w:rPr>
          <w:lang w:eastAsia="es-CO"/>
          <w:rPrChange w:id="57" w:author="Steven Ortiz" w:date="2020-07-03T18:39:00Z">
            <w:rPr>
              <w:rFonts w:eastAsia="Times New Roman"/>
              <w:b w:val="0"/>
              <w:lang w:eastAsia="es-CO"/>
            </w:rPr>
          </w:rPrChange>
        </w:rPr>
        <w:pPrChange w:id="58" w:author="Steven Ortiz" w:date="2020-07-03T18:39:00Z">
          <w:pPr>
            <w:pStyle w:val="Ttulo3"/>
          </w:pPr>
        </w:pPrChange>
      </w:pPr>
    </w:p>
    <w:p w14:paraId="7142017D" w14:textId="77777777" w:rsidR="00280D18" w:rsidRDefault="00280D18" w:rsidP="000A0A65">
      <w:pPr>
        <w:pStyle w:val="Ttulo1"/>
        <w:spacing w:line="480" w:lineRule="auto"/>
        <w:ind w:left="0"/>
        <w:jc w:val="center"/>
        <w:rPr>
          <w:ins w:id="59" w:author="Steven Ortiz" w:date="2020-07-03T18:40:00Z"/>
          <w:rFonts w:cs="Times New Roman"/>
        </w:rPr>
        <w:pPrChange w:id="60" w:author="Steven Ortiz" w:date="2020-07-03T18:39:00Z">
          <w:pPr>
            <w:pStyle w:val="Ttulo1"/>
            <w:spacing w:line="480" w:lineRule="auto"/>
            <w:ind w:left="0"/>
          </w:pPr>
        </w:pPrChange>
      </w:pPr>
      <w:bookmarkStart w:id="61" w:name="_Toc16493151"/>
      <w:bookmarkStart w:id="62" w:name="_Toc41335624"/>
      <w:r w:rsidRPr="00FD0AA3">
        <w:rPr>
          <w:rFonts w:cs="Times New Roman"/>
        </w:rPr>
        <w:lastRenderedPageBreak/>
        <w:t>Justificación</w:t>
      </w:r>
      <w:bookmarkEnd w:id="61"/>
      <w:bookmarkEnd w:id="62"/>
    </w:p>
    <w:p w14:paraId="3766BF60" w14:textId="77777777" w:rsidR="000A0A65" w:rsidRPr="000A0A65" w:rsidRDefault="000A0A65" w:rsidP="000A0A65">
      <w:pPr>
        <w:rPr>
          <w:lang w:eastAsia="es-CO"/>
          <w:rPrChange w:id="63" w:author="Steven Ortiz" w:date="2020-07-03T18:40:00Z">
            <w:rPr>
              <w:rFonts w:cs="Times New Roman"/>
            </w:rPr>
          </w:rPrChange>
        </w:rPr>
        <w:pPrChange w:id="64" w:author="Steven Ortiz" w:date="2020-07-03T18:40:00Z">
          <w:pPr>
            <w:pStyle w:val="Ttulo1"/>
            <w:spacing w:line="480" w:lineRule="auto"/>
            <w:ind w:left="0"/>
          </w:pPr>
        </w:pPrChange>
      </w:pPr>
    </w:p>
    <w:p w14:paraId="0C40147F" w14:textId="77777777" w:rsidR="00280D18" w:rsidRPr="00FD0AA3" w:rsidRDefault="00350BBB" w:rsidP="000A0A65">
      <w:pPr>
        <w:spacing w:line="480" w:lineRule="auto"/>
        <w:ind w:left="0"/>
        <w:jc w:val="both"/>
        <w:rPr>
          <w:rFonts w:eastAsia="Times New Roman" w:cs="Times New Roman"/>
          <w:color w:val="000000"/>
          <w:szCs w:val="26"/>
          <w:lang w:eastAsia="es-CO"/>
        </w:rPr>
        <w:pPrChange w:id="65" w:author="Steven Ortiz" w:date="2020-07-03T18:40:00Z">
          <w:pPr>
            <w:spacing w:line="480" w:lineRule="auto"/>
            <w:ind w:left="0"/>
          </w:pPr>
        </w:pPrChange>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ecial la robótica junto con IoT;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14:paraId="115EF7D3" w14:textId="77777777" w:rsidR="00280D18" w:rsidRPr="00FD0AA3" w:rsidRDefault="00280D18" w:rsidP="000A0A65">
      <w:pPr>
        <w:spacing w:line="480" w:lineRule="auto"/>
        <w:ind w:left="0" w:firstLine="851"/>
        <w:jc w:val="both"/>
        <w:rPr>
          <w:rFonts w:eastAsia="Times New Roman" w:cs="Times New Roman"/>
          <w:color w:val="000000"/>
          <w:szCs w:val="26"/>
          <w:lang w:eastAsia="es-CO"/>
        </w:rPr>
        <w:pPrChange w:id="66" w:author="Steven Ortiz" w:date="2020-07-03T18:40:00Z">
          <w:pPr>
            <w:spacing w:line="480" w:lineRule="auto"/>
            <w:ind w:left="0" w:firstLine="851"/>
          </w:pPr>
        </w:pPrChange>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(Science, Technology, Engineering, Arts and Mathematics). Esta filosofía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03560929" w14:textId="77777777" w:rsidR="00280D18" w:rsidRPr="00FD0AA3" w:rsidRDefault="00280D18" w:rsidP="000A0A65">
      <w:pPr>
        <w:tabs>
          <w:tab w:val="left" w:pos="142"/>
        </w:tabs>
        <w:spacing w:line="480" w:lineRule="auto"/>
        <w:ind w:left="0"/>
        <w:jc w:val="both"/>
        <w:rPr>
          <w:rFonts w:eastAsia="Times New Roman" w:cs="Times New Roman"/>
          <w:color w:val="000000"/>
          <w:szCs w:val="26"/>
          <w:lang w:eastAsia="es-CO"/>
        </w:rPr>
        <w:pPrChange w:id="67"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r w:rsidR="00CA2D99">
        <w:rPr>
          <w:rFonts w:eastAsia="Times New Roman" w:cs="Times New Roman"/>
          <w:color w:val="000000"/>
          <w:szCs w:val="26"/>
          <w:lang w:eastAsia="es-CO"/>
        </w:rPr>
        <w:t>Scratch</w:t>
      </w:r>
      <w:r w:rsidR="00223D77">
        <w:rPr>
          <w:rFonts w:eastAsia="Times New Roman" w:cs="Times New Roman"/>
          <w:color w:val="000000"/>
          <w:szCs w:val="26"/>
          <w:lang w:eastAsia="es-CO"/>
        </w:rPr>
        <w:t>, blocky</w:t>
      </w:r>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como Arduino, R</w:t>
      </w:r>
      <w:r w:rsidRPr="00FD0AA3">
        <w:rPr>
          <w:rFonts w:eastAsia="Times New Roman" w:cs="Times New Roman"/>
          <w:color w:val="000000"/>
          <w:szCs w:val="26"/>
          <w:lang w:eastAsia="es-CO"/>
        </w:rPr>
        <w:t>aspberry Pi, Microbit, Lego Mindstorm y robot NAO, como herramientas que apoyan el modelo STEAM. Microbit</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Broadcast Coorporation). Los estudios </w:t>
      </w:r>
      <w:r w:rsidRPr="00FD0AA3">
        <w:rPr>
          <w:rFonts w:eastAsia="Times New Roman" w:cs="Times New Roman"/>
          <w:color w:val="000000"/>
          <w:szCs w:val="26"/>
          <w:lang w:eastAsia="es-CO"/>
        </w:rPr>
        <w:t>realizados por la King’s College de Londres</w:t>
      </w:r>
      <w:r w:rsidR="00223D77">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s estudiantes que usan Microbit</w:t>
      </w:r>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 xml:space="preserve">osición para el estudio </w:t>
      </w:r>
      <w:r w:rsidR="00FF36A9">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6AA2384" w14:textId="77777777" w:rsidR="00280D18" w:rsidRPr="00FD0AA3" w:rsidRDefault="00280D18" w:rsidP="000A0A65">
      <w:pPr>
        <w:tabs>
          <w:tab w:val="left" w:pos="142"/>
        </w:tabs>
        <w:spacing w:line="480" w:lineRule="auto"/>
        <w:ind w:left="0"/>
        <w:jc w:val="both"/>
        <w:rPr>
          <w:rFonts w:eastAsia="Times New Roman" w:cs="Times New Roman"/>
          <w:color w:val="000000"/>
          <w:szCs w:val="26"/>
          <w:lang w:eastAsia="es-CO"/>
        </w:rPr>
        <w:pPrChange w:id="68"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úsica en el marco filosófico STEAM. Es así como han surgido lenguajes de programación musical, como es el caso de Sonic Pi y Cruck.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ED786A">
            <w:rPr>
              <w:rFonts w:eastAsia="Times New Roman" w:cs="Times New Roman"/>
              <w:noProof/>
              <w:color w:val="000000"/>
              <w:szCs w:val="26"/>
              <w:lang w:eastAsia="es-CO"/>
            </w:rPr>
            <w:t xml:space="preserve"> </w:t>
          </w:r>
          <w:r w:rsidR="00ED786A" w:rsidRPr="00ED786A">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hobbista, es un reto que actualmente se está desarrollando. </w:t>
      </w:r>
    </w:p>
    <w:p w14:paraId="18214C95" w14:textId="77777777" w:rsidR="005063D9" w:rsidRDefault="00280D18" w:rsidP="000A0A65">
      <w:pPr>
        <w:tabs>
          <w:tab w:val="left" w:pos="142"/>
        </w:tabs>
        <w:spacing w:line="480" w:lineRule="auto"/>
        <w:ind w:left="0"/>
        <w:jc w:val="both"/>
        <w:rPr>
          <w:rFonts w:eastAsia="Times New Roman" w:cs="Times New Roman"/>
          <w:color w:val="000000"/>
          <w:szCs w:val="26"/>
          <w:lang w:eastAsia="es-CO"/>
        </w:rPr>
        <w:pPrChange w:id="69"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5083AA7F" w14:textId="77777777" w:rsidR="005063D9" w:rsidRDefault="00280D18" w:rsidP="000A0A65">
      <w:pPr>
        <w:tabs>
          <w:tab w:val="left" w:pos="142"/>
        </w:tabs>
        <w:spacing w:line="480" w:lineRule="auto"/>
        <w:ind w:left="0"/>
        <w:jc w:val="both"/>
        <w:rPr>
          <w:ins w:id="70" w:author="Steven Ortiz" w:date="2020-07-03T18:36:00Z"/>
          <w:rFonts w:eastAsia="Times New Roman" w:cs="Times New Roman"/>
          <w:color w:val="000000"/>
          <w:szCs w:val="26"/>
          <w:lang w:eastAsia="es-CO"/>
        </w:rPr>
        <w:pPrChange w:id="71"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0D1712DD" w14:textId="77777777" w:rsidR="000A0A65" w:rsidRDefault="000A0A65" w:rsidP="003E6ED8">
      <w:pPr>
        <w:tabs>
          <w:tab w:val="left" w:pos="142"/>
        </w:tabs>
        <w:spacing w:line="480" w:lineRule="auto"/>
        <w:ind w:left="0"/>
        <w:rPr>
          <w:ins w:id="72" w:author="Steven Ortiz" w:date="2020-07-03T18:36:00Z"/>
          <w:rFonts w:eastAsia="Times New Roman" w:cs="Times New Roman"/>
          <w:color w:val="000000"/>
          <w:szCs w:val="26"/>
          <w:lang w:eastAsia="es-CO"/>
        </w:rPr>
      </w:pPr>
    </w:p>
    <w:p w14:paraId="493B5012" w14:textId="77777777" w:rsidR="000A0A65" w:rsidRDefault="000A0A65" w:rsidP="003E6ED8">
      <w:pPr>
        <w:tabs>
          <w:tab w:val="left" w:pos="142"/>
        </w:tabs>
        <w:spacing w:line="480" w:lineRule="auto"/>
        <w:ind w:left="0"/>
        <w:rPr>
          <w:ins w:id="73" w:author="Steven Ortiz" w:date="2020-07-03T18:36:00Z"/>
          <w:rFonts w:eastAsia="Times New Roman" w:cs="Times New Roman"/>
          <w:color w:val="000000"/>
          <w:szCs w:val="26"/>
          <w:lang w:eastAsia="es-CO"/>
        </w:rPr>
      </w:pPr>
    </w:p>
    <w:p w14:paraId="037BADB1" w14:textId="77777777" w:rsidR="000A0A65" w:rsidRDefault="000A0A65" w:rsidP="003E6ED8">
      <w:pPr>
        <w:tabs>
          <w:tab w:val="left" w:pos="142"/>
        </w:tabs>
        <w:spacing w:line="480" w:lineRule="auto"/>
        <w:ind w:left="0"/>
        <w:rPr>
          <w:ins w:id="74" w:author="Steven Ortiz" w:date="2020-07-03T18:36:00Z"/>
          <w:rFonts w:eastAsia="Times New Roman" w:cs="Times New Roman"/>
          <w:color w:val="000000"/>
          <w:szCs w:val="26"/>
          <w:lang w:eastAsia="es-CO"/>
        </w:rPr>
      </w:pPr>
    </w:p>
    <w:p w14:paraId="3AC30909" w14:textId="77777777" w:rsidR="000A0A65" w:rsidRDefault="000A0A65" w:rsidP="003E6ED8">
      <w:pPr>
        <w:tabs>
          <w:tab w:val="left" w:pos="142"/>
        </w:tabs>
        <w:spacing w:line="480" w:lineRule="auto"/>
        <w:ind w:left="0"/>
        <w:rPr>
          <w:ins w:id="75" w:author="Steven Ortiz" w:date="2020-07-03T18:36:00Z"/>
          <w:rFonts w:eastAsia="Times New Roman" w:cs="Times New Roman"/>
          <w:color w:val="000000"/>
          <w:szCs w:val="26"/>
          <w:lang w:eastAsia="es-CO"/>
        </w:rPr>
      </w:pPr>
    </w:p>
    <w:p w14:paraId="7A318C29" w14:textId="77777777" w:rsidR="000A0A65" w:rsidRDefault="000A0A65" w:rsidP="000A0A65">
      <w:pPr>
        <w:tabs>
          <w:tab w:val="left" w:pos="142"/>
        </w:tabs>
        <w:spacing w:line="480" w:lineRule="auto"/>
        <w:ind w:left="0" w:firstLine="0"/>
        <w:rPr>
          <w:ins w:id="76" w:author="Steven Ortiz" w:date="2020-07-03T18:37:00Z"/>
          <w:rFonts w:eastAsia="Times New Roman" w:cs="Times New Roman"/>
          <w:color w:val="000000"/>
          <w:szCs w:val="26"/>
          <w:lang w:eastAsia="es-CO"/>
        </w:rPr>
        <w:pPrChange w:id="77" w:author="Steven Ortiz" w:date="2020-07-03T18:40:00Z">
          <w:pPr>
            <w:tabs>
              <w:tab w:val="left" w:pos="142"/>
            </w:tabs>
            <w:spacing w:line="480" w:lineRule="auto"/>
            <w:ind w:left="0"/>
          </w:pPr>
        </w:pPrChange>
      </w:pPr>
    </w:p>
    <w:p w14:paraId="007DD9AB" w14:textId="77777777" w:rsidR="000A0A65" w:rsidRPr="00FD0AA3" w:rsidRDefault="000A0A65" w:rsidP="003E6ED8">
      <w:pPr>
        <w:tabs>
          <w:tab w:val="left" w:pos="142"/>
        </w:tabs>
        <w:spacing w:line="480" w:lineRule="auto"/>
        <w:ind w:left="0"/>
        <w:rPr>
          <w:rFonts w:eastAsia="Times New Roman" w:cs="Times New Roman"/>
          <w:color w:val="000000"/>
          <w:szCs w:val="26"/>
          <w:lang w:eastAsia="es-CO"/>
        </w:rPr>
      </w:pPr>
    </w:p>
    <w:p w14:paraId="6630B715" w14:textId="77777777" w:rsidR="00FC6265" w:rsidRDefault="00FC6265" w:rsidP="000A0A65">
      <w:pPr>
        <w:pStyle w:val="Ttulo1"/>
        <w:tabs>
          <w:tab w:val="left" w:pos="142"/>
        </w:tabs>
        <w:spacing w:line="480" w:lineRule="auto"/>
        <w:ind w:left="0"/>
        <w:jc w:val="center"/>
        <w:rPr>
          <w:ins w:id="78" w:author="Steven Ortiz" w:date="2020-07-03T18:37:00Z"/>
          <w:rFonts w:cs="Times New Roman"/>
        </w:rPr>
        <w:pPrChange w:id="79" w:author="Steven Ortiz" w:date="2020-07-03T18:37:00Z">
          <w:pPr>
            <w:pStyle w:val="Ttulo1"/>
            <w:tabs>
              <w:tab w:val="left" w:pos="142"/>
            </w:tabs>
            <w:spacing w:line="480" w:lineRule="auto"/>
            <w:ind w:left="0"/>
          </w:pPr>
        </w:pPrChange>
      </w:pPr>
      <w:bookmarkStart w:id="80" w:name="_Toc16493153"/>
      <w:bookmarkStart w:id="81" w:name="_Toc41335625"/>
      <w:r w:rsidRPr="00FD0AA3">
        <w:rPr>
          <w:rFonts w:cs="Times New Roman"/>
        </w:rPr>
        <w:lastRenderedPageBreak/>
        <w:t xml:space="preserve">Marco </w:t>
      </w:r>
      <w:bookmarkEnd w:id="80"/>
      <w:r w:rsidR="005140DA" w:rsidRPr="00FD0AA3">
        <w:rPr>
          <w:rFonts w:cs="Times New Roman"/>
        </w:rPr>
        <w:t>conceptual</w:t>
      </w:r>
      <w:bookmarkEnd w:id="81"/>
    </w:p>
    <w:p w14:paraId="72B763D5" w14:textId="77777777" w:rsidR="000A0A65" w:rsidRPr="000A0A65" w:rsidRDefault="000A0A65" w:rsidP="000A0A65">
      <w:pPr>
        <w:rPr>
          <w:lang w:eastAsia="es-CO"/>
          <w:rPrChange w:id="82" w:author="Steven Ortiz" w:date="2020-07-03T18:37:00Z">
            <w:rPr>
              <w:rFonts w:cs="Times New Roman"/>
            </w:rPr>
          </w:rPrChange>
        </w:rPr>
        <w:pPrChange w:id="83" w:author="Steven Ortiz" w:date="2020-07-03T18:37:00Z">
          <w:pPr>
            <w:pStyle w:val="Ttulo1"/>
            <w:tabs>
              <w:tab w:val="left" w:pos="142"/>
            </w:tabs>
            <w:spacing w:line="480" w:lineRule="auto"/>
            <w:ind w:left="0"/>
          </w:pPr>
        </w:pPrChange>
      </w:pPr>
    </w:p>
    <w:p w14:paraId="75EC7E83" w14:textId="77777777" w:rsidR="00FC6265" w:rsidRPr="00FD0AA3" w:rsidRDefault="00FC6265" w:rsidP="00D57023">
      <w:pPr>
        <w:pStyle w:val="Ttulo2"/>
      </w:pPr>
      <w:bookmarkStart w:id="84" w:name="_Toc16493154"/>
      <w:bookmarkStart w:id="85" w:name="_Toc41335626"/>
      <w:r w:rsidRPr="00FD0AA3">
        <w:t xml:space="preserve">Pensamiento </w:t>
      </w:r>
      <w:r w:rsidR="000E050B" w:rsidRPr="00FD0AA3">
        <w:t>computacional</w:t>
      </w:r>
      <w:bookmarkEnd w:id="84"/>
      <w:bookmarkEnd w:id="85"/>
    </w:p>
    <w:p w14:paraId="0CBE5849" w14:textId="77777777" w:rsidR="000E050B" w:rsidRPr="00FD0AA3" w:rsidRDefault="009A2656" w:rsidP="000A0A65">
      <w:pPr>
        <w:tabs>
          <w:tab w:val="left" w:pos="142"/>
        </w:tabs>
        <w:spacing w:line="480" w:lineRule="auto"/>
        <w:ind w:left="0"/>
        <w:jc w:val="both"/>
        <w:rPr>
          <w:rFonts w:eastAsia="Times New Roman" w:cs="Times New Roman"/>
          <w:color w:val="000000"/>
          <w:szCs w:val="26"/>
          <w:lang w:eastAsia="es-CO"/>
        </w:rPr>
        <w:pPrChange w:id="86" w:author="Steven Ortiz" w:date="2020-07-03T18:41:00Z">
          <w:pPr>
            <w:tabs>
              <w:tab w:val="left" w:pos="142"/>
            </w:tabs>
            <w:spacing w:line="480" w:lineRule="auto"/>
            <w:ind w:left="0"/>
          </w:pPr>
        </w:pPrChange>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14:paraId="7D4DA32F" w14:textId="77777777" w:rsidR="00991A5F" w:rsidRPr="00FD0AA3" w:rsidRDefault="00991A5F" w:rsidP="000A0A65">
      <w:pPr>
        <w:tabs>
          <w:tab w:val="left" w:pos="142"/>
        </w:tabs>
        <w:spacing w:line="480" w:lineRule="auto"/>
        <w:ind w:left="0"/>
        <w:jc w:val="both"/>
        <w:rPr>
          <w:rFonts w:cs="Times New Roman"/>
          <w:szCs w:val="26"/>
        </w:rPr>
        <w:pPrChange w:id="87" w:author="Steven Ortiz" w:date="2020-07-03T18:41:00Z">
          <w:pPr>
            <w:tabs>
              <w:tab w:val="left" w:pos="142"/>
            </w:tabs>
            <w:spacing w:line="480" w:lineRule="auto"/>
            <w:ind w:left="0"/>
          </w:pPr>
        </w:pPrChange>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ED786A">
            <w:rPr>
              <w:rFonts w:cs="Times New Roman"/>
              <w:noProof/>
              <w:szCs w:val="26"/>
            </w:rPr>
            <w:t xml:space="preserve"> </w:t>
          </w:r>
          <w:r w:rsidR="00ED786A" w:rsidRPr="00ED786A">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14:paraId="267A4AE5" w14:textId="77777777" w:rsidR="000642BC" w:rsidRPr="00FD0AA3" w:rsidRDefault="00954237" w:rsidP="000A0A65">
      <w:pPr>
        <w:tabs>
          <w:tab w:val="left" w:pos="142"/>
        </w:tabs>
        <w:spacing w:line="480" w:lineRule="auto"/>
        <w:ind w:left="0"/>
        <w:jc w:val="both"/>
        <w:rPr>
          <w:rFonts w:cs="Times New Roman"/>
          <w:szCs w:val="26"/>
        </w:rPr>
        <w:pPrChange w:id="88" w:author="Steven Ortiz" w:date="2020-07-03T18:41:00Z">
          <w:pPr>
            <w:tabs>
              <w:tab w:val="left" w:pos="142"/>
            </w:tabs>
            <w:spacing w:line="480" w:lineRule="auto"/>
            <w:ind w:left="0"/>
          </w:pPr>
        </w:pPrChange>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ED786A" w:rsidRPr="00ED786A">
            <w:rPr>
              <w:rFonts w:cs="Times New Roman"/>
              <w:noProof/>
              <w:szCs w:val="26"/>
            </w:rPr>
            <w:t>(Berrocoso, 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r w:rsidR="001E7FEE" w:rsidRPr="00FD0AA3">
        <w:rPr>
          <w:rFonts w:cs="Times New Roman"/>
          <w:szCs w:val="26"/>
        </w:rPr>
        <w:t>(</w:t>
      </w:r>
      <w:r w:rsidR="001E7FEE" w:rsidRPr="00FD0AA3">
        <w:rPr>
          <w:rFonts w:cs="Times New Roman"/>
          <w:noProof/>
          <w:szCs w:val="26"/>
        </w:rPr>
        <w:t>Zapata-Ros)</w:t>
      </w:r>
      <w:r w:rsidR="00991A5F" w:rsidRPr="00FD0AA3">
        <w:rPr>
          <w:rFonts w:cs="Times New Roman"/>
          <w:szCs w:val="26"/>
        </w:rPr>
        <w:t xml:space="preserve"> </w:t>
      </w:r>
      <w:r w:rsidR="00196FF5" w:rsidRPr="00FD0AA3">
        <w:rPr>
          <w:rFonts w:cs="Times New Roman"/>
          <w:szCs w:val="26"/>
        </w:rPr>
        <w:lastRenderedPageBreak/>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14:paraId="3C9800BE" w14:textId="77777777" w:rsidR="004772EF" w:rsidRPr="00FD0AA3" w:rsidRDefault="00763536" w:rsidP="00D57023">
      <w:pPr>
        <w:pStyle w:val="Ttulo2"/>
      </w:pPr>
      <w:bookmarkStart w:id="89" w:name="_Toc16493155"/>
      <w:bookmarkStart w:id="90" w:name="_Toc41335627"/>
      <w:r w:rsidRPr="00FD0AA3">
        <w:t xml:space="preserve">Programación </w:t>
      </w:r>
      <w:r w:rsidR="00F71F23" w:rsidRPr="00FD0AA3">
        <w:t>por bloques</w:t>
      </w:r>
      <w:bookmarkEnd w:id="89"/>
      <w:bookmarkEnd w:id="90"/>
    </w:p>
    <w:p w14:paraId="2E6152CA" w14:textId="77777777" w:rsidR="00F71F23" w:rsidRPr="00FD0AA3" w:rsidRDefault="00D253A9" w:rsidP="000A0A65">
      <w:pPr>
        <w:tabs>
          <w:tab w:val="left" w:pos="142"/>
        </w:tabs>
        <w:spacing w:line="480" w:lineRule="auto"/>
        <w:ind w:left="0"/>
        <w:jc w:val="both"/>
        <w:rPr>
          <w:rFonts w:cs="Times New Roman"/>
          <w:szCs w:val="26"/>
        </w:rPr>
        <w:pPrChange w:id="91" w:author="Steven Ortiz" w:date="2020-07-03T18:41:00Z">
          <w:pPr>
            <w:tabs>
              <w:tab w:val="left" w:pos="142"/>
            </w:tabs>
            <w:spacing w:line="480" w:lineRule="auto"/>
            <w:ind w:left="0"/>
          </w:pPr>
        </w:pPrChange>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ED786A" w:rsidRPr="00ED786A">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ED786A" w:rsidRPr="00ED786A">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14:paraId="66B1DA16" w14:textId="77777777" w:rsidR="001D75A7" w:rsidRPr="00FD0AA3" w:rsidRDefault="0021724F" w:rsidP="000A0A65">
      <w:pPr>
        <w:tabs>
          <w:tab w:val="left" w:pos="142"/>
        </w:tabs>
        <w:spacing w:line="480" w:lineRule="auto"/>
        <w:ind w:left="0"/>
        <w:jc w:val="both"/>
        <w:rPr>
          <w:rFonts w:cs="Times New Roman"/>
          <w:szCs w:val="26"/>
        </w:rPr>
        <w:pPrChange w:id="92" w:author="Steven Ortiz" w:date="2020-07-03T18:41:00Z">
          <w:pPr>
            <w:tabs>
              <w:tab w:val="left" w:pos="142"/>
            </w:tabs>
            <w:spacing w:line="480" w:lineRule="auto"/>
            <w:ind w:left="0"/>
          </w:pPr>
        </w:pPrChange>
      </w:pPr>
      <w:r w:rsidRPr="00FD0AA3">
        <w:rPr>
          <w:rFonts w:cs="Times New Roman"/>
          <w:szCs w:val="26"/>
        </w:rPr>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14:paraId="50085B81" w14:textId="77777777" w:rsidR="009A54A3" w:rsidRPr="00FD0AA3" w:rsidRDefault="008544B4" w:rsidP="000A0A65">
      <w:pPr>
        <w:tabs>
          <w:tab w:val="left" w:pos="142"/>
        </w:tabs>
        <w:spacing w:line="480" w:lineRule="auto"/>
        <w:ind w:left="0"/>
        <w:jc w:val="both"/>
        <w:rPr>
          <w:rFonts w:cs="Times New Roman"/>
          <w:szCs w:val="26"/>
        </w:rPr>
        <w:pPrChange w:id="93" w:author="Steven Ortiz" w:date="2020-07-03T18:41:00Z">
          <w:pPr>
            <w:tabs>
              <w:tab w:val="left" w:pos="142"/>
            </w:tabs>
            <w:spacing w:line="480" w:lineRule="auto"/>
            <w:ind w:left="0"/>
          </w:pPr>
        </w:pPrChange>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14:paraId="6BAB31B6" w14:textId="77777777" w:rsidR="00103BB4" w:rsidRPr="00FD0AA3" w:rsidRDefault="00D172F6" w:rsidP="00D57023">
      <w:pPr>
        <w:pStyle w:val="Ttulo2"/>
      </w:pPr>
      <w:bookmarkStart w:id="94" w:name="_Toc16493156"/>
      <w:bookmarkStart w:id="95" w:name="_Toc41335628"/>
      <w:bookmarkStart w:id="96" w:name="_Ref42439462"/>
      <w:r w:rsidRPr="00FD0AA3">
        <w:t>Blockly</w:t>
      </w:r>
      <w:bookmarkEnd w:id="94"/>
      <w:bookmarkEnd w:id="95"/>
      <w:bookmarkEnd w:id="96"/>
    </w:p>
    <w:p w14:paraId="219F08C2" w14:textId="77777777" w:rsidR="00D172F6" w:rsidRPr="00FD0AA3" w:rsidRDefault="00A338CC" w:rsidP="000A0A65">
      <w:pPr>
        <w:tabs>
          <w:tab w:val="left" w:pos="142"/>
        </w:tabs>
        <w:spacing w:line="480" w:lineRule="auto"/>
        <w:ind w:left="0"/>
        <w:jc w:val="both"/>
        <w:rPr>
          <w:rFonts w:cs="Times New Roman"/>
          <w:szCs w:val="26"/>
        </w:rPr>
        <w:pPrChange w:id="97" w:author="Steven Ortiz" w:date="2020-07-03T18:41:00Z">
          <w:pPr>
            <w:tabs>
              <w:tab w:val="left" w:pos="142"/>
            </w:tabs>
            <w:spacing w:line="480" w:lineRule="auto"/>
            <w:ind w:left="0"/>
          </w:pPr>
        </w:pPrChange>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ED786A">
            <w:rPr>
              <w:rFonts w:cs="Times New Roman"/>
              <w:noProof/>
              <w:szCs w:val="26"/>
            </w:rPr>
            <w:t xml:space="preserve"> </w:t>
          </w:r>
          <w:r w:rsidR="00ED786A" w:rsidRPr="00ED786A">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14:paraId="6D1FB4D8" w14:textId="77777777" w:rsidR="00910C9B" w:rsidRPr="00FD0AA3" w:rsidRDefault="00910C9B" w:rsidP="000A0A65">
      <w:pPr>
        <w:tabs>
          <w:tab w:val="left" w:pos="142"/>
        </w:tabs>
        <w:spacing w:line="480" w:lineRule="auto"/>
        <w:ind w:left="0"/>
        <w:jc w:val="both"/>
        <w:rPr>
          <w:rFonts w:cs="Times New Roman"/>
          <w:szCs w:val="26"/>
        </w:rPr>
        <w:pPrChange w:id="98" w:author="Steven Ortiz" w:date="2020-07-03T18:41:00Z">
          <w:pPr>
            <w:tabs>
              <w:tab w:val="left" w:pos="142"/>
            </w:tabs>
            <w:spacing w:line="480" w:lineRule="auto"/>
            <w:ind w:left="0"/>
          </w:pPr>
        </w:pPrChange>
      </w:pPr>
      <w:r w:rsidRPr="00FD0AA3">
        <w:rPr>
          <w:rFonts w:cs="Times New Roman"/>
          <w:szCs w:val="26"/>
        </w:rPr>
        <w:t>Blockly permite exportar código a diferentes tipos de lenguajes estructurados tales como JavaScript, Python, PHP, Lua y Dart, gracias a esto lo convierte en una excelente herramienta y punto de partida para aplicaciones tales como lo son;</w:t>
      </w:r>
    </w:p>
    <w:p w14:paraId="7469AF69" w14:textId="77777777" w:rsidR="00717D95" w:rsidRPr="00FD0AA3" w:rsidRDefault="00717D95" w:rsidP="00717D95">
      <w:pPr>
        <w:pStyle w:val="Ttulo3"/>
      </w:pPr>
      <w:bookmarkStart w:id="99" w:name="_Toc41335629"/>
      <w:r w:rsidRPr="00FD0AA3">
        <w:t>App Inventor</w:t>
      </w:r>
      <w:bookmarkEnd w:id="99"/>
    </w:p>
    <w:p w14:paraId="157B538C" w14:textId="3E6AC7A3" w:rsidR="00717D95" w:rsidRDefault="00717D95" w:rsidP="000A0A65">
      <w:pPr>
        <w:tabs>
          <w:tab w:val="left" w:pos="142"/>
        </w:tabs>
        <w:spacing w:line="480" w:lineRule="auto"/>
        <w:ind w:left="0"/>
        <w:jc w:val="both"/>
        <w:rPr>
          <w:rFonts w:cs="Times New Roman"/>
        </w:rPr>
        <w:pPrChange w:id="100" w:author="Steven Ortiz" w:date="2020-07-03T18:42:00Z">
          <w:pPr>
            <w:tabs>
              <w:tab w:val="left" w:pos="142"/>
            </w:tabs>
            <w:spacing w:line="480" w:lineRule="auto"/>
            <w:ind w:left="0"/>
          </w:pPr>
        </w:pPrChange>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Y lo que es más, esta herramienta basada en bloques facilita la creación de aplicaciones complejas y de alto impacto en mucho menos tiempo que los entornos de programación tradicionales. El proyecto MIT App Inventor busca </w:t>
      </w:r>
      <w:r w:rsidRPr="00FD0AA3">
        <w:rPr>
          <w:rFonts w:cs="Times New Roman"/>
        </w:rPr>
        <w:lastRenderedPageBreak/>
        <w:t>democratizar el desarrollo de software al empoderar a todas las personas, especialmente a los jóvenes, para pasar del consumo de tecnología a la creación de 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(MIT, 2012)</w:t>
          </w:r>
          <w:r w:rsidRPr="00FD0AA3">
            <w:rPr>
              <w:rFonts w:cs="Times New Roman"/>
            </w:rPr>
            <w:fldChar w:fldCharType="end"/>
          </w:r>
        </w:sdtContent>
      </w:sdt>
    </w:p>
    <w:p w14:paraId="3740D3D6" w14:textId="06CE6CFC" w:rsidR="000642BC" w:rsidRDefault="000A0A65" w:rsidP="00945007">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3B21389" wp14:editId="7EFC86AC">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0B9880" w14:textId="5E15D663" w:rsidR="00717D95" w:rsidRDefault="00717D95" w:rsidP="00945007">
      <w:pPr>
        <w:tabs>
          <w:tab w:val="left" w:pos="142"/>
        </w:tabs>
        <w:spacing w:line="480" w:lineRule="auto"/>
        <w:ind w:left="0"/>
        <w:rPr>
          <w:rFonts w:cs="Times New Roman"/>
          <w:szCs w:val="24"/>
        </w:rPr>
      </w:pPr>
    </w:p>
    <w:p w14:paraId="50E64595" w14:textId="77777777" w:rsidR="00717D95" w:rsidRDefault="00717D95" w:rsidP="00945007">
      <w:pPr>
        <w:tabs>
          <w:tab w:val="left" w:pos="142"/>
        </w:tabs>
        <w:spacing w:line="480" w:lineRule="auto"/>
        <w:ind w:left="0"/>
        <w:rPr>
          <w:rFonts w:cs="Times New Roman"/>
          <w:szCs w:val="24"/>
        </w:rPr>
      </w:pPr>
    </w:p>
    <w:p w14:paraId="2D08523A" w14:textId="77777777" w:rsidR="00717D95" w:rsidRDefault="00717D95" w:rsidP="00717D95">
      <w:pPr>
        <w:pStyle w:val="Ttulo3"/>
        <w:numPr>
          <w:ilvl w:val="0"/>
          <w:numId w:val="0"/>
        </w:numPr>
        <w:rPr>
          <w:rFonts w:eastAsiaTheme="minorHAnsi" w:cs="Times New Roman"/>
          <w:b w:val="0"/>
          <w:color w:val="auto"/>
        </w:rPr>
      </w:pPr>
    </w:p>
    <w:p w14:paraId="33474088" w14:textId="17DFF9AC" w:rsidR="00717D95" w:rsidRDefault="00717D95" w:rsidP="00717D95"/>
    <w:p w14:paraId="4F83637E" w14:textId="3AC16FD9" w:rsidR="00717D95" w:rsidRDefault="000A0A65" w:rsidP="00717D95">
      <w:r>
        <w:rPr>
          <w:noProof/>
          <w:lang w:eastAsia="es-CO"/>
        </w:rPr>
        <mc:AlternateContent>
          <mc:Choice Requires="wps">
            <w:drawing>
              <wp:anchor distT="0" distB="0" distL="114300" distR="114300" simplePos="0" relativeHeight="251661312" behindDoc="0" locked="0" layoutInCell="1" allowOverlap="1" wp14:anchorId="6A82AF77" wp14:editId="40AF97DF">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52025249" w14:textId="77777777" w:rsidR="000A0A65" w:rsidRPr="00D108CE" w:rsidRDefault="000A0A65" w:rsidP="00717D95">
                            <w:pPr>
                              <w:pStyle w:val="Descripcin"/>
                              <w:rPr>
                                <w:rFonts w:cs="Times New Roman"/>
                                <w:sz w:val="24"/>
                              </w:rPr>
                            </w:pPr>
                            <w:bookmarkStart w:id="101"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82AF77"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52025249" w14:textId="77777777" w:rsidR="000A0A65" w:rsidRPr="00D108CE" w:rsidRDefault="000A0A65" w:rsidP="00717D95">
                      <w:pPr>
                        <w:pStyle w:val="Descripcin"/>
                        <w:rPr>
                          <w:rFonts w:cs="Times New Roman"/>
                          <w:sz w:val="24"/>
                        </w:rPr>
                      </w:pPr>
                      <w:bookmarkStart w:id="102"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102"/>
                    </w:p>
                  </w:txbxContent>
                </v:textbox>
                <w10:wrap anchorx="margin"/>
              </v:shape>
            </w:pict>
          </mc:Fallback>
        </mc:AlternateContent>
      </w:r>
    </w:p>
    <w:p w14:paraId="7E8CBA8D" w14:textId="300E96F1" w:rsidR="00717D95" w:rsidRPr="00717D95" w:rsidRDefault="00717D95" w:rsidP="00717D95"/>
    <w:p w14:paraId="77DDB4FF" w14:textId="38893A06" w:rsidR="00717D95" w:rsidRPr="00FD0AA3" w:rsidRDefault="00717D95" w:rsidP="00717D95">
      <w:pPr>
        <w:pStyle w:val="Ttulo3"/>
      </w:pPr>
      <w:bookmarkStart w:id="103" w:name="_Toc41335630"/>
      <w:bookmarkStart w:id="104" w:name="_Ref42439592"/>
      <w:bookmarkStart w:id="105" w:name="_Ref42439598"/>
      <w:r w:rsidRPr="00FD0AA3">
        <w:t>Micro:bit</w:t>
      </w:r>
      <w:bookmarkEnd w:id="103"/>
      <w:bookmarkEnd w:id="104"/>
      <w:bookmarkEnd w:id="105"/>
    </w:p>
    <w:p w14:paraId="0F758B8F" w14:textId="77777777" w:rsidR="00717D95" w:rsidRPr="00FD0AA3" w:rsidRDefault="00717D95" w:rsidP="000A0A65">
      <w:pPr>
        <w:tabs>
          <w:tab w:val="left" w:pos="142"/>
        </w:tabs>
        <w:spacing w:line="480" w:lineRule="auto"/>
        <w:ind w:left="0"/>
        <w:jc w:val="both"/>
        <w:rPr>
          <w:rFonts w:cs="Times New Roman"/>
        </w:rPr>
        <w:pPrChange w:id="106" w:author="Steven Ortiz" w:date="2020-07-03T18:42:00Z">
          <w:pPr>
            <w:tabs>
              <w:tab w:val="left" w:pos="142"/>
            </w:tabs>
            <w:spacing w:line="480" w:lineRule="auto"/>
            <w:ind w:left="0"/>
          </w:pPr>
        </w:pPrChange>
      </w:pPr>
      <w:r w:rsidRPr="00FD0AA3">
        <w:rPr>
          <w:rFonts w:cs="Times New Roman"/>
        </w:rPr>
        <w:t xml:space="preserve">BBC micro:bit es un micro-computador programable que cabe en la mano y que puede usarse para todo tipo de fantásticas invenciones: desde robots a instrumentos musicales. </w:t>
      </w:r>
    </w:p>
    <w:p w14:paraId="2B77963C" w14:textId="67A2AC38" w:rsidR="00717D95" w:rsidRPr="00FD0AA3" w:rsidRDefault="00717D95" w:rsidP="000A0A65">
      <w:pPr>
        <w:tabs>
          <w:tab w:val="left" w:pos="142"/>
        </w:tabs>
        <w:spacing w:line="480" w:lineRule="auto"/>
        <w:ind w:left="0"/>
        <w:jc w:val="both"/>
        <w:rPr>
          <w:rFonts w:cs="Times New Roman"/>
        </w:rPr>
        <w:pPrChange w:id="107" w:author="Steven Ortiz" w:date="2020-07-03T18:42:00Z">
          <w:pPr>
            <w:tabs>
              <w:tab w:val="left" w:pos="142"/>
            </w:tabs>
            <w:spacing w:line="480" w:lineRule="auto"/>
            <w:ind w:left="0"/>
          </w:pPr>
        </w:pPrChange>
      </w:pPr>
      <w:r w:rsidRPr="00FD0AA3">
        <w:rPr>
          <w:rFonts w:cs="Times New Roman"/>
        </w:rPr>
        <w:t>Se puede programar desde cualquier navegador web en Bloques, Javascript, Python, Scratch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(Micro:Bit Educational Foundation, s.f.)</w:t>
          </w:r>
          <w:r w:rsidRPr="00FD0AA3">
            <w:rPr>
              <w:rFonts w:cs="Times New Roman"/>
            </w:rPr>
            <w:fldChar w:fldCharType="end"/>
          </w:r>
        </w:sdtContent>
      </w:sdt>
    </w:p>
    <w:p w14:paraId="25CB58DC" w14:textId="70714530" w:rsidR="00717D95" w:rsidRDefault="000A0A65" w:rsidP="00945007">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3360" behindDoc="0" locked="0" layoutInCell="1" allowOverlap="1" wp14:anchorId="23DBF8DE" wp14:editId="5FA5AAD4">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CBA54" w14:textId="3F2B0525" w:rsidR="00717D95" w:rsidRDefault="00717D95" w:rsidP="00945007">
      <w:pPr>
        <w:tabs>
          <w:tab w:val="left" w:pos="142"/>
        </w:tabs>
        <w:spacing w:line="480" w:lineRule="auto"/>
        <w:ind w:left="0"/>
        <w:rPr>
          <w:rFonts w:cs="Times New Roman"/>
          <w:szCs w:val="24"/>
        </w:rPr>
      </w:pPr>
    </w:p>
    <w:p w14:paraId="3A24EA27" w14:textId="70021960" w:rsidR="00717D95" w:rsidRDefault="00717D95" w:rsidP="00945007">
      <w:pPr>
        <w:tabs>
          <w:tab w:val="left" w:pos="142"/>
        </w:tabs>
        <w:spacing w:line="480" w:lineRule="auto"/>
        <w:ind w:left="0"/>
        <w:rPr>
          <w:rFonts w:cs="Times New Roman"/>
          <w:szCs w:val="24"/>
        </w:rPr>
      </w:pPr>
    </w:p>
    <w:p w14:paraId="3537B881" w14:textId="73F64C2E" w:rsidR="00717D95" w:rsidRDefault="00717D95" w:rsidP="00945007">
      <w:pPr>
        <w:tabs>
          <w:tab w:val="left" w:pos="142"/>
        </w:tabs>
        <w:spacing w:line="480" w:lineRule="auto"/>
        <w:ind w:left="0"/>
        <w:rPr>
          <w:rFonts w:cs="Times New Roman"/>
          <w:szCs w:val="24"/>
        </w:rPr>
      </w:pPr>
    </w:p>
    <w:p w14:paraId="35ADFAA4" w14:textId="52FB83E9" w:rsidR="00717D95" w:rsidRDefault="00717D95" w:rsidP="00945007">
      <w:pPr>
        <w:tabs>
          <w:tab w:val="left" w:pos="142"/>
        </w:tabs>
        <w:spacing w:line="480" w:lineRule="auto"/>
        <w:ind w:left="0"/>
        <w:rPr>
          <w:rFonts w:cs="Times New Roman"/>
          <w:szCs w:val="24"/>
        </w:rPr>
      </w:pPr>
    </w:p>
    <w:p w14:paraId="6E752DE2" w14:textId="78C6674E" w:rsidR="00717D95" w:rsidDel="000A0A65" w:rsidRDefault="000A0A65" w:rsidP="00945007">
      <w:pPr>
        <w:tabs>
          <w:tab w:val="left" w:pos="142"/>
        </w:tabs>
        <w:spacing w:line="480" w:lineRule="auto"/>
        <w:ind w:left="0"/>
        <w:rPr>
          <w:del w:id="108" w:author="Steven Ortiz" w:date="2020-07-03T18:42:00Z"/>
          <w:rFonts w:cs="Times New Roman"/>
          <w:szCs w:val="24"/>
        </w:rPr>
      </w:pPr>
      <w:r>
        <w:rPr>
          <w:noProof/>
          <w:lang w:eastAsia="es-CO"/>
        </w:rPr>
        <mc:AlternateContent>
          <mc:Choice Requires="wps">
            <w:drawing>
              <wp:anchor distT="0" distB="0" distL="114300" distR="114300" simplePos="0" relativeHeight="251665408" behindDoc="0" locked="0" layoutInCell="1" allowOverlap="1" wp14:anchorId="655696CB" wp14:editId="73BDE1F8">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56A6453" w14:textId="77777777" w:rsidR="000A0A65" w:rsidRPr="009657E7" w:rsidRDefault="000A0A65" w:rsidP="00717D95">
                            <w:pPr>
                              <w:pStyle w:val="Descripcin"/>
                              <w:rPr>
                                <w:rFonts w:cs="Times New Roman"/>
                                <w:noProof/>
                                <w:sz w:val="24"/>
                              </w:rPr>
                            </w:pPr>
                            <w:bookmarkStart w:id="109"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de:https://microbit.org/code/)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696CB" id="Cuadro de texto 42" o:spid="_x0000_s1027" type="#_x0000_t202" style="position:absolute;left:0;text-align:left;margin-left:0;margin-top:1.15pt;width:281.8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56A6453" w14:textId="77777777" w:rsidR="000A0A65" w:rsidRPr="009657E7" w:rsidRDefault="000A0A65" w:rsidP="00717D95">
                      <w:pPr>
                        <w:pStyle w:val="Descripcin"/>
                        <w:rPr>
                          <w:rFonts w:cs="Times New Roman"/>
                          <w:noProof/>
                          <w:sz w:val="24"/>
                        </w:rPr>
                      </w:pPr>
                      <w:bookmarkStart w:id="110"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de:https://microbit.org/code/)</w:t>
                      </w:r>
                      <w:bookmarkEnd w:id="110"/>
                    </w:p>
                  </w:txbxContent>
                </v:textbox>
                <w10:wrap anchorx="margin"/>
              </v:shape>
            </w:pict>
          </mc:Fallback>
        </mc:AlternateContent>
      </w:r>
    </w:p>
    <w:p w14:paraId="787A7AC4" w14:textId="56D4D688" w:rsidR="000A0A65" w:rsidDel="000A0A65" w:rsidRDefault="000A0A65" w:rsidP="00945007">
      <w:pPr>
        <w:tabs>
          <w:tab w:val="left" w:pos="142"/>
        </w:tabs>
        <w:spacing w:line="480" w:lineRule="auto"/>
        <w:ind w:left="0"/>
        <w:rPr>
          <w:del w:id="111" w:author="Steven Ortiz" w:date="2020-07-03T18:42:00Z"/>
          <w:rFonts w:cs="Times New Roman"/>
          <w:szCs w:val="24"/>
        </w:rPr>
      </w:pPr>
    </w:p>
    <w:p w14:paraId="3B2D8C79" w14:textId="572E7E65" w:rsidR="00717D95" w:rsidRDefault="00717D95" w:rsidP="000A0A65">
      <w:pPr>
        <w:tabs>
          <w:tab w:val="left" w:pos="142"/>
        </w:tabs>
        <w:spacing w:line="480" w:lineRule="auto"/>
        <w:ind w:left="0"/>
        <w:rPr>
          <w:rFonts w:cs="Times New Roman"/>
          <w:szCs w:val="24"/>
        </w:rPr>
        <w:pPrChange w:id="112" w:author="Steven Ortiz" w:date="2020-07-03T18:42:00Z">
          <w:pPr>
            <w:tabs>
              <w:tab w:val="left" w:pos="142"/>
            </w:tabs>
            <w:spacing w:line="480" w:lineRule="auto"/>
            <w:ind w:left="0"/>
          </w:pPr>
        </w:pPrChange>
      </w:pPr>
    </w:p>
    <w:p w14:paraId="5D72C13E" w14:textId="77777777" w:rsidR="00717D95" w:rsidRPr="00FD0AA3" w:rsidRDefault="00717D95" w:rsidP="00717D95">
      <w:pPr>
        <w:pStyle w:val="Ttulo3"/>
      </w:pPr>
      <w:bookmarkStart w:id="113" w:name="_Toc41335631"/>
      <w:r w:rsidRPr="00FD0AA3">
        <w:lastRenderedPageBreak/>
        <w:t>CODE</w:t>
      </w:r>
      <w:bookmarkEnd w:id="113"/>
      <w:r w:rsidRPr="00FD0AA3">
        <w:t xml:space="preserve"> </w:t>
      </w:r>
    </w:p>
    <w:p w14:paraId="166C45B6" w14:textId="77777777" w:rsidR="00717D95" w:rsidRPr="009E5145" w:rsidRDefault="00717D95" w:rsidP="000A0A65">
      <w:pPr>
        <w:tabs>
          <w:tab w:val="left" w:pos="142"/>
        </w:tabs>
        <w:spacing w:line="480" w:lineRule="auto"/>
        <w:ind w:left="0"/>
        <w:jc w:val="both"/>
        <w:rPr>
          <w:rFonts w:cs="Times New Roman"/>
        </w:rPr>
        <w:pPrChange w:id="114" w:author="Steven Ortiz" w:date="2020-07-03T18:42:00Z">
          <w:pPr>
            <w:tabs>
              <w:tab w:val="left" w:pos="142"/>
            </w:tabs>
            <w:spacing w:line="480" w:lineRule="auto"/>
            <w:ind w:left="0"/>
          </w:pPr>
        </w:pPrChange>
      </w:pPr>
      <w:r w:rsidRPr="00FD0AA3">
        <w:rPr>
          <w:rFonts w:cs="Times New Roman"/>
          <w:noProof/>
          <w:lang w:eastAsia="es-CO"/>
        </w:rPr>
        <w:drawing>
          <wp:anchor distT="0" distB="0" distL="114300" distR="114300" simplePos="0" relativeHeight="251667456" behindDoc="0" locked="0" layoutInCell="1" allowOverlap="1" wp14:anchorId="4F880F82" wp14:editId="31C7BB0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noProof/>
          <w:lang w:eastAsia="es-CO"/>
        </w:rPr>
        <mc:AlternateContent>
          <mc:Choice Requires="wps">
            <w:drawing>
              <wp:anchor distT="0" distB="0" distL="114300" distR="114300" simplePos="0" relativeHeight="251668480" behindDoc="0" locked="0" layoutInCell="1" allowOverlap="1" wp14:anchorId="565EDC59" wp14:editId="10383640">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14:paraId="5B27DB5E" w14:textId="77777777" w:rsidR="000A0A65" w:rsidRPr="00C50211" w:rsidRDefault="000A0A65" w:rsidP="00717D95">
                            <w:pPr>
                              <w:pStyle w:val="Descripcin"/>
                              <w:jc w:val="center"/>
                              <w:rPr>
                                <w:noProof/>
                                <w:sz w:val="26"/>
                              </w:rPr>
                            </w:pPr>
                            <w:bookmarkStart w:id="115" w:name="_Toc16776993"/>
                            <w:bookmarkStart w:id="116" w:name="_Toc16777167"/>
                            <w:bookmarkStart w:id="117" w:name="_Toc30336125"/>
                            <w:bookmarkStart w:id="118"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EDC59" id="Cuadro de texto 6" o:spid="_x0000_s1028" type="#_x0000_t202" style="position:absolute;left:0;text-align:left;margin-left:0;margin-top:291.7pt;width:377.2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14:paraId="5B27DB5E" w14:textId="77777777" w:rsidR="000A0A65" w:rsidRPr="00C50211" w:rsidRDefault="000A0A65" w:rsidP="00717D95">
                      <w:pPr>
                        <w:pStyle w:val="Descripcin"/>
                        <w:jc w:val="center"/>
                        <w:rPr>
                          <w:noProof/>
                          <w:sz w:val="26"/>
                        </w:rPr>
                      </w:pPr>
                      <w:bookmarkStart w:id="119" w:name="_Toc16776993"/>
                      <w:bookmarkStart w:id="120" w:name="_Toc16777167"/>
                      <w:bookmarkStart w:id="121" w:name="_Toc30336125"/>
                      <w:bookmarkStart w:id="122"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119"/>
                      <w:bookmarkEnd w:id="120"/>
                      <w:bookmarkEnd w:id="121"/>
                      <w:bookmarkEnd w:id="122"/>
                    </w:p>
                  </w:txbxContent>
                </v:textbox>
                <w10:wrap type="topAndBottom" anchorx="margin"/>
              </v:shape>
            </w:pict>
          </mc:Fallback>
        </mc:AlternateContent>
      </w:r>
      <w:r w:rsidRPr="00FD0AA3">
        <w:rPr>
          <w:rFonts w:cs="Times New Roman"/>
        </w:rPr>
        <w:t>Code.org es una organización sin fines de lucro, dedicada a expandir el acceso a Ciencias de la Computación; haciéndola disponible en más escuelas y a aumentar la participación de las mujeres y minorías sub</w:t>
      </w:r>
      <w:r>
        <w:rPr>
          <w:rFonts w:cs="Times New Roman"/>
        </w:rPr>
        <w:t>-</w:t>
      </w:r>
      <w:r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ED786A" w:rsidRPr="00ED786A">
            <w:rPr>
              <w:rFonts w:cs="Times New Roman"/>
              <w:noProof/>
            </w:rPr>
            <w:t>(Code, 2013)</w:t>
          </w:r>
          <w:r w:rsidRPr="00FD0AA3">
            <w:rPr>
              <w:rFonts w:cs="Times New Roman"/>
            </w:rPr>
            <w:fldChar w:fldCharType="end"/>
          </w:r>
        </w:sdtContent>
      </w:sdt>
    </w:p>
    <w:p w14:paraId="52BB16F5" w14:textId="77777777" w:rsidR="00717D95" w:rsidRDefault="00717D95" w:rsidP="00945007">
      <w:pPr>
        <w:tabs>
          <w:tab w:val="left" w:pos="142"/>
        </w:tabs>
        <w:spacing w:line="480" w:lineRule="auto"/>
        <w:ind w:left="0"/>
        <w:rPr>
          <w:rFonts w:cs="Times New Roman"/>
          <w:szCs w:val="24"/>
        </w:rPr>
      </w:pPr>
    </w:p>
    <w:p w14:paraId="6E6C858D" w14:textId="77777777" w:rsidR="00717D95" w:rsidRDefault="00717D95" w:rsidP="00945007">
      <w:pPr>
        <w:tabs>
          <w:tab w:val="left" w:pos="142"/>
        </w:tabs>
        <w:spacing w:line="480" w:lineRule="auto"/>
        <w:ind w:left="0"/>
        <w:rPr>
          <w:rFonts w:cs="Times New Roman"/>
          <w:szCs w:val="24"/>
        </w:rPr>
      </w:pPr>
    </w:p>
    <w:p w14:paraId="544C562D" w14:textId="77777777" w:rsidR="00717D95" w:rsidRDefault="00717D95" w:rsidP="00945007">
      <w:pPr>
        <w:tabs>
          <w:tab w:val="left" w:pos="142"/>
        </w:tabs>
        <w:spacing w:line="480" w:lineRule="auto"/>
        <w:ind w:left="0"/>
        <w:rPr>
          <w:rFonts w:cs="Times New Roman"/>
          <w:szCs w:val="24"/>
        </w:rPr>
      </w:pPr>
    </w:p>
    <w:p w14:paraId="0F92E22E" w14:textId="77777777" w:rsidR="00717D95" w:rsidRDefault="00717D95" w:rsidP="00945007">
      <w:pPr>
        <w:tabs>
          <w:tab w:val="left" w:pos="142"/>
        </w:tabs>
        <w:spacing w:line="480" w:lineRule="auto"/>
        <w:ind w:left="0"/>
        <w:rPr>
          <w:rFonts w:cs="Times New Roman"/>
          <w:szCs w:val="24"/>
        </w:rPr>
      </w:pPr>
    </w:p>
    <w:p w14:paraId="10FBAC6C" w14:textId="77777777" w:rsidR="00717D95" w:rsidRPr="009E5145" w:rsidRDefault="00717D95" w:rsidP="00717D95">
      <w:pPr>
        <w:pStyle w:val="Ttulo3"/>
      </w:pPr>
      <w:bookmarkStart w:id="123" w:name="_Toc41335632"/>
      <w:r w:rsidRPr="00FD0AA3">
        <w:t>AutoBlocks for Jira</w:t>
      </w:r>
      <w:bookmarkEnd w:id="123"/>
    </w:p>
    <w:p w14:paraId="22125712" w14:textId="77777777" w:rsidR="00717D95" w:rsidRPr="00FD0AA3" w:rsidRDefault="00717D95" w:rsidP="000A0A65">
      <w:pPr>
        <w:tabs>
          <w:tab w:val="left" w:pos="142"/>
        </w:tabs>
        <w:spacing w:line="480" w:lineRule="auto"/>
        <w:ind w:left="0"/>
        <w:jc w:val="both"/>
        <w:rPr>
          <w:rFonts w:cs="Times New Roman"/>
          <w:szCs w:val="24"/>
        </w:rPr>
        <w:pPrChange w:id="124" w:author="Steven Ortiz" w:date="2020-07-03T18:42:00Z">
          <w:pPr>
            <w:tabs>
              <w:tab w:val="left" w:pos="142"/>
            </w:tabs>
            <w:spacing w:line="480" w:lineRule="auto"/>
            <w:ind w:left="0"/>
          </w:pPr>
        </w:pPrChange>
      </w:pPr>
      <w:r w:rsidRPr="00FD0AA3">
        <w:rPr>
          <w:rFonts w:cs="Times New Roman"/>
          <w:szCs w:val="24"/>
        </w:rPr>
        <w:t>Basado en el Google Blockly Framework: AutoBlocks es una pizarra virtual que democratiza la automatización para los usuarios de Jira, permitiendo la personalización de Jira con tecnología fácil de arrastrar y soltar.</w:t>
      </w:r>
    </w:p>
    <w:p w14:paraId="34A30AFB" w14:textId="4B295F32" w:rsidR="00717D95" w:rsidRPr="00FD0AA3" w:rsidRDefault="00717D95" w:rsidP="000A0A65">
      <w:pPr>
        <w:tabs>
          <w:tab w:val="left" w:pos="142"/>
        </w:tabs>
        <w:spacing w:line="480" w:lineRule="auto"/>
        <w:ind w:left="0"/>
        <w:jc w:val="both"/>
        <w:rPr>
          <w:rFonts w:cs="Times New Roman"/>
          <w:szCs w:val="24"/>
        </w:rPr>
        <w:pPrChange w:id="125" w:author="Steven Ortiz" w:date="2020-07-03T18:42:00Z">
          <w:pPr>
            <w:tabs>
              <w:tab w:val="left" w:pos="142"/>
            </w:tabs>
            <w:spacing w:line="480" w:lineRule="auto"/>
            <w:ind w:left="0"/>
          </w:pPr>
        </w:pPrChange>
      </w:pP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ED786A">
            <w:rPr>
              <w:rFonts w:cs="Times New Roman"/>
              <w:noProof/>
              <w:szCs w:val="24"/>
            </w:rPr>
            <w:t xml:space="preserve"> </w:t>
          </w:r>
          <w:r w:rsidR="00ED786A" w:rsidRPr="00ED786A">
            <w:rPr>
              <w:rFonts w:cs="Times New Roman"/>
              <w:noProof/>
              <w:szCs w:val="24"/>
            </w:rPr>
            <w:t>(Atlassian Marketplace, 2019)</w:t>
          </w:r>
          <w:r w:rsidRPr="00FD0AA3">
            <w:rPr>
              <w:rFonts w:cs="Times New Roman"/>
              <w:szCs w:val="24"/>
            </w:rPr>
            <w:fldChar w:fldCharType="end"/>
          </w:r>
        </w:sdtContent>
      </w:sdt>
    </w:p>
    <w:p w14:paraId="6DE916EC" w14:textId="33B39AB3" w:rsidR="00717D95" w:rsidRDefault="00717D95" w:rsidP="00945007">
      <w:pPr>
        <w:tabs>
          <w:tab w:val="left" w:pos="142"/>
        </w:tabs>
        <w:spacing w:line="480" w:lineRule="auto"/>
        <w:ind w:left="0"/>
        <w:rPr>
          <w:rFonts w:cs="Times New Roman"/>
          <w:szCs w:val="24"/>
        </w:rPr>
      </w:pPr>
    </w:p>
    <w:p w14:paraId="2221507A" w14:textId="1499B01D" w:rsidR="00717D95" w:rsidRDefault="00717D95" w:rsidP="00945007">
      <w:pPr>
        <w:tabs>
          <w:tab w:val="left" w:pos="142"/>
        </w:tabs>
        <w:spacing w:line="480" w:lineRule="auto"/>
        <w:ind w:left="0"/>
        <w:rPr>
          <w:rFonts w:cs="Times New Roman"/>
          <w:szCs w:val="24"/>
        </w:rPr>
      </w:pPr>
    </w:p>
    <w:p w14:paraId="73190BCB" w14:textId="77777777" w:rsidR="00717D95" w:rsidRDefault="00717D95" w:rsidP="00945007">
      <w:pPr>
        <w:tabs>
          <w:tab w:val="left" w:pos="142"/>
        </w:tabs>
        <w:spacing w:line="480" w:lineRule="auto"/>
        <w:ind w:left="0"/>
        <w:rPr>
          <w:rFonts w:cs="Times New Roman"/>
          <w:szCs w:val="24"/>
        </w:rPr>
      </w:pPr>
    </w:p>
    <w:p w14:paraId="22E662C9" w14:textId="6705F45E" w:rsidR="00717D95" w:rsidRDefault="000A0A65" w:rsidP="00945007">
      <w:pPr>
        <w:tabs>
          <w:tab w:val="left" w:pos="142"/>
        </w:tabs>
        <w:spacing w:line="480" w:lineRule="auto"/>
        <w:ind w:left="0"/>
        <w:rPr>
          <w:ins w:id="126" w:author="Steven Ortiz" w:date="2020-07-03T18:42:00Z"/>
          <w:rFonts w:cs="Times New Roman"/>
          <w:szCs w:val="24"/>
        </w:rPr>
      </w:pPr>
      <w:r w:rsidRPr="00FD0AA3">
        <w:rPr>
          <w:rFonts w:cs="Times New Roman"/>
          <w:noProof/>
          <w:lang w:eastAsia="es-CO"/>
        </w:rPr>
        <w:lastRenderedPageBreak/>
        <w:drawing>
          <wp:anchor distT="0" distB="0" distL="114300" distR="114300" simplePos="0" relativeHeight="251670528" behindDoc="0" locked="0" layoutInCell="1" allowOverlap="1" wp14:anchorId="5785E8A6" wp14:editId="0F01ADCE">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92D3D0" w14:textId="77777777" w:rsidR="000A0A65" w:rsidRDefault="000A0A65" w:rsidP="00945007">
      <w:pPr>
        <w:tabs>
          <w:tab w:val="left" w:pos="142"/>
        </w:tabs>
        <w:spacing w:line="480" w:lineRule="auto"/>
        <w:ind w:left="0"/>
        <w:rPr>
          <w:ins w:id="127" w:author="Steven Ortiz" w:date="2020-07-03T18:42:00Z"/>
          <w:rFonts w:cs="Times New Roman"/>
          <w:szCs w:val="24"/>
        </w:rPr>
      </w:pPr>
    </w:p>
    <w:p w14:paraId="59D4C1FB" w14:textId="77777777" w:rsidR="000A0A65" w:rsidRDefault="000A0A65" w:rsidP="00945007">
      <w:pPr>
        <w:tabs>
          <w:tab w:val="left" w:pos="142"/>
        </w:tabs>
        <w:spacing w:line="480" w:lineRule="auto"/>
        <w:ind w:left="0"/>
        <w:rPr>
          <w:ins w:id="128" w:author="Steven Ortiz" w:date="2020-07-03T18:43:00Z"/>
          <w:rFonts w:cs="Times New Roman"/>
          <w:szCs w:val="24"/>
        </w:rPr>
      </w:pPr>
    </w:p>
    <w:p w14:paraId="522297D8" w14:textId="77777777" w:rsidR="000A0A65" w:rsidRDefault="000A0A65" w:rsidP="00945007">
      <w:pPr>
        <w:tabs>
          <w:tab w:val="left" w:pos="142"/>
        </w:tabs>
        <w:spacing w:line="480" w:lineRule="auto"/>
        <w:ind w:left="0"/>
        <w:rPr>
          <w:ins w:id="129" w:author="Steven Ortiz" w:date="2020-07-03T18:43:00Z"/>
          <w:rFonts w:cs="Times New Roman"/>
          <w:szCs w:val="24"/>
        </w:rPr>
      </w:pPr>
    </w:p>
    <w:p w14:paraId="14281542" w14:textId="6DF5682D" w:rsidR="000A0A65" w:rsidRDefault="000A0A6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3600" behindDoc="0" locked="0" layoutInCell="1" allowOverlap="1" wp14:anchorId="41492F06" wp14:editId="77EAC443">
                <wp:simplePos x="0" y="0"/>
                <wp:positionH relativeFrom="margin">
                  <wp:posOffset>624840</wp:posOffset>
                </wp:positionH>
                <wp:positionV relativeFrom="paragraph">
                  <wp:posOffset>387985</wp:posOffset>
                </wp:positionV>
                <wp:extent cx="4315146" cy="635"/>
                <wp:effectExtent l="0" t="0" r="9525" b="0"/>
                <wp:wrapNone/>
                <wp:docPr id="43" name="Cuadro de texto 43"/>
                <wp:cNvGraphicFramePr/>
                <a:graphic xmlns:a="http://schemas.openxmlformats.org/drawingml/2006/main">
                  <a:graphicData uri="http://schemas.microsoft.com/office/word/2010/wordprocessingShape">
                    <wps:wsp>
                      <wps:cNvSpPr txBox="1"/>
                      <wps:spPr>
                        <a:xfrm>
                          <a:off x="0" y="0"/>
                          <a:ext cx="4315146" cy="635"/>
                        </a:xfrm>
                        <a:prstGeom prst="rect">
                          <a:avLst/>
                        </a:prstGeom>
                        <a:solidFill>
                          <a:prstClr val="white"/>
                        </a:solidFill>
                        <a:ln>
                          <a:noFill/>
                        </a:ln>
                        <a:effectLst/>
                      </wps:spPr>
                      <wps:txbx>
                        <w:txbxContent>
                          <w:p w14:paraId="5B0FF7CF" w14:textId="77777777" w:rsidR="000A0A65" w:rsidRPr="0097181B" w:rsidRDefault="000A0A65" w:rsidP="00717D95">
                            <w:pPr>
                              <w:pStyle w:val="Descripcin"/>
                              <w:jc w:val="center"/>
                              <w:rPr>
                                <w:rFonts w:cs="Times New Roman"/>
                                <w:noProof/>
                                <w:sz w:val="24"/>
                              </w:rPr>
                            </w:pPr>
                            <w:bookmarkStart w:id="130"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92F06" id="Cuadro de texto 43" o:spid="_x0000_s1029" type="#_x0000_t202" style="position:absolute;left:0;text-align:left;margin-left:49.2pt;margin-top:30.55pt;width:339.8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" stroked="f">
                <v:textbox style="mso-fit-shape-to-text:t" inset="0,0,0,0">
                  <w:txbxContent>
                    <w:p w14:paraId="5B0FF7CF" w14:textId="77777777" w:rsidR="000A0A65" w:rsidRPr="0097181B" w:rsidRDefault="000A0A65" w:rsidP="00717D95">
                      <w:pPr>
                        <w:pStyle w:val="Descripcin"/>
                        <w:jc w:val="center"/>
                        <w:rPr>
                          <w:rFonts w:cs="Times New Roman"/>
                          <w:noProof/>
                          <w:sz w:val="24"/>
                        </w:rPr>
                      </w:pPr>
                      <w:bookmarkStart w:id="131"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131"/>
                    </w:p>
                  </w:txbxContent>
                </v:textbox>
                <w10:wrap anchorx="margin"/>
              </v:shape>
            </w:pict>
          </mc:Fallback>
        </mc:AlternateContent>
      </w:r>
    </w:p>
    <w:p w14:paraId="7B686C31" w14:textId="47D5BE61" w:rsidR="00717D95" w:rsidDel="000A0A65" w:rsidRDefault="00717D95" w:rsidP="00945007">
      <w:pPr>
        <w:tabs>
          <w:tab w:val="left" w:pos="142"/>
        </w:tabs>
        <w:spacing w:line="480" w:lineRule="auto"/>
        <w:ind w:left="0"/>
        <w:rPr>
          <w:del w:id="132" w:author="Steven Ortiz" w:date="2020-07-03T18:43:00Z"/>
          <w:rFonts w:cs="Times New Roman"/>
          <w:szCs w:val="24"/>
        </w:rPr>
      </w:pPr>
    </w:p>
    <w:p w14:paraId="700B9653" w14:textId="77777777" w:rsidR="00717D95" w:rsidRDefault="00717D95" w:rsidP="00945007">
      <w:pPr>
        <w:tabs>
          <w:tab w:val="left" w:pos="142"/>
        </w:tabs>
        <w:spacing w:line="480" w:lineRule="auto"/>
        <w:ind w:left="0"/>
        <w:rPr>
          <w:rFonts w:cs="Times New Roman"/>
          <w:szCs w:val="24"/>
        </w:rPr>
      </w:pPr>
    </w:p>
    <w:p w14:paraId="0792D82E" w14:textId="77777777" w:rsidR="00717D95" w:rsidRPr="00FD0AA3" w:rsidRDefault="00717D95" w:rsidP="00717D95">
      <w:pPr>
        <w:pStyle w:val="Ttulo3"/>
      </w:pPr>
      <w:bookmarkStart w:id="133" w:name="_Toc41335633"/>
      <w:r w:rsidRPr="00FD0AA3">
        <w:t>NOVA Labs</w:t>
      </w:r>
      <w:bookmarkEnd w:id="133"/>
    </w:p>
    <w:p w14:paraId="277C1116" w14:textId="77777777" w:rsidR="00717D95" w:rsidRDefault="00717D95" w:rsidP="000A0A65">
      <w:pPr>
        <w:tabs>
          <w:tab w:val="left" w:pos="142"/>
        </w:tabs>
        <w:spacing w:line="480" w:lineRule="auto"/>
        <w:ind w:left="0"/>
        <w:jc w:val="both"/>
        <w:rPr>
          <w:rFonts w:cs="Times New Roman"/>
        </w:rPr>
        <w:pPrChange w:id="134" w:author="Steven Ortiz" w:date="2020-07-03T18:43:00Z">
          <w:pPr>
            <w:tabs>
              <w:tab w:val="left" w:pos="142"/>
            </w:tabs>
            <w:spacing w:line="480" w:lineRule="auto"/>
            <w:ind w:left="0"/>
          </w:pPr>
        </w:pPrChange>
      </w:pPr>
      <w:r w:rsidRPr="00FD0AA3">
        <w:rPr>
          <w:rFonts w:cs="Times New Roman"/>
        </w:rPr>
        <w:t>NOVA Labs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Labs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ED786A">
            <w:rPr>
              <w:rFonts w:cs="Times New Roman"/>
              <w:noProof/>
            </w:rPr>
            <w:t xml:space="preserve"> </w:t>
          </w:r>
          <w:r w:rsidR="00ED786A" w:rsidRPr="00ED786A">
            <w:rPr>
              <w:rFonts w:cs="Times New Roman"/>
              <w:noProof/>
            </w:rPr>
            <w:t>(NOVA Labs, 2019)</w:t>
          </w:r>
          <w:r w:rsidRPr="00FD0AA3">
            <w:rPr>
              <w:rFonts w:cs="Times New Roman"/>
            </w:rPr>
            <w:fldChar w:fldCharType="end"/>
          </w:r>
        </w:sdtContent>
      </w:sdt>
    </w:p>
    <w:p w14:paraId="5DA8518E" w14:textId="77777777" w:rsidR="00717D95" w:rsidRDefault="00717D95" w:rsidP="00717D95">
      <w:pPr>
        <w:pStyle w:val="Ttulo2"/>
      </w:pPr>
      <w:bookmarkStart w:id="135" w:name="_Toc41335634"/>
      <w:r>
        <w:t>ESP32</w:t>
      </w:r>
      <w:bookmarkEnd w:id="135"/>
    </w:p>
    <w:p w14:paraId="1D4DA940" w14:textId="77777777" w:rsidR="00717D95" w:rsidRDefault="00717D95" w:rsidP="000A0A65">
      <w:pPr>
        <w:pStyle w:val="Sinespaciado"/>
        <w:spacing w:line="480" w:lineRule="auto"/>
        <w:jc w:val="both"/>
        <w:rPr>
          <w:lang w:eastAsia="es-CO"/>
        </w:rPr>
        <w:pPrChange w:id="136" w:author="Steven Ortiz" w:date="2020-07-03T18:43:00Z">
          <w:pPr>
            <w:pStyle w:val="Sinespaciado"/>
            <w:spacing w:line="480" w:lineRule="auto"/>
          </w:pPr>
        </w:pPrChange>
      </w:pPr>
      <w:r>
        <w:rPr>
          <w:lang w:eastAsia="es-CO"/>
        </w:rPr>
        <w:t xml:space="preserve">Es un procesador elaborado por Espressif Systems, cuenta con capacidades IoT, y que permite la conexión mediante Wi-Fi (802.11 b/g/n/e/i) y Bluetooth versión 4.2 y Bluethooth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ED786A">
            <w:rPr>
              <w:noProof/>
              <w:lang w:eastAsia="es-CO"/>
            </w:rPr>
            <w:t>(Systems, 2016)</w:t>
          </w:r>
          <w:r>
            <w:rPr>
              <w:lang w:eastAsia="es-CO"/>
            </w:rPr>
            <w:fldChar w:fldCharType="end"/>
          </w:r>
        </w:sdtContent>
      </w:sdt>
    </w:p>
    <w:p w14:paraId="4762CEF9" w14:textId="77777777" w:rsidR="00717D95" w:rsidRDefault="00717D95" w:rsidP="000A0A65">
      <w:pPr>
        <w:pStyle w:val="Sinespaciado"/>
        <w:spacing w:line="480" w:lineRule="auto"/>
        <w:jc w:val="both"/>
        <w:rPr>
          <w:lang w:eastAsia="es-CO"/>
        </w:rPr>
        <w:pPrChange w:id="137" w:author="Steven Ortiz" w:date="2020-07-03T18:43:00Z">
          <w:pPr>
            <w:pStyle w:val="Sinespaciado"/>
            <w:spacing w:line="480" w:lineRule="auto"/>
          </w:pPr>
        </w:pPrChange>
      </w:pPr>
      <w:r>
        <w:rPr>
          <w:lang w:eastAsia="es-CO"/>
        </w:rPr>
        <w:t>De fábrica trae el firmware para ser programado desde el IDE de Arduino, pero este puede ser cambiado por el firmware de MicroPython.</w:t>
      </w:r>
    </w:p>
    <w:p w14:paraId="34AAEE50" w14:textId="77777777" w:rsidR="00717D95" w:rsidRDefault="00717D95" w:rsidP="00717D95">
      <w:pPr>
        <w:pStyle w:val="Ttulo2"/>
      </w:pPr>
      <w:bookmarkStart w:id="138" w:name="_Toc41335635"/>
      <w:r>
        <w:lastRenderedPageBreak/>
        <w:t>MicroPython</w:t>
      </w:r>
      <w:bookmarkEnd w:id="138"/>
    </w:p>
    <w:p w14:paraId="1C855452" w14:textId="77777777" w:rsidR="00717D95" w:rsidRDefault="00717D95" w:rsidP="000A0A65">
      <w:pPr>
        <w:pStyle w:val="Sinespaciado"/>
        <w:spacing w:line="480" w:lineRule="auto"/>
        <w:jc w:val="both"/>
        <w:rPr>
          <w:lang w:eastAsia="es-CO"/>
        </w:rPr>
        <w:pPrChange w:id="139" w:author="Steven Ortiz" w:date="2020-07-03T18:43:00Z">
          <w:pPr>
            <w:pStyle w:val="Sinespaciado"/>
            <w:spacing w:line="480" w:lineRule="auto"/>
          </w:pPr>
        </w:pPrChange>
      </w:pPr>
      <w:r>
        <w:rPr>
          <w:lang w:eastAsia="es-CO"/>
        </w:rPr>
        <w:t>Este es un compilador de Python, el cual obtiene un mensaje interactivo (REPL) para ejecutar comandos desde una consola. Con capacidad de ejecutar e importar archivos integrados.</w:t>
      </w:r>
    </w:p>
    <w:p w14:paraId="42009EC9" w14:textId="77777777" w:rsidR="00717D95" w:rsidRDefault="00717D95" w:rsidP="000A0A65">
      <w:pPr>
        <w:pStyle w:val="Sinespaciado"/>
        <w:spacing w:line="480" w:lineRule="auto"/>
        <w:jc w:val="both"/>
        <w:rPr>
          <w:lang w:eastAsia="es-CO"/>
        </w:rPr>
        <w:pPrChange w:id="140" w:author="Steven Ortiz" w:date="2020-07-03T18:43:00Z">
          <w:pPr>
            <w:pStyle w:val="Sinespaciado"/>
            <w:spacing w:line="480" w:lineRule="auto"/>
          </w:pPr>
        </w:pPrChange>
      </w:pPr>
      <w:r>
        <w:rPr>
          <w:lang w:eastAsia="es-CO"/>
        </w:rPr>
        <w:t>MicroPython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ED786A">
            <w:rPr>
              <w:noProof/>
              <w:lang w:eastAsia="es-CO"/>
            </w:rPr>
            <w:t xml:space="preserve"> (MicroPython, 2018)</w:t>
          </w:r>
          <w:r>
            <w:rPr>
              <w:lang w:eastAsia="es-CO"/>
            </w:rPr>
            <w:fldChar w:fldCharType="end"/>
          </w:r>
        </w:sdtContent>
      </w:sdt>
    </w:p>
    <w:p w14:paraId="2CD86C6C" w14:textId="77777777" w:rsidR="00717D95" w:rsidRDefault="00717D95" w:rsidP="00717D95">
      <w:pPr>
        <w:pStyle w:val="Ttulo2"/>
      </w:pPr>
      <w:bookmarkStart w:id="141" w:name="_Toc41335636"/>
      <w:r>
        <w:t>Wi-Fi</w:t>
      </w:r>
      <w:bookmarkEnd w:id="141"/>
    </w:p>
    <w:p w14:paraId="05C43831" w14:textId="77777777" w:rsidR="00717D95" w:rsidRDefault="00717D95" w:rsidP="000A0A65">
      <w:pPr>
        <w:pStyle w:val="Sinespaciado"/>
        <w:spacing w:line="480" w:lineRule="auto"/>
        <w:jc w:val="both"/>
        <w:rPr>
          <w:lang w:eastAsia="es-CO"/>
        </w:rPr>
        <w:pPrChange w:id="142" w:author="Steven Ortiz" w:date="2020-07-03T18:43:00Z">
          <w:pPr>
            <w:pStyle w:val="Sinespaciado"/>
            <w:spacing w:line="480" w:lineRule="auto"/>
          </w:pPr>
        </w:pPrChange>
      </w:pPr>
      <w:r>
        <w:rPr>
          <w:lang w:eastAsia="es-CO"/>
        </w:rPr>
        <w:t>Es una marca comercial de Wi-Fi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ED786A">
            <w:rPr>
              <w:noProof/>
              <w:lang w:eastAsia="es-CO"/>
            </w:rPr>
            <w:t xml:space="preserve"> (Alliance, 2020)</w:t>
          </w:r>
          <w:r>
            <w:rPr>
              <w:lang w:eastAsia="es-CO"/>
            </w:rPr>
            <w:fldChar w:fldCharType="end"/>
          </w:r>
        </w:sdtContent>
      </w:sdt>
    </w:p>
    <w:p w14:paraId="53AC51D1" w14:textId="77777777" w:rsidR="00717D95" w:rsidRDefault="00717D95" w:rsidP="000A0A65">
      <w:pPr>
        <w:pStyle w:val="Sinespaciado"/>
        <w:spacing w:line="480" w:lineRule="auto"/>
        <w:jc w:val="both"/>
        <w:rPr>
          <w:lang w:eastAsia="es-CO"/>
        </w:rPr>
        <w:pPrChange w:id="143" w:author="Steven Ortiz" w:date="2020-07-03T18:43:00Z">
          <w:pPr>
            <w:pStyle w:val="Sinespaciado"/>
            <w:spacing w:line="480" w:lineRule="auto"/>
          </w:pPr>
        </w:pPrChange>
      </w:pPr>
      <w:r>
        <w:rPr>
          <w:lang w:eastAsia="es-CO"/>
        </w:rPr>
        <w:t>Actualmente se ha popularizado a tal grado que teniendo un dispositivo compatible con Wi-Fi se puede conectar a la red inalámbricamente desde cualquier parte del mundo, esto es debido a la gran ventaja de esta tecnología en cuanto a la ausencia de cables.</w:t>
      </w:r>
    </w:p>
    <w:p w14:paraId="14CBAA9A" w14:textId="77777777" w:rsidR="00717D95" w:rsidRDefault="00717D95" w:rsidP="00717D95">
      <w:pPr>
        <w:pStyle w:val="Ttulo2"/>
      </w:pPr>
      <w:bookmarkStart w:id="144" w:name="_Toc41335637"/>
      <w:r>
        <w:t>Bluetooth</w:t>
      </w:r>
      <w:bookmarkEnd w:id="144"/>
    </w:p>
    <w:p w14:paraId="645C8A18" w14:textId="77777777" w:rsidR="00717D95" w:rsidRDefault="00717D95" w:rsidP="000A0A65">
      <w:pPr>
        <w:pStyle w:val="Sinespaciado"/>
        <w:spacing w:line="480" w:lineRule="auto"/>
        <w:jc w:val="both"/>
        <w:rPr>
          <w:lang w:eastAsia="es-CO"/>
        </w:rPr>
        <w:pPrChange w:id="145" w:author="Steven Ortiz" w:date="2020-07-03T18:43:00Z">
          <w:pPr>
            <w:pStyle w:val="Sinespaciado"/>
            <w:spacing w:line="480" w:lineRule="auto"/>
          </w:pPr>
        </w:pPrChange>
      </w:pPr>
      <w:r>
        <w:rPr>
          <w:lang w:eastAsia="es-CO"/>
        </w:rPr>
        <w:t xml:space="preserve">Es una especificación tecnológica a través de redes de área personal inalámbricas (WPAN) mediante una radio frecuencia de 2.4 GHz permitiendo la transmisión de datos bajo el estándar de comunicación inalámbrica IEEE 802.15.1. </w:t>
      </w:r>
      <w:sdt>
        <w:sdtPr>
          <w:rPr>
            <w:lang w:eastAsia="es-CO"/>
          </w:rPr>
          <w:id w:val="-1391420063"/>
          <w:citation/>
        </w:sdtPr>
        <w:sdtContent>
          <w:r>
            <w:rPr>
              <w:lang w:eastAsia="es-CO"/>
            </w:rPr>
            <w:fldChar w:fldCharType="begin"/>
          </w:r>
          <w:r>
            <w:rPr>
              <w:lang w:eastAsia="es-CO"/>
            </w:rPr>
            <w:instrText xml:space="preserve"> CITATION Def09 \l 9226 </w:instrText>
          </w:r>
          <w:r>
            <w:rPr>
              <w:lang w:eastAsia="es-CO"/>
            </w:rPr>
            <w:fldChar w:fldCharType="separate"/>
          </w:r>
          <w:r w:rsidR="00ED786A">
            <w:rPr>
              <w:noProof/>
              <w:lang w:eastAsia="es-CO"/>
            </w:rPr>
            <w:t>(Definición , 2009)</w:t>
          </w:r>
          <w:r>
            <w:rPr>
              <w:lang w:eastAsia="es-CO"/>
            </w:rPr>
            <w:fldChar w:fldCharType="end"/>
          </w:r>
        </w:sdtContent>
      </w:sdt>
      <w:sdt>
        <w:sdtPr>
          <w:rPr>
            <w:lang w:eastAsia="es-CO"/>
          </w:rPr>
          <w:id w:val="1656718706"/>
          <w:citation/>
        </w:sdtPr>
        <w:sdtContent>
          <w:r>
            <w:rPr>
              <w:lang w:eastAsia="es-CO"/>
            </w:rPr>
            <w:fldChar w:fldCharType="begin"/>
          </w:r>
          <w:r>
            <w:rPr>
              <w:lang w:eastAsia="es-CO"/>
            </w:rPr>
            <w:instrText xml:space="preserve"> CITATION Blu20 \l 9226 </w:instrText>
          </w:r>
          <w:r>
            <w:rPr>
              <w:lang w:eastAsia="es-CO"/>
            </w:rPr>
            <w:fldChar w:fldCharType="separate"/>
          </w:r>
          <w:r w:rsidR="00ED786A">
            <w:rPr>
              <w:noProof/>
              <w:lang w:eastAsia="es-CO"/>
            </w:rPr>
            <w:t xml:space="preserve"> (Bluetooth, 2020)</w:t>
          </w:r>
          <w:r>
            <w:rPr>
              <w:lang w:eastAsia="es-CO"/>
            </w:rPr>
            <w:fldChar w:fldCharType="end"/>
          </w:r>
        </w:sdtContent>
      </w:sdt>
    </w:p>
    <w:p w14:paraId="4D2AA4BE" w14:textId="77777777" w:rsidR="00717D95" w:rsidRDefault="00717D95" w:rsidP="00717D95">
      <w:pPr>
        <w:pStyle w:val="Ttulo2"/>
      </w:pPr>
      <w:bookmarkStart w:id="146" w:name="_Toc41335638"/>
      <w:r>
        <w:t>PWM</w:t>
      </w:r>
      <w:bookmarkEnd w:id="146"/>
      <w:r>
        <w:t xml:space="preserve"> </w:t>
      </w:r>
    </w:p>
    <w:p w14:paraId="77FEE7AF" w14:textId="77777777" w:rsidR="00717D95" w:rsidRDefault="00717D95" w:rsidP="000A0A65">
      <w:pPr>
        <w:pStyle w:val="Sinespaciado"/>
        <w:spacing w:line="480" w:lineRule="auto"/>
        <w:jc w:val="both"/>
        <w:rPr>
          <w:lang w:eastAsia="es-CO"/>
        </w:rPr>
        <w:pPrChange w:id="147" w:author="Steven Ortiz" w:date="2020-07-03T18:43:00Z">
          <w:pPr>
            <w:pStyle w:val="Sinespaciado"/>
            <w:spacing w:line="480" w:lineRule="auto"/>
          </w:pPr>
        </w:pPrChange>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ED786A">
            <w:rPr>
              <w:noProof/>
              <w:lang w:eastAsia="es-CO"/>
            </w:rPr>
            <w:t>(Gómez, 2018)</w:t>
          </w:r>
          <w:r>
            <w:rPr>
              <w:lang w:eastAsia="es-CO"/>
            </w:rPr>
            <w:fldChar w:fldCharType="end"/>
          </w:r>
        </w:sdtContent>
      </w:sdt>
      <w:r>
        <w:rPr>
          <w:lang w:eastAsia="es-CO"/>
        </w:rPr>
        <w:t>.</w:t>
      </w:r>
    </w:p>
    <w:p w14:paraId="090B1C8A" w14:textId="77777777" w:rsidR="00717D95" w:rsidRDefault="00BC3ABD">
      <w:pPr>
        <w:pStyle w:val="Ttulo1"/>
        <w:tabs>
          <w:tab w:val="left" w:pos="142"/>
        </w:tabs>
        <w:spacing w:line="480" w:lineRule="auto"/>
        <w:ind w:left="0"/>
        <w:jc w:val="center"/>
        <w:rPr>
          <w:ins w:id="148" w:author="UECCI" w:date="2020-06-30T21:38:00Z"/>
          <w:rFonts w:cs="Times New Roman"/>
        </w:rPr>
        <w:pPrChange w:id="149" w:author="UECCI" w:date="2020-06-30T21:38:00Z">
          <w:pPr>
            <w:pStyle w:val="Ttulo1"/>
            <w:tabs>
              <w:tab w:val="left" w:pos="142"/>
            </w:tabs>
            <w:spacing w:line="480" w:lineRule="auto"/>
            <w:ind w:left="0"/>
          </w:pPr>
        </w:pPrChange>
      </w:pPr>
      <w:bookmarkStart w:id="150" w:name="_Toc41335639"/>
      <w:r w:rsidRPr="00FD0AA3">
        <w:rPr>
          <w:rFonts w:cs="Times New Roman"/>
        </w:rPr>
        <w:lastRenderedPageBreak/>
        <w:t>METODOLOG</w:t>
      </w:r>
      <w:r>
        <w:rPr>
          <w:rFonts w:cs="Times New Roman"/>
        </w:rPr>
        <w:t>ÍA</w:t>
      </w:r>
      <w:bookmarkEnd w:id="150"/>
    </w:p>
    <w:p w14:paraId="0A528645" w14:textId="77777777" w:rsidR="00BC3ABD" w:rsidRPr="000A0A65" w:rsidRDefault="00BC3ABD">
      <w:pPr>
        <w:pPrChange w:id="151" w:author="UECCI" w:date="2020-06-30T21:38:00Z">
          <w:pPr>
            <w:pStyle w:val="Ttulo1"/>
            <w:tabs>
              <w:tab w:val="left" w:pos="142"/>
            </w:tabs>
            <w:spacing w:line="480" w:lineRule="auto"/>
            <w:ind w:left="0"/>
          </w:pPr>
        </w:pPrChange>
      </w:pPr>
    </w:p>
    <w:p w14:paraId="1AF5B805" w14:textId="77777777" w:rsidR="00717D95" w:rsidRDefault="00717D95" w:rsidP="00717D95">
      <w:pPr>
        <w:pStyle w:val="Ttulo2"/>
      </w:pPr>
      <w:bookmarkStart w:id="152" w:name="_Toc41335640"/>
      <w:r>
        <w:t>Objetivo 1 – Construir bloques básicos de programación visual bajo el entorno de Blockly</w:t>
      </w:r>
      <w:bookmarkEnd w:id="152"/>
    </w:p>
    <w:p w14:paraId="5FA15F12" w14:textId="77777777" w:rsidR="00717D95" w:rsidRPr="00FD0AA3" w:rsidRDefault="00717D95" w:rsidP="00717D95">
      <w:pPr>
        <w:pStyle w:val="Ttulo3"/>
      </w:pPr>
      <w:bookmarkStart w:id="153" w:name="_Toc41335641"/>
      <w:r>
        <w:rPr>
          <w:lang w:eastAsia="es-CO"/>
        </w:rPr>
        <w:t xml:space="preserve">Actividad 1.1 - </w:t>
      </w:r>
      <w:r w:rsidRPr="00FD0AA3">
        <w:t>Selección de bloques funcionales</w:t>
      </w:r>
      <w:r>
        <w:t xml:space="preserve"> y la metodología de construcción</w:t>
      </w:r>
      <w:bookmarkEnd w:id="153"/>
    </w:p>
    <w:p w14:paraId="4CC92BC7" w14:textId="52F152C9" w:rsidR="00717D95" w:rsidRDefault="00717D95" w:rsidP="000A0A65">
      <w:pPr>
        <w:tabs>
          <w:tab w:val="left" w:pos="142"/>
        </w:tabs>
        <w:spacing w:line="480" w:lineRule="auto"/>
        <w:ind w:left="0"/>
        <w:jc w:val="both"/>
        <w:rPr>
          <w:rFonts w:cs="Times New Roman"/>
        </w:rPr>
        <w:pPrChange w:id="154" w:author="Steven Ortiz" w:date="2020-07-03T18:44:00Z">
          <w:pPr>
            <w:tabs>
              <w:tab w:val="left" w:pos="142"/>
            </w:tabs>
            <w:spacing w:line="480" w:lineRule="auto"/>
            <w:ind w:left="0"/>
          </w:pPr>
        </w:pPrChange>
      </w:pPr>
      <w:r w:rsidRPr="00FD0AA3">
        <w:rPr>
          <w:rFonts w:cs="Times New Roman"/>
          <w:noProof/>
          <w:lang w:eastAsia="es-CO"/>
        </w:rPr>
        <w:drawing>
          <wp:anchor distT="0" distB="0" distL="114300" distR="114300" simplePos="0" relativeHeight="251675648" behindDoc="0" locked="0" layoutInCell="1" allowOverlap="1" wp14:anchorId="52E94D2E" wp14:editId="5B42BE4B">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Se trabajará la tarjeta ESP32 con el Firmware de MicroPython,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w:instrText>
      </w:r>
      <w:r>
        <w:rPr>
          <w:rFonts w:cs="Times New Roman"/>
        </w:rPr>
      </w:r>
      <w:r w:rsidR="000A0A65">
        <w:rPr>
          <w:rFonts w:cs="Times New Roman"/>
        </w:rPr>
        <w:instrText xml:space="preserve"> \* MERGEFORMAT </w:instrText>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5CA13CE5" w14:textId="77777777" w:rsidR="00717D95" w:rsidRPr="006B7991" w:rsidRDefault="00717D95" w:rsidP="00717D95">
      <w:pPr>
        <w:pStyle w:val="Sinespaciado"/>
        <w:spacing w:line="480" w:lineRule="auto"/>
        <w:rPr>
          <w:lang w:eastAsia="es-CO"/>
        </w:rPr>
      </w:pPr>
    </w:p>
    <w:p w14:paraId="30AA0199" w14:textId="77777777" w:rsidR="00717D95" w:rsidRDefault="00717D95" w:rsidP="00945007">
      <w:pPr>
        <w:tabs>
          <w:tab w:val="left" w:pos="142"/>
        </w:tabs>
        <w:spacing w:line="480" w:lineRule="auto"/>
        <w:ind w:left="0"/>
        <w:rPr>
          <w:rFonts w:cs="Times New Roman"/>
          <w:szCs w:val="24"/>
        </w:rPr>
      </w:pPr>
    </w:p>
    <w:p w14:paraId="050C0D59" w14:textId="77777777" w:rsidR="00717D95" w:rsidRDefault="00717D95" w:rsidP="00945007">
      <w:pPr>
        <w:tabs>
          <w:tab w:val="left" w:pos="142"/>
        </w:tabs>
        <w:spacing w:line="480" w:lineRule="auto"/>
        <w:ind w:left="0"/>
        <w:rPr>
          <w:rFonts w:cs="Times New Roman"/>
          <w:szCs w:val="24"/>
        </w:rPr>
      </w:pPr>
    </w:p>
    <w:p w14:paraId="3A68BCBD" w14:textId="77777777" w:rsidR="00717D95" w:rsidRDefault="00717D95" w:rsidP="00945007">
      <w:pPr>
        <w:tabs>
          <w:tab w:val="left" w:pos="142"/>
        </w:tabs>
        <w:spacing w:line="480" w:lineRule="auto"/>
        <w:ind w:left="0"/>
        <w:rPr>
          <w:rFonts w:cs="Times New Roman"/>
          <w:szCs w:val="24"/>
        </w:rPr>
      </w:pPr>
    </w:p>
    <w:p w14:paraId="5F1D7B58" w14:textId="77777777" w:rsidR="00717D95" w:rsidRDefault="00717D95" w:rsidP="00945007">
      <w:pPr>
        <w:tabs>
          <w:tab w:val="left" w:pos="142"/>
        </w:tabs>
        <w:spacing w:line="480" w:lineRule="auto"/>
        <w:ind w:left="0"/>
        <w:rPr>
          <w:rFonts w:cs="Times New Roman"/>
          <w:szCs w:val="24"/>
        </w:rPr>
      </w:pPr>
    </w:p>
    <w:p w14:paraId="0911D343" w14:textId="77777777" w:rsidR="00717D95" w:rsidRDefault="00717D95" w:rsidP="00945007">
      <w:pPr>
        <w:tabs>
          <w:tab w:val="left" w:pos="142"/>
        </w:tabs>
        <w:spacing w:line="480" w:lineRule="auto"/>
        <w:ind w:left="0"/>
        <w:rPr>
          <w:rFonts w:cs="Times New Roman"/>
          <w:szCs w:val="24"/>
        </w:rPr>
      </w:pPr>
    </w:p>
    <w:p w14:paraId="0BE26139" w14:textId="77777777"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7696" behindDoc="0" locked="0" layoutInCell="1" allowOverlap="1" wp14:anchorId="2A8B2242" wp14:editId="36ADFDBE">
                <wp:simplePos x="0" y="0"/>
                <wp:positionH relativeFrom="column">
                  <wp:posOffset>1211002</wp:posOffset>
                </wp:positionH>
                <wp:positionV relativeFrom="paragraph">
                  <wp:posOffset>154127</wp:posOffset>
                </wp:positionV>
                <wp:extent cx="3904180" cy="635"/>
                <wp:effectExtent l="0" t="0" r="1270" b="8255"/>
                <wp:wrapNone/>
                <wp:docPr id="44" name="Cuadro de texto 44"/>
                <wp:cNvGraphicFramePr/>
                <a:graphic xmlns:a="http://schemas.openxmlformats.org/drawingml/2006/main">
                  <a:graphicData uri="http://schemas.microsoft.com/office/word/2010/wordprocessingShape">
                    <wps:wsp>
                      <wps:cNvSpPr txBox="1"/>
                      <wps:spPr>
                        <a:xfrm>
                          <a:off x="0" y="0"/>
                          <a:ext cx="3904180" cy="635"/>
                        </a:xfrm>
                        <a:prstGeom prst="rect">
                          <a:avLst/>
                        </a:prstGeom>
                        <a:solidFill>
                          <a:prstClr val="white"/>
                        </a:solidFill>
                        <a:ln>
                          <a:noFill/>
                        </a:ln>
                        <a:effectLst/>
                      </wps:spPr>
                      <wps:txbx>
                        <w:txbxContent>
                          <w:p w14:paraId="10A8900A" w14:textId="77777777" w:rsidR="000A0A65" w:rsidRPr="00512944" w:rsidRDefault="000A0A65" w:rsidP="00717D95">
                            <w:pPr>
                              <w:pStyle w:val="Descripcin"/>
                              <w:rPr>
                                <w:rFonts w:cs="Times New Roman"/>
                                <w:noProof/>
                                <w:sz w:val="24"/>
                              </w:rPr>
                            </w:pPr>
                            <w:bookmarkStart w:id="155"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8B2242" id="Cuadro de texto 44" o:spid="_x0000_s1030" type="#_x0000_t202" style="position:absolute;left:0;text-align:left;margin-left:95.35pt;margin-top:12.15pt;width:307.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T9OQIAAHsEAAAOAAAAZHJzL2Uyb0RvYy54bWysVMFu2zAMvQ/YPwi6L07arOi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" stroked="f">
                <v:textbox style="mso-fit-shape-to-text:t" inset="0,0,0,0">
                  <w:txbxContent>
                    <w:p w14:paraId="10A8900A" w14:textId="77777777" w:rsidR="000A0A65" w:rsidRPr="00512944" w:rsidRDefault="000A0A65" w:rsidP="00717D95">
                      <w:pPr>
                        <w:pStyle w:val="Descripcin"/>
                        <w:rPr>
                          <w:rFonts w:cs="Times New Roman"/>
                          <w:noProof/>
                          <w:sz w:val="24"/>
                        </w:rPr>
                      </w:pPr>
                      <w:bookmarkStart w:id="156"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156"/>
                    </w:p>
                  </w:txbxContent>
                </v:textbox>
              </v:shape>
            </w:pict>
          </mc:Fallback>
        </mc:AlternateContent>
      </w:r>
    </w:p>
    <w:p w14:paraId="06B87DCF" w14:textId="0F01C0D7" w:rsidR="00717D95" w:rsidRDefault="00717D95" w:rsidP="000A0A65">
      <w:pPr>
        <w:tabs>
          <w:tab w:val="left" w:pos="142"/>
        </w:tabs>
        <w:spacing w:line="480" w:lineRule="auto"/>
        <w:ind w:left="0"/>
        <w:jc w:val="both"/>
        <w:rPr>
          <w:rFonts w:cs="Times New Roman"/>
        </w:rPr>
        <w:pPrChange w:id="157" w:author="Steven Ortiz" w:date="2020-07-03T18:44:00Z">
          <w:pPr>
            <w:tabs>
              <w:tab w:val="left" w:pos="142"/>
            </w:tabs>
            <w:spacing w:line="480" w:lineRule="auto"/>
            <w:ind w:left="0"/>
          </w:pPr>
        </w:pPrChange>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Developer Tools (véase </w:t>
      </w:r>
      <w:r>
        <w:rPr>
          <w:rFonts w:cs="Times New Roman"/>
        </w:rPr>
        <w:fldChar w:fldCharType="begin"/>
      </w:r>
      <w:r>
        <w:rPr>
          <w:rFonts w:cs="Times New Roman"/>
        </w:rPr>
        <w:instrText xml:space="preserve"> REF _Ref30336252 \h </w:instrText>
      </w:r>
      <w:r>
        <w:rPr>
          <w:rFonts w:cs="Times New Roman"/>
        </w:rPr>
      </w:r>
      <w:r w:rsidR="000A0A65">
        <w:rPr>
          <w:rFonts w:cs="Times New Roman"/>
        </w:rPr>
        <w:instrText xml:space="preserve"> \* MERGEFORMAT </w:instrText>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14:paraId="6EBF2738" w14:textId="77777777" w:rsidR="00717D95" w:rsidRDefault="00717D95" w:rsidP="00717D95">
      <w:pPr>
        <w:tabs>
          <w:tab w:val="left" w:pos="142"/>
        </w:tabs>
        <w:spacing w:line="480" w:lineRule="auto"/>
        <w:ind w:left="0"/>
        <w:rPr>
          <w:rFonts w:cs="Times New Roman"/>
        </w:rPr>
      </w:pPr>
    </w:p>
    <w:p w14:paraId="365071F3" w14:textId="77777777" w:rsidR="00717D95" w:rsidRDefault="00717D95" w:rsidP="00717D95">
      <w:pPr>
        <w:tabs>
          <w:tab w:val="left" w:pos="142"/>
        </w:tabs>
        <w:spacing w:line="480" w:lineRule="auto"/>
        <w:ind w:left="0"/>
        <w:rPr>
          <w:rFonts w:cs="Times New Roman"/>
        </w:rPr>
      </w:pPr>
    </w:p>
    <w:p w14:paraId="4730529D" w14:textId="77777777" w:rsidR="00717D95" w:rsidRDefault="00717D95" w:rsidP="00717D95">
      <w:pPr>
        <w:tabs>
          <w:tab w:val="left" w:pos="142"/>
        </w:tabs>
        <w:spacing w:line="480" w:lineRule="auto"/>
        <w:ind w:left="0"/>
        <w:rPr>
          <w:rFonts w:cs="Times New Roman"/>
        </w:rPr>
      </w:pPr>
    </w:p>
    <w:p w14:paraId="23DE3AFC" w14:textId="74DE7D3C" w:rsidR="00717D95" w:rsidRDefault="000A0A65" w:rsidP="00717D95">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79744" behindDoc="0" locked="0" layoutInCell="1" allowOverlap="1" wp14:anchorId="5BB4F41E" wp14:editId="52B71D63">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9A93E" w14:textId="77777777" w:rsidR="00717D95" w:rsidRDefault="00717D95" w:rsidP="00717D95">
      <w:pPr>
        <w:tabs>
          <w:tab w:val="left" w:pos="142"/>
        </w:tabs>
        <w:spacing w:line="480" w:lineRule="auto"/>
        <w:ind w:left="0"/>
        <w:rPr>
          <w:rFonts w:cs="Times New Roman"/>
          <w:noProof/>
          <w:lang w:eastAsia="es-CO"/>
        </w:rPr>
      </w:pPr>
    </w:p>
    <w:p w14:paraId="7F2E853D" w14:textId="77777777" w:rsidR="00717D95" w:rsidRDefault="00717D95" w:rsidP="00717D95">
      <w:pPr>
        <w:tabs>
          <w:tab w:val="left" w:pos="142"/>
        </w:tabs>
        <w:spacing w:line="480" w:lineRule="auto"/>
        <w:ind w:left="0"/>
        <w:rPr>
          <w:rFonts w:cs="Times New Roman"/>
          <w:noProof/>
          <w:lang w:eastAsia="es-CO"/>
        </w:rPr>
      </w:pPr>
    </w:p>
    <w:p w14:paraId="36BA6D92" w14:textId="77777777" w:rsidR="00717D95" w:rsidRDefault="00717D95" w:rsidP="00717D95">
      <w:pPr>
        <w:tabs>
          <w:tab w:val="left" w:pos="142"/>
        </w:tabs>
        <w:spacing w:line="480" w:lineRule="auto"/>
        <w:ind w:left="0"/>
        <w:rPr>
          <w:rFonts w:cs="Times New Roman"/>
        </w:rPr>
      </w:pPr>
    </w:p>
    <w:p w14:paraId="290A4FFC" w14:textId="77777777" w:rsidR="00717D95" w:rsidRDefault="00717D95" w:rsidP="00717D95">
      <w:pPr>
        <w:tabs>
          <w:tab w:val="left" w:pos="142"/>
        </w:tabs>
        <w:spacing w:line="480" w:lineRule="auto"/>
        <w:ind w:left="0"/>
        <w:rPr>
          <w:rFonts w:cs="Times New Roman"/>
        </w:rPr>
      </w:pPr>
    </w:p>
    <w:p w14:paraId="0BAB3723" w14:textId="034A84A1" w:rsidR="00717D95" w:rsidRDefault="00717D95" w:rsidP="00717D95">
      <w:pPr>
        <w:tabs>
          <w:tab w:val="left" w:pos="142"/>
        </w:tabs>
        <w:spacing w:line="480" w:lineRule="auto"/>
        <w:ind w:left="0"/>
        <w:rPr>
          <w:rFonts w:cs="Times New Roman"/>
        </w:rPr>
      </w:pPr>
    </w:p>
    <w:p w14:paraId="426F0338" w14:textId="5CCEBE39" w:rsidR="00717D95" w:rsidRDefault="000A0A65" w:rsidP="00717D95">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81792" behindDoc="0" locked="0" layoutInCell="1" allowOverlap="1" wp14:anchorId="4BEC2B9A" wp14:editId="5DE83827">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015ABC03" w14:textId="77777777" w:rsidR="000A0A65" w:rsidRPr="003B4216" w:rsidRDefault="000A0A65" w:rsidP="00717D95">
                            <w:pPr>
                              <w:pStyle w:val="Descripcin"/>
                              <w:jc w:val="center"/>
                              <w:rPr>
                                <w:rFonts w:cs="Times New Roman"/>
                                <w:noProof/>
                                <w:sz w:val="24"/>
                              </w:rPr>
                            </w:pPr>
                            <w:bookmarkStart w:id="158"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Herramienta para elaborar bloques (Tomado de: Blockly Developer Tools)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C2B9A" id="Cuadro de texto 45" o:spid="_x0000_s1031" type="#_x0000_t202" style="position:absolute;left:0;text-align:left;margin-left:0;margin-top:2.1pt;width:441.9pt;height:.05pt;z-index:251681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015ABC03" w14:textId="77777777" w:rsidR="000A0A65" w:rsidRPr="003B4216" w:rsidRDefault="000A0A65" w:rsidP="00717D95">
                      <w:pPr>
                        <w:pStyle w:val="Descripcin"/>
                        <w:jc w:val="center"/>
                        <w:rPr>
                          <w:rFonts w:cs="Times New Roman"/>
                          <w:noProof/>
                          <w:sz w:val="24"/>
                        </w:rPr>
                      </w:pPr>
                      <w:bookmarkStart w:id="159"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Herramienta para elaborar bloques (Tomado de: Blockly Developer Tools)</w:t>
                      </w:r>
                      <w:bookmarkEnd w:id="159"/>
                    </w:p>
                  </w:txbxContent>
                </v:textbox>
                <w10:wrap anchorx="margin"/>
              </v:shape>
            </w:pict>
          </mc:Fallback>
        </mc:AlternateContent>
      </w:r>
    </w:p>
    <w:p w14:paraId="37DB5C74" w14:textId="77777777" w:rsidR="004D27C7" w:rsidRDefault="00717D95" w:rsidP="000A0A65">
      <w:pPr>
        <w:tabs>
          <w:tab w:val="left" w:pos="142"/>
        </w:tabs>
        <w:spacing w:line="480" w:lineRule="auto"/>
        <w:ind w:left="0"/>
        <w:jc w:val="both"/>
        <w:rPr>
          <w:rFonts w:cs="Times New Roman"/>
        </w:rPr>
        <w:pPrChange w:id="160" w:author="Steven Ortiz" w:date="2020-07-03T18:44:00Z">
          <w:pPr>
            <w:tabs>
              <w:tab w:val="left" w:pos="142"/>
            </w:tabs>
            <w:spacing w:line="480" w:lineRule="auto"/>
            <w:ind w:left="0"/>
          </w:pPr>
        </w:pPrChange>
      </w:pPr>
      <w:r>
        <w:rPr>
          <w:rFonts w:cs="Times New Roman"/>
        </w:rPr>
        <w:t>Dependiendo del tipo de bloque, este deberá cumplir algunas especificaciones de</w:t>
      </w:r>
      <w:r w:rsidR="004D27C7" w:rsidRPr="004D27C7">
        <w:rPr>
          <w:rFonts w:cs="Times New Roman"/>
        </w:rPr>
        <w:t xml:space="preserve"> </w:t>
      </w:r>
      <w:r w:rsidR="004D27C7">
        <w:rPr>
          <w:rFonts w:cs="Times New Roman"/>
        </w:rPr>
        <w:t>construcción, tales como;</w:t>
      </w:r>
    </w:p>
    <w:p w14:paraId="75769133" w14:textId="77777777" w:rsidR="004D27C7" w:rsidRDefault="004D27C7" w:rsidP="000A0A65">
      <w:pPr>
        <w:pStyle w:val="Prrafodelista"/>
        <w:numPr>
          <w:ilvl w:val="0"/>
          <w:numId w:val="19"/>
        </w:numPr>
        <w:tabs>
          <w:tab w:val="left" w:pos="142"/>
        </w:tabs>
        <w:spacing w:line="480" w:lineRule="auto"/>
        <w:jc w:val="both"/>
        <w:rPr>
          <w:rFonts w:cs="Times New Roman"/>
        </w:rPr>
        <w:pPrChange w:id="161" w:author="Steven Ortiz" w:date="2020-07-03T18:44:00Z">
          <w:pPr>
            <w:pStyle w:val="Prrafodelista"/>
            <w:numPr>
              <w:numId w:val="19"/>
            </w:numPr>
            <w:tabs>
              <w:tab w:val="left" w:pos="142"/>
            </w:tabs>
            <w:spacing w:line="480" w:lineRule="auto"/>
            <w:ind w:left="1065" w:hanging="360"/>
          </w:pPr>
        </w:pPrChange>
      </w:pPr>
      <w:r>
        <w:rPr>
          <w:rFonts w:cs="Times New Roman"/>
        </w:rPr>
        <w:t>Paso de información: Los bloques con esta funcionalidad tienen información contenida y se podrá pasar a otros bloques.</w:t>
      </w:r>
    </w:p>
    <w:p w14:paraId="60AD412B" w14:textId="77777777" w:rsidR="004D27C7" w:rsidRDefault="004D27C7" w:rsidP="000A0A65">
      <w:pPr>
        <w:pStyle w:val="Prrafodelista"/>
        <w:numPr>
          <w:ilvl w:val="0"/>
          <w:numId w:val="19"/>
        </w:numPr>
        <w:tabs>
          <w:tab w:val="left" w:pos="142"/>
        </w:tabs>
        <w:spacing w:line="480" w:lineRule="auto"/>
        <w:jc w:val="both"/>
        <w:rPr>
          <w:rFonts w:cs="Times New Roman"/>
        </w:rPr>
        <w:pPrChange w:id="162" w:author="Steven Ortiz" w:date="2020-07-03T18:44:00Z">
          <w:pPr>
            <w:pStyle w:val="Prrafodelista"/>
            <w:numPr>
              <w:numId w:val="19"/>
            </w:numPr>
            <w:tabs>
              <w:tab w:val="left" w:pos="142"/>
            </w:tabs>
            <w:spacing w:line="480" w:lineRule="auto"/>
            <w:ind w:left="1065" w:hanging="360"/>
          </w:pPr>
        </w:pPrChange>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71AA0155" w14:textId="77777777" w:rsidR="004D27C7" w:rsidRDefault="004D27C7" w:rsidP="000A0A65">
      <w:pPr>
        <w:pStyle w:val="Prrafodelista"/>
        <w:numPr>
          <w:ilvl w:val="0"/>
          <w:numId w:val="19"/>
        </w:numPr>
        <w:tabs>
          <w:tab w:val="left" w:pos="142"/>
        </w:tabs>
        <w:spacing w:line="480" w:lineRule="auto"/>
        <w:jc w:val="both"/>
        <w:rPr>
          <w:rFonts w:cs="Times New Roman"/>
        </w:rPr>
        <w:pPrChange w:id="163" w:author="Steven Ortiz" w:date="2020-07-03T18:44:00Z">
          <w:pPr>
            <w:pStyle w:val="Prrafodelista"/>
            <w:numPr>
              <w:numId w:val="19"/>
            </w:numPr>
            <w:tabs>
              <w:tab w:val="left" w:pos="142"/>
            </w:tabs>
            <w:spacing w:line="480" w:lineRule="auto"/>
            <w:ind w:left="1065" w:hanging="360"/>
          </w:pPr>
        </w:pPrChange>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2021D9B" w14:textId="77777777" w:rsidR="004D27C7" w:rsidRPr="009B0AC5" w:rsidRDefault="004D27C7" w:rsidP="000A0A65">
      <w:pPr>
        <w:pStyle w:val="Prrafodelista"/>
        <w:numPr>
          <w:ilvl w:val="0"/>
          <w:numId w:val="19"/>
        </w:numPr>
        <w:tabs>
          <w:tab w:val="left" w:pos="142"/>
        </w:tabs>
        <w:spacing w:line="480" w:lineRule="auto"/>
        <w:jc w:val="both"/>
        <w:rPr>
          <w:rFonts w:cs="Times New Roman"/>
        </w:rPr>
        <w:pPrChange w:id="164" w:author="Steven Ortiz" w:date="2020-07-03T18:44:00Z">
          <w:pPr>
            <w:pStyle w:val="Prrafodelista"/>
            <w:numPr>
              <w:numId w:val="19"/>
            </w:numPr>
            <w:tabs>
              <w:tab w:val="left" w:pos="142"/>
            </w:tabs>
            <w:spacing w:line="480" w:lineRule="auto"/>
            <w:ind w:left="1065" w:hanging="360"/>
          </w:pPr>
        </w:pPrChange>
      </w:pPr>
      <w:r>
        <w:rPr>
          <w:rFonts w:cs="Times New Roman"/>
        </w:rPr>
        <w:t>Condicionales, bucles y funciones: Estos bloques pueden recibir información y poderla pasar, y en su interior pueden ingresar más bloques para realizar procesos.</w:t>
      </w:r>
    </w:p>
    <w:p w14:paraId="4636835F" w14:textId="77777777" w:rsidR="004D27C7" w:rsidRDefault="004D27C7" w:rsidP="004D27C7">
      <w:pPr>
        <w:pStyle w:val="Ttulo3"/>
      </w:pPr>
      <w:bookmarkStart w:id="165" w:name="_Toc41335642"/>
      <w:r>
        <w:rPr>
          <w:lang w:eastAsia="es-CO"/>
        </w:rPr>
        <w:lastRenderedPageBreak/>
        <w:t xml:space="preserve">Actividad 1.2 – </w:t>
      </w:r>
      <w:r>
        <w:t>Descripción de bloques funcionales en Python</w:t>
      </w:r>
      <w:bookmarkEnd w:id="165"/>
    </w:p>
    <w:p w14:paraId="345AB8F7" w14:textId="77777777" w:rsidR="004D27C7" w:rsidRDefault="004D27C7" w:rsidP="000A0A65">
      <w:pPr>
        <w:tabs>
          <w:tab w:val="left" w:pos="142"/>
        </w:tabs>
        <w:spacing w:line="480" w:lineRule="auto"/>
        <w:ind w:left="0"/>
        <w:jc w:val="both"/>
        <w:rPr>
          <w:rFonts w:cs="Times New Roman"/>
          <w:szCs w:val="24"/>
        </w:rPr>
        <w:pPrChange w:id="166" w:author="Steven Ortiz" w:date="2020-07-03T18:44:00Z">
          <w:pPr>
            <w:tabs>
              <w:tab w:val="left" w:pos="142"/>
            </w:tabs>
            <w:spacing w:line="480" w:lineRule="auto"/>
            <w:ind w:left="0"/>
          </w:pPr>
        </w:pPrChange>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del tipo y el Blockly Developer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1776B353" w14:textId="77777777" w:rsidR="004D27C7" w:rsidRDefault="004D27C7" w:rsidP="004D27C7">
      <w:pPr>
        <w:pStyle w:val="Ttulo3"/>
      </w:pPr>
      <w:bookmarkStart w:id="167" w:name="_Toc41335643"/>
      <w:r>
        <w:rPr>
          <w:lang w:eastAsia="es-CO"/>
        </w:rPr>
        <w:t xml:space="preserve">Actividad 1.3 – </w:t>
      </w:r>
      <w:r>
        <w:t>Integración de bloques con JavaScript</w:t>
      </w:r>
      <w:bookmarkEnd w:id="167"/>
    </w:p>
    <w:p w14:paraId="3FCA3797" w14:textId="77777777" w:rsidR="004D27C7" w:rsidRPr="00ED70F2" w:rsidRDefault="004D27C7" w:rsidP="000A0A65">
      <w:pPr>
        <w:pStyle w:val="Sinespaciado"/>
        <w:spacing w:line="480" w:lineRule="auto"/>
        <w:jc w:val="both"/>
        <w:pPrChange w:id="168" w:author="Steven Ortiz" w:date="2020-07-03T18:44:00Z">
          <w:pPr>
            <w:pStyle w:val="Sinespaciado"/>
            <w:spacing w:line="480" w:lineRule="auto"/>
          </w:pPr>
        </w:pPrChange>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4BC37DC9" w14:textId="77777777" w:rsidR="004D27C7" w:rsidRPr="000B58F7" w:rsidRDefault="004D27C7" w:rsidP="004D27C7">
      <w:pPr>
        <w:pStyle w:val="Ttulo2"/>
      </w:pPr>
      <w:bookmarkStart w:id="169" w:name="_Toc41335644"/>
      <w:r>
        <w:t xml:space="preserve">Objetivo 2 - </w:t>
      </w:r>
      <w:r w:rsidRPr="00FD0AA3">
        <w:t xml:space="preserve"> Constru</w:t>
      </w:r>
      <w:r>
        <w:t xml:space="preserve">ir un </w:t>
      </w:r>
      <w:r w:rsidRPr="00FD0AA3">
        <w:t>prototipo</w:t>
      </w:r>
      <w:r>
        <w:t xml:space="preserve"> inicial de hardware que permita probar la integración de la programación visual</w:t>
      </w:r>
      <w:bookmarkEnd w:id="169"/>
      <w:r w:rsidRPr="00FD0AA3">
        <w:t xml:space="preserve"> </w:t>
      </w:r>
    </w:p>
    <w:p w14:paraId="25BD715F" w14:textId="77777777" w:rsidR="004D27C7" w:rsidRDefault="004D27C7" w:rsidP="004D27C7">
      <w:pPr>
        <w:pStyle w:val="Ttulo3"/>
        <w:rPr>
          <w:lang w:eastAsia="es-CO"/>
        </w:rPr>
      </w:pPr>
      <w:bookmarkStart w:id="170" w:name="_Toc41335645"/>
      <w:r>
        <w:rPr>
          <w:lang w:eastAsia="es-CO"/>
        </w:rPr>
        <w:t>Actividad 2.1 – Selección de componentes electrónicos</w:t>
      </w:r>
      <w:bookmarkEnd w:id="170"/>
    </w:p>
    <w:p w14:paraId="6FB30BD2" w14:textId="77777777" w:rsidR="004D27C7" w:rsidRDefault="004D27C7" w:rsidP="000A0A65">
      <w:pPr>
        <w:pStyle w:val="Sinespaciado"/>
        <w:spacing w:line="480" w:lineRule="auto"/>
        <w:jc w:val="both"/>
        <w:rPr>
          <w:lang w:eastAsia="es-CO"/>
        </w:rPr>
        <w:pPrChange w:id="171" w:author="Steven Ortiz" w:date="2020-07-03T18:44:00Z">
          <w:pPr>
            <w:pStyle w:val="Sinespaciado"/>
            <w:spacing w:line="480" w:lineRule="auto"/>
          </w:pPr>
        </w:pPrChange>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2D96DFA" w14:textId="77777777" w:rsidR="004D27C7" w:rsidRDefault="004D27C7" w:rsidP="004D27C7">
      <w:pPr>
        <w:pStyle w:val="Ttulo3"/>
        <w:rPr>
          <w:lang w:eastAsia="es-CO"/>
        </w:rPr>
      </w:pPr>
      <w:bookmarkStart w:id="172" w:name="_Toc41335646"/>
      <w:r>
        <w:rPr>
          <w:lang w:eastAsia="es-CO"/>
        </w:rPr>
        <w:t>Actividad 2.2 – Diseño de la tarjeta PCB</w:t>
      </w:r>
      <w:bookmarkEnd w:id="172"/>
    </w:p>
    <w:p w14:paraId="2A5CDEDF" w14:textId="77777777" w:rsidR="004D27C7" w:rsidRDefault="004D27C7" w:rsidP="000A0A65">
      <w:pPr>
        <w:pStyle w:val="Sinespaciado"/>
        <w:spacing w:line="480" w:lineRule="auto"/>
        <w:jc w:val="both"/>
        <w:rPr>
          <w:lang w:eastAsia="es-CO"/>
        </w:rPr>
        <w:pPrChange w:id="173" w:author="Steven Ortiz" w:date="2020-07-03T18:44:00Z">
          <w:pPr>
            <w:pStyle w:val="Sinespaciado"/>
            <w:spacing w:line="480" w:lineRule="auto"/>
          </w:pPr>
        </w:pPrChange>
      </w:pPr>
      <w:r>
        <w:rPr>
          <w:lang w:eastAsia="es-CO"/>
        </w:rPr>
        <w:t>Ya con cada componente definido, se realiza el diseño de la tarjeta PCB con el circuito que permita el funcionamiento de cada uno de ellos y la tarjeta de desarrollo.</w:t>
      </w:r>
    </w:p>
    <w:p w14:paraId="47DEDCB0" w14:textId="77777777" w:rsidR="004D27C7" w:rsidRDefault="004D27C7" w:rsidP="004D27C7">
      <w:pPr>
        <w:pStyle w:val="Ttulo3"/>
        <w:rPr>
          <w:lang w:eastAsia="es-CO"/>
        </w:rPr>
      </w:pPr>
      <w:bookmarkStart w:id="174" w:name="_Toc41335647"/>
      <w:r>
        <w:rPr>
          <w:lang w:eastAsia="es-CO"/>
        </w:rPr>
        <w:t>Actividad 2.3 - Ensamblaje y testeo del diseño de hardware</w:t>
      </w:r>
      <w:bookmarkEnd w:id="174"/>
    </w:p>
    <w:p w14:paraId="4BC5374F" w14:textId="77777777" w:rsidR="004D27C7" w:rsidRPr="009B4B5F" w:rsidRDefault="004D27C7" w:rsidP="000A0A65">
      <w:pPr>
        <w:pStyle w:val="Sinespaciado"/>
        <w:spacing w:line="480" w:lineRule="auto"/>
        <w:jc w:val="both"/>
        <w:rPr>
          <w:lang w:eastAsia="es-CO"/>
        </w:rPr>
        <w:pPrChange w:id="175" w:author="Steven Ortiz" w:date="2020-07-03T18:45:00Z">
          <w:pPr>
            <w:pStyle w:val="Sinespaciado"/>
            <w:spacing w:line="480" w:lineRule="auto"/>
          </w:pPr>
        </w:pPrChange>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67E7B6B3" w14:textId="77777777" w:rsidR="004D27C7" w:rsidRDefault="004D27C7" w:rsidP="004D27C7">
      <w:pPr>
        <w:pStyle w:val="Ttulo2"/>
      </w:pPr>
      <w:bookmarkStart w:id="176" w:name="_Toc41335648"/>
      <w:r>
        <w:t>Objetivo 3 - Validar la interface visual de programación con la tarjeta de procesamiento</w:t>
      </w:r>
      <w:bookmarkEnd w:id="176"/>
    </w:p>
    <w:p w14:paraId="3F58EB89" w14:textId="77777777" w:rsidR="004D27C7" w:rsidRDefault="004D27C7" w:rsidP="004D27C7">
      <w:pPr>
        <w:pStyle w:val="Ttulo3"/>
        <w:rPr>
          <w:lang w:eastAsia="es-CO"/>
        </w:rPr>
      </w:pPr>
      <w:bookmarkStart w:id="177" w:name="_Toc41335649"/>
      <w:r>
        <w:rPr>
          <w:lang w:eastAsia="es-CO"/>
        </w:rPr>
        <w:t>Actividad 3.1 – Instalación de MicroPython en el procesador ESP32</w:t>
      </w:r>
      <w:bookmarkEnd w:id="177"/>
    </w:p>
    <w:p w14:paraId="5150BFEF" w14:textId="77777777" w:rsidR="004D27C7" w:rsidRPr="006F7B4A" w:rsidRDefault="004D27C7" w:rsidP="000A0A65">
      <w:pPr>
        <w:pStyle w:val="Sinespaciado"/>
        <w:spacing w:line="480" w:lineRule="auto"/>
        <w:jc w:val="both"/>
        <w:rPr>
          <w:lang w:eastAsia="es-CO"/>
        </w:rPr>
        <w:pPrChange w:id="178" w:author="Steven Ortiz" w:date="2020-07-03T18:45:00Z">
          <w:pPr>
            <w:pStyle w:val="Sinespaciado"/>
            <w:spacing w:line="480" w:lineRule="auto"/>
          </w:pPr>
        </w:pPrChange>
      </w:pPr>
      <w:r>
        <w:rPr>
          <w:lang w:eastAsia="es-CO"/>
        </w:rPr>
        <w:t xml:space="preserve">Las tarjetas ESP32 traen de fábrica el firmware para ser programados por el IDE de Arduino, por tanto, se debe cambiar para ser programado por MicroPython. Para poder realizar este procedimiento se debe descargar el firmware para MicroPython y seguir las instrucciones del fabricante (estas instrucciones se encuentran en la página de SparkFun) las cuales consisten en eliminar el firmware actual e instalar el de MicroPython y luego verificar por una terminal que fue instalado correctamente. </w:t>
      </w:r>
    </w:p>
    <w:p w14:paraId="21E01383" w14:textId="77777777" w:rsidR="004D27C7" w:rsidRDefault="004D27C7" w:rsidP="004D27C7">
      <w:pPr>
        <w:pStyle w:val="Ttulo3"/>
        <w:rPr>
          <w:lang w:eastAsia="es-CO"/>
        </w:rPr>
      </w:pPr>
      <w:bookmarkStart w:id="179" w:name="_Toc41335650"/>
      <w:r>
        <w:rPr>
          <w:lang w:eastAsia="es-CO"/>
        </w:rPr>
        <w:t>Actividad 3.2 – Prueba de MicroPython en el procesador con la tarjeta de desarrollo ESP32 SparkFun</w:t>
      </w:r>
      <w:bookmarkEnd w:id="179"/>
    </w:p>
    <w:p w14:paraId="2C593A58" w14:textId="77777777" w:rsidR="004D27C7" w:rsidRPr="00507E4A" w:rsidRDefault="004D27C7" w:rsidP="000A0A65">
      <w:pPr>
        <w:pStyle w:val="Sinespaciado"/>
        <w:spacing w:line="480" w:lineRule="auto"/>
        <w:jc w:val="both"/>
        <w:rPr>
          <w:lang w:eastAsia="es-CO"/>
        </w:rPr>
        <w:pPrChange w:id="180" w:author="Steven Ortiz" w:date="2020-07-03T18:45:00Z">
          <w:pPr>
            <w:pStyle w:val="Sinespaciado"/>
            <w:spacing w:line="480" w:lineRule="auto"/>
          </w:pPr>
        </w:pPrChange>
      </w:pPr>
      <w:r>
        <w:rPr>
          <w:lang w:eastAsia="es-CO"/>
        </w:rPr>
        <w:t>Luego de haber instalado el Firmware se procede a realizar pruebas con MicroPython corriendo en la ESP32, para esto se realiza un Blink. Se usa el programa Atom para realizar el código correspondiente y se carga en la tarjeta de desarrollo, y se valida que el led integrado en la ESP32 parpadee.</w:t>
      </w:r>
    </w:p>
    <w:p w14:paraId="76200CD2" w14:textId="77777777" w:rsidR="004D27C7" w:rsidRDefault="004D27C7" w:rsidP="004D27C7">
      <w:pPr>
        <w:pStyle w:val="Ttulo3"/>
        <w:rPr>
          <w:lang w:eastAsia="es-CO"/>
        </w:rPr>
      </w:pPr>
      <w:bookmarkStart w:id="181" w:name="_Toc41335651"/>
      <w:r>
        <w:rPr>
          <w:lang w:eastAsia="es-CO"/>
        </w:rPr>
        <w:t>Actividad 3.3 - Integración de los bloques con MicroPython</w:t>
      </w:r>
      <w:bookmarkEnd w:id="181"/>
    </w:p>
    <w:p w14:paraId="4698BFBC" w14:textId="77777777" w:rsidR="004D27C7" w:rsidRDefault="004D27C7" w:rsidP="000A0A65">
      <w:pPr>
        <w:pStyle w:val="Sinespaciado"/>
        <w:spacing w:line="480" w:lineRule="auto"/>
        <w:jc w:val="both"/>
        <w:rPr>
          <w:lang w:eastAsia="es-CO"/>
        </w:rPr>
        <w:pPrChange w:id="182" w:author="Steven Ortiz" w:date="2020-07-03T18:45:00Z">
          <w:pPr>
            <w:pStyle w:val="Sinespaciado"/>
            <w:spacing w:line="480" w:lineRule="auto"/>
          </w:pPr>
        </w:pPrChange>
      </w:pPr>
      <w:r>
        <w:rPr>
          <w:lang w:eastAsia="es-CO"/>
        </w:rPr>
        <w:t xml:space="preserve">Para poder integrar los bloques con MicroPython, se realiza un programa tipo Blink en Blockly y el programa resultante se copea y se pega en un archivo en Atom y se carga el programa a la tarjeta para luego verificar su funcionamiento. Luego de lo anterior se le agrega la funcionalidad a Blockly para poder descargar el archivo .py, para así descargarlo y poder abrirlo en Atom y cargar el programa para revisar su funcionamiento. </w:t>
      </w:r>
    </w:p>
    <w:p w14:paraId="6D007B6A" w14:textId="77777777" w:rsidR="004D27C7" w:rsidRDefault="004D27C7" w:rsidP="004D27C7">
      <w:pPr>
        <w:pStyle w:val="Ttulo3"/>
        <w:rPr>
          <w:lang w:eastAsia="es-CO"/>
        </w:rPr>
      </w:pPr>
      <w:bookmarkStart w:id="183" w:name="_Toc41335652"/>
      <w:r>
        <w:rPr>
          <w:lang w:eastAsia="es-CO"/>
        </w:rPr>
        <w:lastRenderedPageBreak/>
        <w:t>Actividad 3.4 - Prueba del hardware básico y su funcionalidad</w:t>
      </w:r>
      <w:bookmarkEnd w:id="183"/>
      <w:r>
        <w:rPr>
          <w:lang w:eastAsia="es-CO"/>
        </w:rPr>
        <w:t xml:space="preserve">   </w:t>
      </w:r>
    </w:p>
    <w:p w14:paraId="468B95D5" w14:textId="77777777" w:rsidR="004D27C7" w:rsidRDefault="004D27C7" w:rsidP="000A0A65">
      <w:pPr>
        <w:pStyle w:val="Sinespaciado"/>
        <w:spacing w:line="480" w:lineRule="auto"/>
        <w:jc w:val="both"/>
        <w:rPr>
          <w:lang w:eastAsia="es-CO"/>
        </w:rPr>
        <w:pPrChange w:id="184" w:author="Steven Ortiz" w:date="2020-07-03T18:45:00Z">
          <w:pPr>
            <w:pStyle w:val="Sinespaciado"/>
            <w:spacing w:line="480" w:lineRule="auto"/>
          </w:pPr>
        </w:pPrChange>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73FFDDD3" w14:textId="77777777" w:rsidR="004D27C7" w:rsidRDefault="004D27C7" w:rsidP="004D27C7">
      <w:pPr>
        <w:pStyle w:val="Ttulo2"/>
      </w:pPr>
      <w:bookmarkStart w:id="185" w:name="_Toc41335653"/>
      <w:r>
        <w:t>Objetivo 4 - Implementar la web e integrar el sistema con un diseño centrado en el usuario</w:t>
      </w:r>
      <w:bookmarkEnd w:id="185"/>
    </w:p>
    <w:p w14:paraId="39EDD280" w14:textId="77777777" w:rsidR="004D27C7" w:rsidRDefault="004D27C7" w:rsidP="004D27C7">
      <w:pPr>
        <w:pStyle w:val="Ttulo3"/>
        <w:rPr>
          <w:lang w:eastAsia="es-CO"/>
        </w:rPr>
      </w:pPr>
      <w:bookmarkStart w:id="186" w:name="_Toc41335654"/>
      <w:r>
        <w:rPr>
          <w:lang w:eastAsia="es-CO"/>
        </w:rPr>
        <w:t>Actividad 4.1 – Configuración del web server</w:t>
      </w:r>
      <w:bookmarkEnd w:id="186"/>
    </w:p>
    <w:p w14:paraId="73B1533C" w14:textId="77777777" w:rsidR="004D27C7" w:rsidRPr="00097FB5" w:rsidRDefault="004D27C7" w:rsidP="000A0A65">
      <w:pPr>
        <w:pStyle w:val="Sinespaciado"/>
        <w:spacing w:line="480" w:lineRule="auto"/>
        <w:jc w:val="both"/>
        <w:rPr>
          <w:lang w:eastAsia="es-CO"/>
        </w:rPr>
        <w:pPrChange w:id="187" w:author="Steven Ortiz" w:date="2020-07-03T18:45:00Z">
          <w:pPr>
            <w:pStyle w:val="Sinespaciado"/>
            <w:spacing w:line="480" w:lineRule="auto"/>
          </w:pPr>
        </w:pPrChange>
      </w:pPr>
      <w:r>
        <w:rPr>
          <w:lang w:eastAsia="es-CO"/>
        </w:rPr>
        <w:t xml:space="preserve">La tarjeta ESP32 cuenta con la funcionalidad WebSocket, el cual es un canal de comunicación full-duplex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ED786A">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14:paraId="74D323B9" w14:textId="77777777" w:rsidR="004D27C7" w:rsidRDefault="004D27C7" w:rsidP="004D27C7">
      <w:pPr>
        <w:pStyle w:val="Ttulo3"/>
        <w:rPr>
          <w:lang w:eastAsia="es-CO"/>
        </w:rPr>
      </w:pPr>
      <w:bookmarkStart w:id="188" w:name="_Toc41335655"/>
      <w:r>
        <w:rPr>
          <w:lang w:eastAsia="es-CO"/>
        </w:rPr>
        <w:t>Actividad 4.2 - Diseño del HTML e integración de los bloques</w:t>
      </w:r>
      <w:bookmarkEnd w:id="188"/>
    </w:p>
    <w:p w14:paraId="630E6505" w14:textId="77777777" w:rsidR="004D27C7" w:rsidRDefault="004D27C7" w:rsidP="000A0A65">
      <w:pPr>
        <w:pStyle w:val="Sinespaciado"/>
        <w:spacing w:line="480" w:lineRule="auto"/>
        <w:jc w:val="both"/>
        <w:rPr>
          <w:ins w:id="189" w:author="UECCI" w:date="2020-06-30T21:38:00Z"/>
          <w:lang w:eastAsia="es-CO"/>
        </w:rPr>
        <w:pPrChange w:id="190" w:author="Steven Ortiz" w:date="2020-07-03T18:45:00Z">
          <w:pPr>
            <w:pStyle w:val="Sinespaciado"/>
            <w:spacing w:line="480" w:lineRule="auto"/>
          </w:pPr>
        </w:pPrChange>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3A46518D" w14:textId="77777777" w:rsidR="00BC3ABD" w:rsidRDefault="00BC3ABD" w:rsidP="004D27C7">
      <w:pPr>
        <w:pStyle w:val="Sinespaciado"/>
        <w:spacing w:line="480" w:lineRule="auto"/>
        <w:rPr>
          <w:ins w:id="191" w:author="UECCI" w:date="2020-06-30T21:38:00Z"/>
          <w:lang w:eastAsia="es-CO"/>
        </w:rPr>
      </w:pPr>
    </w:p>
    <w:p w14:paraId="36B354CE" w14:textId="77777777" w:rsidR="00BC3ABD" w:rsidRDefault="00BC3ABD" w:rsidP="004D27C7">
      <w:pPr>
        <w:pStyle w:val="Sinespaciado"/>
        <w:spacing w:line="480" w:lineRule="auto"/>
        <w:rPr>
          <w:ins w:id="192" w:author="UECCI" w:date="2020-06-30T21:38:00Z"/>
          <w:lang w:eastAsia="es-CO"/>
        </w:rPr>
      </w:pPr>
    </w:p>
    <w:p w14:paraId="18C940B9" w14:textId="77777777" w:rsidR="00BC3ABD" w:rsidRDefault="00BC3ABD" w:rsidP="004D27C7">
      <w:pPr>
        <w:pStyle w:val="Sinespaciado"/>
        <w:spacing w:line="480" w:lineRule="auto"/>
        <w:rPr>
          <w:ins w:id="193" w:author="UECCI" w:date="2020-06-30T21:38:00Z"/>
          <w:lang w:eastAsia="es-CO"/>
        </w:rPr>
      </w:pPr>
    </w:p>
    <w:p w14:paraId="7BC4C388" w14:textId="77777777" w:rsidR="00BC3ABD" w:rsidRDefault="00BC3ABD" w:rsidP="004D27C7">
      <w:pPr>
        <w:pStyle w:val="Sinespaciado"/>
        <w:spacing w:line="480" w:lineRule="auto"/>
        <w:rPr>
          <w:ins w:id="194" w:author="UECCI" w:date="2020-06-30T21:38:00Z"/>
          <w:lang w:eastAsia="es-CO"/>
        </w:rPr>
      </w:pPr>
    </w:p>
    <w:p w14:paraId="468E3FCD" w14:textId="77777777" w:rsidR="00BC3ABD" w:rsidRDefault="00BC3ABD" w:rsidP="004D27C7">
      <w:pPr>
        <w:pStyle w:val="Sinespaciado"/>
        <w:spacing w:line="480" w:lineRule="auto"/>
        <w:rPr>
          <w:ins w:id="195" w:author="UECCI" w:date="2020-06-30T21:38:00Z"/>
          <w:lang w:eastAsia="es-CO"/>
        </w:rPr>
      </w:pPr>
    </w:p>
    <w:p w14:paraId="5A327E01" w14:textId="77777777" w:rsidR="00BC3ABD" w:rsidRDefault="00BC3ABD" w:rsidP="004D27C7">
      <w:pPr>
        <w:pStyle w:val="Sinespaciado"/>
        <w:spacing w:line="480" w:lineRule="auto"/>
        <w:rPr>
          <w:ins w:id="196" w:author="UECCI" w:date="2020-06-30T21:38:00Z"/>
          <w:lang w:eastAsia="es-CO"/>
        </w:rPr>
      </w:pPr>
    </w:p>
    <w:p w14:paraId="5E18C0BB" w14:textId="77777777" w:rsidR="00BC3ABD" w:rsidRDefault="00BC3ABD" w:rsidP="004D27C7">
      <w:pPr>
        <w:pStyle w:val="Sinespaciado"/>
        <w:spacing w:line="480" w:lineRule="auto"/>
        <w:rPr>
          <w:ins w:id="197" w:author="UECCI" w:date="2020-06-30T21:38:00Z"/>
          <w:lang w:eastAsia="es-CO"/>
        </w:rPr>
      </w:pPr>
    </w:p>
    <w:p w14:paraId="76A6B400" w14:textId="77777777" w:rsidR="00BC3ABD" w:rsidDel="000A0A65" w:rsidRDefault="00BC3ABD" w:rsidP="004D27C7">
      <w:pPr>
        <w:pStyle w:val="Sinespaciado"/>
        <w:spacing w:line="480" w:lineRule="auto"/>
        <w:rPr>
          <w:ins w:id="198" w:author="UECCI" w:date="2020-06-30T21:38:00Z"/>
          <w:del w:id="199" w:author="Steven Ortiz" w:date="2020-07-03T18:45:00Z"/>
          <w:lang w:eastAsia="es-CO"/>
        </w:rPr>
      </w:pPr>
    </w:p>
    <w:p w14:paraId="74545DAE" w14:textId="77777777" w:rsidR="00BC3ABD" w:rsidRDefault="00BC3ABD" w:rsidP="000A0A65">
      <w:pPr>
        <w:pStyle w:val="Sinespaciado"/>
        <w:spacing w:line="480" w:lineRule="auto"/>
        <w:ind w:firstLine="0"/>
        <w:rPr>
          <w:lang w:eastAsia="es-CO"/>
        </w:rPr>
        <w:pPrChange w:id="200" w:author="Steven Ortiz" w:date="2020-07-03T18:45:00Z">
          <w:pPr>
            <w:pStyle w:val="Sinespaciado"/>
            <w:spacing w:line="480" w:lineRule="auto"/>
          </w:pPr>
        </w:pPrChange>
      </w:pPr>
    </w:p>
    <w:p w14:paraId="639ADBD0" w14:textId="5CBB58F9" w:rsidR="004D27C7" w:rsidRDefault="00BC3ABD">
      <w:pPr>
        <w:pStyle w:val="Ttulo1"/>
        <w:ind w:left="0" w:hanging="426"/>
        <w:jc w:val="center"/>
        <w:rPr>
          <w:ins w:id="201" w:author="Steven Ortiz" w:date="2020-07-03T19:10:00Z"/>
        </w:rPr>
        <w:pPrChange w:id="202" w:author="UECCI" w:date="2020-06-30T21:37:00Z">
          <w:pPr>
            <w:pStyle w:val="Ttulo1"/>
            <w:ind w:left="0" w:hanging="426"/>
          </w:pPr>
        </w:pPrChange>
      </w:pPr>
      <w:bookmarkStart w:id="203" w:name="_Toc41335656"/>
      <w:r>
        <w:lastRenderedPageBreak/>
        <w:t>RESULTADOS</w:t>
      </w:r>
      <w:bookmarkEnd w:id="203"/>
    </w:p>
    <w:p w14:paraId="38A86313" w14:textId="11FA98E4" w:rsidR="006C1D81" w:rsidRPr="006C1D81" w:rsidRDefault="006C1D81" w:rsidP="006C1D81">
      <w:pPr>
        <w:rPr>
          <w:lang w:eastAsia="es-CO"/>
          <w:rPrChange w:id="204" w:author="Steven Ortiz" w:date="2020-07-03T19:10:00Z">
            <w:rPr/>
          </w:rPrChange>
        </w:rPr>
        <w:pPrChange w:id="205" w:author="Steven Ortiz" w:date="2020-07-03T19:10:00Z">
          <w:pPr>
            <w:pStyle w:val="Ttulo1"/>
            <w:ind w:left="0" w:hanging="426"/>
          </w:pPr>
        </w:pPrChange>
      </w:pPr>
    </w:p>
    <w:p w14:paraId="46EFA14A" w14:textId="77777777" w:rsidR="004D27C7" w:rsidRDefault="004D27C7" w:rsidP="004D27C7">
      <w:pPr>
        <w:pStyle w:val="Sinespaciado"/>
        <w:rPr>
          <w:ins w:id="206" w:author="UECCI" w:date="2020-06-30T21:38:00Z"/>
          <w:lang w:eastAsia="es-CO"/>
        </w:rPr>
      </w:pPr>
    </w:p>
    <w:p w14:paraId="4E980298" w14:textId="5761FA06" w:rsidR="006C1D81" w:rsidRPr="006C1D81" w:rsidRDefault="006C1D81" w:rsidP="006C1D81">
      <w:pPr>
        <w:pStyle w:val="Ttulo2"/>
        <w:rPr>
          <w:ins w:id="207" w:author="UECCI" w:date="2020-06-30T21:38:00Z"/>
          <w:rPrChange w:id="208" w:author="Steven Ortiz" w:date="2020-07-03T19:07:00Z">
            <w:rPr>
              <w:ins w:id="209" w:author="UECCI" w:date="2020-06-30T21:38:00Z"/>
            </w:rPr>
          </w:rPrChange>
        </w:rPr>
        <w:pPrChange w:id="210" w:author="Steven Ortiz" w:date="2020-07-03T19:12:00Z">
          <w:pPr>
            <w:pStyle w:val="Sinespaciado"/>
          </w:pPr>
        </w:pPrChange>
      </w:pPr>
      <w:ins w:id="211" w:author="Steven Ortiz" w:date="2020-07-03T19:07:00Z">
        <w:r>
          <w:t>Creación de bloques funcionales</w:t>
        </w:r>
      </w:ins>
    </w:p>
    <w:p w14:paraId="3BA841F1" w14:textId="102DA4DC" w:rsidR="00BC3ABD" w:rsidRDefault="006C1D81" w:rsidP="00307AA4">
      <w:pPr>
        <w:pStyle w:val="Sinespaciado"/>
        <w:spacing w:line="480" w:lineRule="auto"/>
        <w:jc w:val="both"/>
        <w:rPr>
          <w:ins w:id="212" w:author="Steven Ortiz" w:date="2020-07-03T19:12:00Z"/>
          <w:lang w:eastAsia="es-CO"/>
        </w:rPr>
        <w:pPrChange w:id="213" w:author="Steven Ortiz" w:date="2020-07-03T21:41:00Z">
          <w:pPr>
            <w:pStyle w:val="Sinespaciado"/>
          </w:pPr>
        </w:pPrChange>
      </w:pPr>
      <w:ins w:id="214" w:author="Steven Ortiz" w:date="2020-07-03T19:11:00Z">
        <w:r>
          <w:rPr>
            <w:lang w:eastAsia="es-CO"/>
          </w:rPr>
          <w:t>Se definieron unos bloques funcionales</w:t>
        </w:r>
      </w:ins>
      <w:ins w:id="215" w:author="Steven Ortiz" w:date="2020-07-03T19:59:00Z">
        <w:r w:rsidR="00D57392">
          <w:rPr>
            <w:lang w:eastAsia="es-CO"/>
          </w:rPr>
          <w:t xml:space="preserve"> que sirvan para crear instrumentos musicales</w:t>
        </w:r>
      </w:ins>
      <w:ins w:id="216" w:author="Steven Ortiz" w:date="2020-07-03T20:00:00Z">
        <w:r w:rsidR="00D57392">
          <w:rPr>
            <w:lang w:eastAsia="es-CO"/>
          </w:rPr>
          <w:t xml:space="preserve">, estos </w:t>
        </w:r>
      </w:ins>
      <w:ins w:id="217" w:author="Steven Ortiz" w:date="2020-07-03T22:16:00Z">
        <w:r w:rsidR="00EB50BF">
          <w:rPr>
            <w:lang w:eastAsia="es-CO"/>
          </w:rPr>
          <w:t>están</w:t>
        </w:r>
      </w:ins>
      <w:ins w:id="218" w:author="Steven Ortiz" w:date="2020-07-03T19:11:00Z">
        <w:r>
          <w:rPr>
            <w:lang w:eastAsia="es-CO"/>
          </w:rPr>
          <w:t xml:space="preserve"> </w:t>
        </w:r>
      </w:ins>
      <w:ins w:id="219" w:author="Steven Ortiz" w:date="2020-07-03T19:18:00Z">
        <w:r w:rsidR="00C70516">
          <w:rPr>
            <w:lang w:eastAsia="es-CO"/>
          </w:rPr>
          <w:t xml:space="preserve">divididos </w:t>
        </w:r>
      </w:ins>
      <w:ins w:id="220" w:author="Steven Ortiz" w:date="2020-07-03T22:16:00Z">
        <w:r w:rsidR="00EB50BF">
          <w:rPr>
            <w:lang w:eastAsia="es-CO"/>
          </w:rPr>
          <w:t xml:space="preserve">en categorías y cada funcionalidad puede tener hasta 3 bloques, ya sea el importador, que es el que crea el objeto con los respectivos pines para </w:t>
        </w:r>
      </w:ins>
      <w:ins w:id="221" w:author="Steven Ortiz" w:date="2020-07-03T22:17:00Z">
        <w:r w:rsidR="00EB50BF">
          <w:rPr>
            <w:lang w:eastAsia="es-CO"/>
          </w:rPr>
          <w:t>su funcionamiento, el funcional que es el que activara las fu</w:t>
        </w:r>
      </w:ins>
      <w:ins w:id="222" w:author="Steven Ortiz" w:date="2020-07-03T22:18:00Z">
        <w:r w:rsidR="00EB50BF">
          <w:rPr>
            <w:lang w:eastAsia="es-CO"/>
          </w:rPr>
          <w:t xml:space="preserve">nciones del objeto anterior y por ultimo un bloque extra para alguna otra </w:t>
        </w:r>
      </w:ins>
      <w:ins w:id="223" w:author="Steven Ortiz" w:date="2020-07-03T22:19:00Z">
        <w:r w:rsidR="00EB50BF">
          <w:rPr>
            <w:lang w:eastAsia="es-CO"/>
          </w:rPr>
          <w:t>funcionalidad</w:t>
        </w:r>
      </w:ins>
      <w:ins w:id="224" w:author="Steven Ortiz" w:date="2020-07-03T22:18:00Z">
        <w:r w:rsidR="00EB50BF">
          <w:rPr>
            <w:lang w:eastAsia="es-CO"/>
          </w:rPr>
          <w:t xml:space="preserve"> o </w:t>
        </w:r>
      </w:ins>
      <w:ins w:id="225" w:author="Steven Ortiz" w:date="2020-07-03T22:19:00Z">
        <w:r w:rsidR="00EB50BF">
          <w:rPr>
            <w:lang w:eastAsia="es-CO"/>
          </w:rPr>
          <w:t>configuración</w:t>
        </w:r>
      </w:ins>
      <w:ins w:id="226" w:author="Steven Ortiz" w:date="2020-07-03T19:12:00Z">
        <w:r>
          <w:rPr>
            <w:lang w:eastAsia="es-CO"/>
          </w:rPr>
          <w:t>:</w:t>
        </w:r>
      </w:ins>
    </w:p>
    <w:p w14:paraId="20FDD721" w14:textId="77777777" w:rsidR="006C1D81" w:rsidRDefault="006C1D81" w:rsidP="004D27C7">
      <w:pPr>
        <w:pStyle w:val="Sinespaciado"/>
        <w:rPr>
          <w:ins w:id="227" w:author="Steven Ortiz" w:date="2020-07-03T19:12:00Z"/>
          <w:lang w:eastAsia="es-CO"/>
        </w:rPr>
      </w:pPr>
    </w:p>
    <w:p w14:paraId="4532DD9C" w14:textId="7E60EEC7" w:rsidR="006C1D81" w:rsidRDefault="00C70516" w:rsidP="006C1D81">
      <w:pPr>
        <w:pStyle w:val="Ttulo3"/>
        <w:rPr>
          <w:ins w:id="228" w:author="Steven Ortiz" w:date="2020-07-03T19:17:00Z"/>
          <w:lang w:eastAsia="es-CO"/>
        </w:rPr>
        <w:pPrChange w:id="229" w:author="Steven Ortiz" w:date="2020-07-03T19:12:00Z">
          <w:pPr>
            <w:pStyle w:val="Sinespaciado"/>
          </w:pPr>
        </w:pPrChange>
      </w:pPr>
      <w:ins w:id="230" w:author="Steven Ortiz" w:date="2020-07-03T19:17:00Z">
        <w:r>
          <w:rPr>
            <w:lang w:eastAsia="es-CO"/>
          </w:rPr>
          <w:t>Notas</w:t>
        </w:r>
      </w:ins>
    </w:p>
    <w:p w14:paraId="5F3C5EDA" w14:textId="396D014F" w:rsidR="00C70516" w:rsidRDefault="00C70516" w:rsidP="0058161C">
      <w:pPr>
        <w:pStyle w:val="Sinespaciado"/>
        <w:spacing w:line="480" w:lineRule="auto"/>
        <w:jc w:val="both"/>
        <w:rPr>
          <w:ins w:id="231" w:author="Steven Ortiz" w:date="2020-07-03T19:23:00Z"/>
          <w:lang w:eastAsia="es-CO"/>
        </w:rPr>
        <w:pPrChange w:id="232" w:author="Steven Ortiz" w:date="2020-07-03T19:38:00Z">
          <w:pPr>
            <w:pStyle w:val="Sinespaciado"/>
          </w:pPr>
        </w:pPrChange>
      </w:pPr>
      <w:ins w:id="233" w:author="Steven Ortiz" w:date="2020-07-03T19:19:00Z">
        <w:r>
          <w:rPr>
            <w:lang w:eastAsia="es-CO"/>
          </w:rPr>
          <w:t xml:space="preserve">En esta categoría se encuentran todos los bloques que manejan la parte musical. </w:t>
        </w:r>
      </w:ins>
      <w:ins w:id="234" w:author="Steven Ortiz" w:date="2020-07-03T19:21:00Z">
        <w:r>
          <w:rPr>
            <w:lang w:eastAsia="es-CO"/>
          </w:rPr>
          <w:t>Se simul</w:t>
        </w:r>
      </w:ins>
      <w:ins w:id="235" w:author="Steven Ortiz" w:date="2020-07-03T19:22:00Z">
        <w:r>
          <w:rPr>
            <w:lang w:eastAsia="es-CO"/>
          </w:rPr>
          <w:t xml:space="preserve">ó el sonido </w:t>
        </w:r>
      </w:ins>
      <w:ins w:id="236" w:author="Steven Ortiz" w:date="2020-07-03T19:34:00Z">
        <w:r w:rsidR="005D3166">
          <w:rPr>
            <w:lang w:eastAsia="es-CO"/>
          </w:rPr>
          <w:t xml:space="preserve">con un PWM </w:t>
        </w:r>
      </w:ins>
      <w:ins w:id="237" w:author="Steven Ortiz" w:date="2020-07-03T19:47:00Z">
        <w:r w:rsidR="0058161C">
          <w:rPr>
            <w:lang w:eastAsia="es-CO"/>
          </w:rPr>
          <w:t>y un BUZZER,</w:t>
        </w:r>
      </w:ins>
      <w:ins w:id="238" w:author="Steven Ortiz" w:date="2020-07-03T19:34:00Z">
        <w:r w:rsidR="005D3166">
          <w:rPr>
            <w:lang w:eastAsia="es-CO"/>
          </w:rPr>
          <w:t xml:space="preserve"> </w:t>
        </w:r>
      </w:ins>
      <w:ins w:id="239" w:author="Steven Ortiz" w:date="2020-07-03T19:22:00Z">
        <w:r>
          <w:rPr>
            <w:lang w:eastAsia="es-CO"/>
          </w:rPr>
          <w:t>una flauta, un piano, un xilófono, un instrumento de percus</w:t>
        </w:r>
      </w:ins>
      <w:ins w:id="240" w:author="Steven Ortiz" w:date="2020-07-03T19:23:00Z">
        <w:r>
          <w:rPr>
            <w:lang w:eastAsia="es-CO"/>
          </w:rPr>
          <w:t>ión, y una guitarra eléctrica.</w:t>
        </w:r>
      </w:ins>
    </w:p>
    <w:p w14:paraId="1A798E97" w14:textId="443E7F21" w:rsidR="00C70516" w:rsidRDefault="005D3166" w:rsidP="0058161C">
      <w:pPr>
        <w:pStyle w:val="Sinespaciado"/>
        <w:spacing w:line="480" w:lineRule="auto"/>
        <w:jc w:val="both"/>
        <w:rPr>
          <w:ins w:id="241" w:author="Steven Ortiz" w:date="2020-07-03T19:33:00Z"/>
          <w:lang w:eastAsia="es-CO"/>
        </w:rPr>
        <w:pPrChange w:id="242" w:author="Steven Ortiz" w:date="2020-07-03T19:38:00Z">
          <w:pPr>
            <w:pStyle w:val="Sinespaciado"/>
          </w:pPr>
        </w:pPrChange>
      </w:pPr>
      <w:ins w:id="243" w:author="Steven Ortiz" w:date="2020-07-03T19:32:00Z">
        <w:r>
          <w:rPr>
            <w:lang w:eastAsia="es-CO"/>
          </w:rPr>
          <w:t xml:space="preserve">Para </w:t>
        </w:r>
        <w:r>
          <w:rPr>
            <w:lang w:eastAsia="es-CO"/>
          </w:rPr>
          <w:t xml:space="preserve">poder generar una mayor gama de sonidos se tomaron las notas musicales (Do, Do#,Re, Re#,Mi,Fa,Fa#,Sol, Sol#,La, La# y Si) para diferentes instrumentos musicales, y desde su segunda octava Do2 hasta su octava octava Do8, cada nota musical en cada una de sus escalas tiene una frecuencia característica, según </w:t>
        </w:r>
      </w:ins>
      <w:customXmlInsRangeStart w:id="244" w:author="Steven Ortiz" w:date="2020-07-03T19:32:00Z"/>
      <w:sdt>
        <w:sdtPr>
          <w:rPr>
            <w:lang w:eastAsia="es-CO"/>
          </w:rPr>
          <w:id w:val="1438639777"/>
          <w:citation/>
        </w:sdtPr>
        <w:sdtContent>
          <w:customXmlInsRangeEnd w:id="244"/>
          <w:ins w:id="245" w:author="Steven Ortiz" w:date="2020-07-03T19:32:00Z">
            <w:r>
              <w:rPr>
                <w:lang w:eastAsia="es-CO"/>
              </w:rPr>
              <w:fldChar w:fldCharType="begin"/>
            </w:r>
            <w:r>
              <w:rPr>
                <w:lang w:eastAsia="es-CO"/>
              </w:rPr>
              <w:instrText xml:space="preserve"> CITATION Web06 \l 9226 </w:instrText>
            </w:r>
            <w:r>
              <w:rPr>
                <w:lang w:eastAsia="es-CO"/>
              </w:rPr>
              <w:fldChar w:fldCharType="separate"/>
            </w:r>
            <w:r>
              <w:rPr>
                <w:noProof/>
                <w:lang w:eastAsia="es-CO"/>
              </w:rPr>
              <w:t>(Web Archive Org, 2006)</w:t>
            </w:r>
            <w:r>
              <w:rPr>
                <w:lang w:eastAsia="es-CO"/>
              </w:rPr>
              <w:fldChar w:fldCharType="end"/>
            </w:r>
          </w:ins>
          <w:customXmlInsRangeStart w:id="246" w:author="Steven Ortiz" w:date="2020-07-03T19:32:00Z"/>
        </w:sdtContent>
      </w:sdt>
      <w:customXmlInsRangeEnd w:id="246"/>
      <w:ins w:id="247" w:author="Steven Ortiz" w:date="2020-07-03T19:32:00Z">
        <w:r>
          <w:rPr>
            <w:lang w:eastAsia="es-CO"/>
          </w:rPr>
          <w:t>.</w:t>
        </w:r>
      </w:ins>
    </w:p>
    <w:p w14:paraId="69F8C687" w14:textId="2B6FF8BE" w:rsidR="00F72542" w:rsidRDefault="005D3166" w:rsidP="00EB50BF">
      <w:pPr>
        <w:pStyle w:val="Sinespaciado"/>
        <w:spacing w:line="480" w:lineRule="auto"/>
        <w:jc w:val="both"/>
        <w:rPr>
          <w:ins w:id="248" w:author="Steven Ortiz" w:date="2020-07-03T22:19:00Z"/>
          <w:lang w:eastAsia="es-CO"/>
        </w:rPr>
        <w:pPrChange w:id="249" w:author="Steven Ortiz" w:date="2020-07-03T22:19:00Z">
          <w:pPr>
            <w:pStyle w:val="Sinespaciado"/>
          </w:pPr>
        </w:pPrChange>
      </w:pPr>
      <w:ins w:id="250" w:author="Steven Ortiz" w:date="2020-07-03T19:33:00Z">
        <w:r>
          <w:rPr>
            <w:lang w:eastAsia="es-CO"/>
          </w:rPr>
          <w:t xml:space="preserve">Para poder diferenciar un instrumento del otro </w:t>
        </w:r>
      </w:ins>
      <w:ins w:id="251" w:author="Steven Ortiz" w:date="2020-07-03T19:34:00Z">
        <w:r>
          <w:rPr>
            <w:lang w:eastAsia="es-CO"/>
          </w:rPr>
          <w:t xml:space="preserve">se le </w:t>
        </w:r>
      </w:ins>
      <w:ins w:id="252" w:author="Steven Ortiz" w:date="2020-07-03T19:35:00Z">
        <w:r>
          <w:rPr>
            <w:lang w:eastAsia="es-CO"/>
          </w:rPr>
          <w:t>asignó</w:t>
        </w:r>
      </w:ins>
      <w:ins w:id="253" w:author="Steven Ortiz" w:date="2020-07-03T19:34:00Z">
        <w:r>
          <w:rPr>
            <w:lang w:eastAsia="es-CO"/>
          </w:rPr>
          <w:t xml:space="preserve"> </w:t>
        </w:r>
      </w:ins>
      <w:ins w:id="254" w:author="Steven Ortiz" w:date="2020-07-03T19:36:00Z">
        <w:r>
          <w:rPr>
            <w:lang w:eastAsia="es-CO"/>
          </w:rPr>
          <w:t xml:space="preserve">un porcentaje para el ciclo útil del PWM, </w:t>
        </w:r>
      </w:ins>
      <w:ins w:id="255" w:author="Steven Ortiz" w:date="2020-07-03T19:37:00Z">
        <w:r>
          <w:rPr>
            <w:lang w:eastAsia="es-CO"/>
          </w:rPr>
          <w:t xml:space="preserve">esta asignación se realizó de manera empírica </w:t>
        </w:r>
        <w:r w:rsidR="0058161C">
          <w:rPr>
            <w:lang w:eastAsia="es-CO"/>
          </w:rPr>
          <w:t>y se relacionaron los sonidos generados con instrumentos existentes, de esta manera se obtuvieron los instrumentos nombrados anteriormente.</w:t>
        </w:r>
      </w:ins>
      <w:ins w:id="256" w:author="Steven Ortiz" w:date="2020-07-03T21:54:00Z">
        <w:r w:rsidR="00F72542">
          <w:rPr>
            <w:lang w:eastAsia="es-CO"/>
          </w:rPr>
          <w:t xml:space="preserve"> </w:t>
        </w:r>
      </w:ins>
    </w:p>
    <w:p w14:paraId="49157F82" w14:textId="1A859F10" w:rsidR="00EB50BF" w:rsidRPr="00EB50BF" w:rsidRDefault="00EB50BF" w:rsidP="00EB50BF">
      <w:pPr>
        <w:pStyle w:val="Sinespaciado"/>
        <w:spacing w:line="480" w:lineRule="auto"/>
        <w:jc w:val="both"/>
        <w:rPr>
          <w:ins w:id="257" w:author="Steven Ortiz" w:date="2020-07-03T21:57:00Z"/>
          <w:color w:val="FF0000"/>
          <w:lang w:eastAsia="es-CO"/>
          <w:rPrChange w:id="258" w:author="Steven Ortiz" w:date="2020-07-03T22:21:00Z">
            <w:rPr>
              <w:ins w:id="259" w:author="Steven Ortiz" w:date="2020-07-03T21:57:00Z"/>
              <w:lang w:eastAsia="es-CO"/>
            </w:rPr>
          </w:rPrChange>
        </w:rPr>
        <w:pPrChange w:id="260" w:author="Steven Ortiz" w:date="2020-07-03T22:19:00Z">
          <w:pPr>
            <w:pStyle w:val="Sinespaciado"/>
          </w:pPr>
        </w:pPrChange>
      </w:pPr>
      <w:ins w:id="261" w:author="Steven Ortiz" w:date="2020-07-03T22:19:00Z">
        <w:r w:rsidRPr="00EB50BF">
          <w:rPr>
            <w:color w:val="FF0000"/>
            <w:lang w:eastAsia="es-CO"/>
            <w:rPrChange w:id="262" w:author="Steven Ortiz" w:date="2020-07-03T22:21:00Z">
              <w:rPr>
                <w:lang w:eastAsia="es-CO"/>
              </w:rPr>
            </w:rPrChange>
          </w:rPr>
          <w:t xml:space="preserve">Ver ilustración tal del importador, y ver </w:t>
        </w:r>
      </w:ins>
      <w:ins w:id="263" w:author="Steven Ortiz" w:date="2020-07-03T22:20:00Z">
        <w:r w:rsidRPr="00EB50BF">
          <w:rPr>
            <w:color w:val="FF0000"/>
            <w:lang w:eastAsia="es-CO"/>
            <w:rPrChange w:id="264" w:author="Steven Ortiz" w:date="2020-07-03T22:21:00Z">
              <w:rPr>
                <w:lang w:eastAsia="es-CO"/>
              </w:rPr>
            </w:rPrChange>
          </w:rPr>
          <w:t>ilustración</w:t>
        </w:r>
      </w:ins>
      <w:ins w:id="265" w:author="Steven Ortiz" w:date="2020-07-03T22:19:00Z">
        <w:r w:rsidRPr="00EB50BF">
          <w:rPr>
            <w:color w:val="FF0000"/>
            <w:lang w:eastAsia="es-CO"/>
            <w:rPrChange w:id="266" w:author="Steven Ortiz" w:date="2020-07-03T22:21:00Z">
              <w:rPr>
                <w:lang w:eastAsia="es-CO"/>
              </w:rPr>
            </w:rPrChange>
          </w:rPr>
          <w:t xml:space="preserve"> tal </w:t>
        </w:r>
      </w:ins>
      <w:ins w:id="267" w:author="Steven Ortiz" w:date="2020-07-03T22:20:00Z">
        <w:r w:rsidRPr="00EB50BF">
          <w:rPr>
            <w:color w:val="FF0000"/>
            <w:lang w:eastAsia="es-CO"/>
            <w:rPrChange w:id="268" w:author="Steven Ortiz" w:date="2020-07-03T22:21:00Z">
              <w:rPr>
                <w:lang w:eastAsia="es-CO"/>
              </w:rPr>
            </w:rPrChange>
          </w:rPr>
          <w:t>del funcional (flauta)</w:t>
        </w:r>
      </w:ins>
      <w:ins w:id="269" w:author="Steven Ortiz" w:date="2020-07-03T22:23:00Z">
        <w:r w:rsidR="00385660">
          <w:rPr>
            <w:color w:val="FF0000"/>
            <w:lang w:eastAsia="es-CO"/>
          </w:rPr>
          <w:t>.</w:t>
        </w:r>
      </w:ins>
    </w:p>
    <w:p w14:paraId="2A421163" w14:textId="0D54C90D" w:rsidR="00F72542" w:rsidRDefault="00F72542" w:rsidP="00F72542">
      <w:pPr>
        <w:pStyle w:val="Sinespaciado"/>
        <w:spacing w:line="480" w:lineRule="auto"/>
        <w:ind w:left="1065" w:firstLine="0"/>
        <w:jc w:val="both"/>
        <w:rPr>
          <w:ins w:id="270" w:author="Steven Ortiz" w:date="2020-07-03T21:58:00Z"/>
          <w:lang w:eastAsia="es-CO"/>
        </w:rPr>
        <w:pPrChange w:id="271" w:author="Steven Ortiz" w:date="2020-07-03T21:57:00Z">
          <w:pPr>
            <w:pStyle w:val="Sinespaciado"/>
          </w:pPr>
        </w:pPrChange>
      </w:pPr>
    </w:p>
    <w:p w14:paraId="3CE8ED15" w14:textId="1EA9AC8C" w:rsidR="00F72542" w:rsidRDefault="00F72542" w:rsidP="00F72542">
      <w:pPr>
        <w:pStyle w:val="Sinespaciado"/>
        <w:spacing w:line="480" w:lineRule="auto"/>
        <w:ind w:left="1065" w:firstLine="0"/>
        <w:jc w:val="both"/>
        <w:rPr>
          <w:ins w:id="272" w:author="Steven Ortiz" w:date="2020-07-03T21:58:00Z"/>
          <w:lang w:eastAsia="es-CO"/>
        </w:rPr>
        <w:pPrChange w:id="273" w:author="Steven Ortiz" w:date="2020-07-03T21:57:00Z">
          <w:pPr>
            <w:pStyle w:val="Sinespaciado"/>
          </w:pPr>
        </w:pPrChange>
      </w:pPr>
    </w:p>
    <w:p w14:paraId="4EDC16F8" w14:textId="1C24B355" w:rsidR="00F72542" w:rsidRDefault="00F72542" w:rsidP="00F72542">
      <w:pPr>
        <w:pStyle w:val="Sinespaciado"/>
        <w:spacing w:line="480" w:lineRule="auto"/>
        <w:ind w:left="1065" w:firstLine="0"/>
        <w:jc w:val="both"/>
        <w:rPr>
          <w:ins w:id="274" w:author="Steven Ortiz" w:date="2020-07-03T21:58:00Z"/>
          <w:lang w:eastAsia="es-CO"/>
        </w:rPr>
        <w:pPrChange w:id="275" w:author="Steven Ortiz" w:date="2020-07-03T21:57:00Z">
          <w:pPr>
            <w:pStyle w:val="Sinespaciado"/>
          </w:pPr>
        </w:pPrChange>
      </w:pPr>
    </w:p>
    <w:p w14:paraId="6C6A07DA" w14:textId="088E1877" w:rsidR="00F72542" w:rsidRDefault="00F72542" w:rsidP="00F72542">
      <w:pPr>
        <w:pStyle w:val="Sinespaciado"/>
        <w:spacing w:line="480" w:lineRule="auto"/>
        <w:ind w:left="1065" w:firstLine="0"/>
        <w:jc w:val="both"/>
        <w:rPr>
          <w:ins w:id="276" w:author="Steven Ortiz" w:date="2020-07-03T21:58:00Z"/>
          <w:lang w:eastAsia="es-CO"/>
        </w:rPr>
        <w:pPrChange w:id="277" w:author="Steven Ortiz" w:date="2020-07-03T21:57:00Z">
          <w:pPr>
            <w:pStyle w:val="Sinespaciado"/>
          </w:pPr>
        </w:pPrChange>
      </w:pPr>
    </w:p>
    <w:p w14:paraId="3ABC1548" w14:textId="2DD1D53C" w:rsidR="00F72542" w:rsidRDefault="00EB50BF" w:rsidP="00F72542">
      <w:pPr>
        <w:pStyle w:val="Sinespaciado"/>
        <w:spacing w:line="480" w:lineRule="auto"/>
        <w:ind w:left="1065" w:firstLine="0"/>
        <w:jc w:val="both"/>
        <w:rPr>
          <w:ins w:id="278" w:author="Steven Ortiz" w:date="2020-07-03T21:58:00Z"/>
          <w:lang w:eastAsia="es-CO"/>
        </w:rPr>
        <w:pPrChange w:id="279" w:author="Steven Ortiz" w:date="2020-07-03T21:57:00Z">
          <w:pPr>
            <w:pStyle w:val="Sinespaciado"/>
          </w:pPr>
        </w:pPrChange>
      </w:pPr>
      <w:ins w:id="280" w:author="Steven Ortiz" w:date="2020-07-03T21:57:00Z">
        <w:r>
          <w:rPr>
            <w:noProof/>
            <w:lang w:eastAsia="es-CO"/>
          </w:rPr>
          <w:drawing>
            <wp:anchor distT="0" distB="0" distL="114300" distR="114300" simplePos="0" relativeHeight="251797504" behindDoc="0" locked="0" layoutInCell="1" allowOverlap="1" wp14:anchorId="5F80189B" wp14:editId="3F7B48B5">
              <wp:simplePos x="0" y="0"/>
              <wp:positionH relativeFrom="margin">
                <wp:align>center</wp:align>
              </wp:positionH>
              <wp:positionV relativeFrom="paragraph">
                <wp:posOffset>1270</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0176F8E" w14:textId="2F5A1484" w:rsidR="00F72542" w:rsidRDefault="00F72542" w:rsidP="00F72542">
      <w:pPr>
        <w:pStyle w:val="Sinespaciado"/>
        <w:spacing w:line="480" w:lineRule="auto"/>
        <w:ind w:left="1065" w:firstLine="0"/>
        <w:jc w:val="both"/>
        <w:rPr>
          <w:ins w:id="281" w:author="Steven Ortiz" w:date="2020-07-03T21:58:00Z"/>
          <w:lang w:eastAsia="es-CO"/>
        </w:rPr>
        <w:pPrChange w:id="282" w:author="Steven Ortiz" w:date="2020-07-03T21:57:00Z">
          <w:pPr>
            <w:pStyle w:val="Sinespaciado"/>
          </w:pPr>
        </w:pPrChange>
      </w:pPr>
    </w:p>
    <w:p w14:paraId="57FEE47C" w14:textId="3F66DB53" w:rsidR="00F72542" w:rsidRDefault="00F72542" w:rsidP="00F72542">
      <w:pPr>
        <w:pStyle w:val="Sinespaciado"/>
        <w:spacing w:line="480" w:lineRule="auto"/>
        <w:ind w:left="1065" w:firstLine="0"/>
        <w:jc w:val="both"/>
        <w:rPr>
          <w:ins w:id="283" w:author="Steven Ortiz" w:date="2020-07-03T21:58:00Z"/>
          <w:lang w:eastAsia="es-CO"/>
        </w:rPr>
        <w:pPrChange w:id="284" w:author="Steven Ortiz" w:date="2020-07-03T21:57:00Z">
          <w:pPr>
            <w:pStyle w:val="Sinespaciado"/>
          </w:pPr>
        </w:pPrChange>
      </w:pPr>
    </w:p>
    <w:p w14:paraId="68904788" w14:textId="2FF33BFF" w:rsidR="00F72542" w:rsidRDefault="00F72542" w:rsidP="00F72542">
      <w:pPr>
        <w:pStyle w:val="Sinespaciado"/>
        <w:spacing w:line="480" w:lineRule="auto"/>
        <w:ind w:left="1065" w:firstLine="0"/>
        <w:jc w:val="both"/>
        <w:rPr>
          <w:ins w:id="285" w:author="Steven Ortiz" w:date="2020-07-03T21:58:00Z"/>
          <w:lang w:eastAsia="es-CO"/>
        </w:rPr>
        <w:pPrChange w:id="286" w:author="Steven Ortiz" w:date="2020-07-03T21:57:00Z">
          <w:pPr>
            <w:pStyle w:val="Sinespaciado"/>
          </w:pPr>
        </w:pPrChange>
      </w:pPr>
    </w:p>
    <w:p w14:paraId="0215081F" w14:textId="77777777" w:rsidR="00F72542" w:rsidRDefault="00F72542" w:rsidP="00F72542">
      <w:pPr>
        <w:pStyle w:val="Sinespaciado"/>
        <w:spacing w:line="480" w:lineRule="auto"/>
        <w:ind w:left="1065" w:firstLine="0"/>
        <w:jc w:val="both"/>
        <w:rPr>
          <w:ins w:id="287" w:author="Steven Ortiz" w:date="2020-07-03T21:58:00Z"/>
          <w:lang w:eastAsia="es-CO"/>
        </w:rPr>
        <w:pPrChange w:id="288" w:author="Steven Ortiz" w:date="2020-07-03T21:57:00Z">
          <w:pPr>
            <w:pStyle w:val="Sinespaciado"/>
          </w:pPr>
        </w:pPrChange>
      </w:pPr>
    </w:p>
    <w:p w14:paraId="3CDD2A18" w14:textId="0BF7C1A9" w:rsidR="00F72542" w:rsidRDefault="00F72542" w:rsidP="00F72542">
      <w:pPr>
        <w:pStyle w:val="Sinespaciado"/>
        <w:spacing w:line="480" w:lineRule="auto"/>
        <w:ind w:left="1065" w:firstLine="0"/>
        <w:jc w:val="both"/>
        <w:rPr>
          <w:ins w:id="289" w:author="Steven Ortiz" w:date="2020-07-03T22:00:00Z"/>
          <w:lang w:eastAsia="es-CO"/>
        </w:rPr>
        <w:pPrChange w:id="290" w:author="Steven Ortiz" w:date="2020-07-03T21:57:00Z">
          <w:pPr>
            <w:pStyle w:val="Sinespaciado"/>
          </w:pPr>
        </w:pPrChange>
      </w:pPr>
    </w:p>
    <w:p w14:paraId="4CF15E57" w14:textId="0F7E7D6F" w:rsidR="005E22AB" w:rsidRDefault="005E22AB" w:rsidP="005E22AB">
      <w:pPr>
        <w:pStyle w:val="Sinespaciado"/>
        <w:spacing w:line="480" w:lineRule="auto"/>
        <w:ind w:left="1065" w:firstLine="0"/>
        <w:jc w:val="both"/>
        <w:rPr>
          <w:ins w:id="291" w:author="Steven Ortiz" w:date="2020-07-03T21:58:00Z"/>
          <w:lang w:eastAsia="es-CO"/>
        </w:rPr>
        <w:pPrChange w:id="292" w:author="Steven Ortiz" w:date="2020-07-03T22:02:00Z">
          <w:pPr>
            <w:pStyle w:val="Sinespaciado"/>
          </w:pPr>
        </w:pPrChange>
      </w:pPr>
      <w:ins w:id="293" w:author="Steven Ortiz" w:date="2020-07-03T22:02:00Z">
        <w:r>
          <w:rPr>
            <w:noProof/>
            <w:lang w:eastAsia="es-CO"/>
          </w:rPr>
          <w:drawing>
            <wp:anchor distT="0" distB="0" distL="114300" distR="114300" simplePos="0" relativeHeight="251798528" behindDoc="0" locked="0" layoutInCell="1" allowOverlap="1" wp14:anchorId="2ADF98E4" wp14:editId="209CFE0B">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BE54D52" w14:textId="6775302B" w:rsidR="00F72542" w:rsidRDefault="00F72542" w:rsidP="00F72542">
      <w:pPr>
        <w:pStyle w:val="Sinespaciado"/>
        <w:spacing w:line="480" w:lineRule="auto"/>
        <w:ind w:left="1065" w:firstLine="0"/>
        <w:jc w:val="both"/>
        <w:rPr>
          <w:ins w:id="294" w:author="Steven Ortiz" w:date="2020-07-03T22:02:00Z"/>
          <w:lang w:eastAsia="es-CO"/>
        </w:rPr>
        <w:pPrChange w:id="295" w:author="Steven Ortiz" w:date="2020-07-03T21:57:00Z">
          <w:pPr>
            <w:pStyle w:val="Sinespaciado"/>
          </w:pPr>
        </w:pPrChange>
      </w:pPr>
    </w:p>
    <w:p w14:paraId="3E49D911" w14:textId="59480129" w:rsidR="005E22AB" w:rsidRDefault="005E22AB" w:rsidP="00F72542">
      <w:pPr>
        <w:pStyle w:val="Sinespaciado"/>
        <w:spacing w:line="480" w:lineRule="auto"/>
        <w:ind w:left="1065" w:firstLine="0"/>
        <w:jc w:val="both"/>
        <w:rPr>
          <w:ins w:id="296" w:author="Steven Ortiz" w:date="2020-07-03T22:02:00Z"/>
          <w:lang w:eastAsia="es-CO"/>
        </w:rPr>
        <w:pPrChange w:id="297" w:author="Steven Ortiz" w:date="2020-07-03T21:57:00Z">
          <w:pPr>
            <w:pStyle w:val="Sinespaciado"/>
          </w:pPr>
        </w:pPrChange>
      </w:pPr>
    </w:p>
    <w:p w14:paraId="32193925" w14:textId="77777777" w:rsidR="005E22AB" w:rsidRDefault="005E22AB" w:rsidP="00F72542">
      <w:pPr>
        <w:pStyle w:val="Sinespaciado"/>
        <w:spacing w:line="480" w:lineRule="auto"/>
        <w:ind w:left="1065" w:firstLine="0"/>
        <w:jc w:val="both"/>
        <w:rPr>
          <w:ins w:id="298" w:author="Steven Ortiz" w:date="2020-07-03T22:02:00Z"/>
          <w:lang w:eastAsia="es-CO"/>
        </w:rPr>
        <w:pPrChange w:id="299" w:author="Steven Ortiz" w:date="2020-07-03T21:57:00Z">
          <w:pPr>
            <w:pStyle w:val="Sinespaciado"/>
          </w:pPr>
        </w:pPrChange>
      </w:pPr>
    </w:p>
    <w:p w14:paraId="089EAD9D" w14:textId="2C48A03A" w:rsidR="005E22AB" w:rsidRDefault="005E22AB" w:rsidP="00F72542">
      <w:pPr>
        <w:pStyle w:val="Sinespaciado"/>
        <w:spacing w:line="480" w:lineRule="auto"/>
        <w:ind w:left="1065" w:firstLine="0"/>
        <w:jc w:val="both"/>
        <w:rPr>
          <w:ins w:id="300" w:author="Steven Ortiz" w:date="2020-07-03T19:39:00Z"/>
          <w:lang w:eastAsia="es-CO"/>
        </w:rPr>
        <w:pPrChange w:id="301" w:author="Steven Ortiz" w:date="2020-07-03T21:57:00Z">
          <w:pPr>
            <w:pStyle w:val="Sinespaciado"/>
          </w:pPr>
        </w:pPrChange>
      </w:pPr>
    </w:p>
    <w:p w14:paraId="2871A1A4" w14:textId="5D9ECCB2" w:rsidR="0058161C" w:rsidRDefault="0058161C" w:rsidP="0058161C">
      <w:pPr>
        <w:pStyle w:val="Ttulo3"/>
        <w:rPr>
          <w:ins w:id="302" w:author="Steven Ortiz" w:date="2020-07-03T19:40:00Z"/>
        </w:rPr>
        <w:pPrChange w:id="303" w:author="Steven Ortiz" w:date="2020-07-03T19:39:00Z">
          <w:pPr>
            <w:pStyle w:val="Sinespaciado"/>
          </w:pPr>
        </w:pPrChange>
      </w:pPr>
      <w:ins w:id="304" w:author="Steven Ortiz" w:date="2020-07-03T19:39:00Z">
        <w:r>
          <w:t>Sensores</w:t>
        </w:r>
      </w:ins>
    </w:p>
    <w:p w14:paraId="083B27B2" w14:textId="4C7D76F6" w:rsidR="0058161C" w:rsidRDefault="0058161C" w:rsidP="00307AA4">
      <w:pPr>
        <w:pStyle w:val="Sinespaciado"/>
        <w:spacing w:line="480" w:lineRule="auto"/>
        <w:jc w:val="both"/>
        <w:rPr>
          <w:ins w:id="305" w:author="Steven Ortiz" w:date="2020-07-03T22:21:00Z"/>
        </w:rPr>
        <w:pPrChange w:id="306" w:author="Steven Ortiz" w:date="2020-07-03T21:41:00Z">
          <w:pPr>
            <w:pStyle w:val="Sinespaciado"/>
          </w:pPr>
        </w:pPrChange>
      </w:pPr>
      <w:ins w:id="307" w:author="Steven Ortiz" w:date="2020-07-03T19:41:00Z">
        <w:r>
          <w:t xml:space="preserve">Debido a la situación con el Covid-19, la categoría </w:t>
        </w:r>
      </w:ins>
      <w:ins w:id="308" w:author="Steven Ortiz" w:date="2020-07-03T19:42:00Z">
        <w:r>
          <w:t xml:space="preserve">“Sensores” tiene consigo bloques </w:t>
        </w:r>
      </w:ins>
      <w:ins w:id="309" w:author="Steven Ortiz" w:date="2020-07-03T19:43:00Z">
        <w:r>
          <w:t xml:space="preserve">con módulos que se habían usado con anterioridad en otros proyectos siendo estos el </w:t>
        </w:r>
      </w:ins>
      <w:ins w:id="310" w:author="Steven Ortiz" w:date="2020-07-03T19:44:00Z">
        <w:r>
          <w:t xml:space="preserve">MPU6050 y el </w:t>
        </w:r>
      </w:ins>
      <w:ins w:id="311" w:author="Steven Ortiz" w:date="2020-07-03T19:45:00Z">
        <w:r>
          <w:t xml:space="preserve">HC-SR04, además de ello se agregó un bloque </w:t>
        </w:r>
      </w:ins>
      <w:ins w:id="312" w:author="Steven Ortiz" w:date="2020-07-03T19:43:00Z">
        <w:r>
          <w:t xml:space="preserve">para controlar el </w:t>
        </w:r>
      </w:ins>
      <w:ins w:id="313" w:author="Steven Ortiz" w:date="2020-07-03T19:46:00Z">
        <w:r>
          <w:t xml:space="preserve">TouchPad que trae la tarjeta ESP32. </w:t>
        </w:r>
      </w:ins>
    </w:p>
    <w:p w14:paraId="6DBEC7CB" w14:textId="285D334B" w:rsidR="00385660" w:rsidRDefault="00385660" w:rsidP="00307AA4">
      <w:pPr>
        <w:pStyle w:val="Sinespaciado"/>
        <w:spacing w:line="480" w:lineRule="auto"/>
        <w:jc w:val="both"/>
        <w:rPr>
          <w:ins w:id="314" w:author="Steven Ortiz" w:date="2020-07-03T22:04:00Z"/>
        </w:rPr>
        <w:pPrChange w:id="315" w:author="Steven Ortiz" w:date="2020-07-03T21:41:00Z">
          <w:pPr>
            <w:pStyle w:val="Sinespaciado"/>
          </w:pPr>
        </w:pPrChange>
      </w:pPr>
      <w:ins w:id="316" w:author="Steven Ortiz" w:date="2020-07-03T22:21:00Z">
        <w:r w:rsidRPr="00EC34D5">
          <w:rPr>
            <w:color w:val="FF0000"/>
            <w:lang w:eastAsia="es-CO"/>
          </w:rPr>
          <w:t>Ver ilustración tal del importador, y ver ilustración tal del funcional</w:t>
        </w:r>
        <w:r>
          <w:rPr>
            <w:color w:val="FF0000"/>
            <w:lang w:eastAsia="es-CO"/>
          </w:rPr>
          <w:t xml:space="preserve"> del sensor de ultrasonido</w:t>
        </w:r>
      </w:ins>
      <w:ins w:id="317" w:author="Steven Ortiz" w:date="2020-07-03T22:23:00Z">
        <w:r>
          <w:rPr>
            <w:color w:val="FF0000"/>
            <w:lang w:eastAsia="es-CO"/>
          </w:rPr>
          <w:t>.</w:t>
        </w:r>
      </w:ins>
    </w:p>
    <w:p w14:paraId="4F20A54E" w14:textId="13592F82" w:rsidR="005E22AB" w:rsidRDefault="005E22AB" w:rsidP="005E22AB">
      <w:pPr>
        <w:pStyle w:val="Sinespaciado"/>
        <w:spacing w:line="480" w:lineRule="auto"/>
        <w:jc w:val="both"/>
        <w:rPr>
          <w:ins w:id="318" w:author="Steven Ortiz" w:date="2020-07-03T22:06:00Z"/>
        </w:rPr>
        <w:pPrChange w:id="319" w:author="Steven Ortiz" w:date="2020-07-03T22:06:00Z">
          <w:pPr>
            <w:pStyle w:val="Sinespaciado"/>
          </w:pPr>
        </w:pPrChange>
      </w:pPr>
      <w:ins w:id="320" w:author="Steven Ortiz" w:date="2020-07-03T22:06:00Z">
        <w:r>
          <w:rPr>
            <w:noProof/>
            <w:lang w:eastAsia="es-CO"/>
          </w:rPr>
          <w:drawing>
            <wp:anchor distT="0" distB="0" distL="114300" distR="114300" simplePos="0" relativeHeight="251799552" behindDoc="0" locked="0" layoutInCell="1" allowOverlap="1" wp14:anchorId="45D1AB44" wp14:editId="64076961">
              <wp:simplePos x="0" y="0"/>
              <wp:positionH relativeFrom="margin">
                <wp:align>right</wp:align>
              </wp:positionH>
              <wp:positionV relativeFrom="paragraph">
                <wp:posOffset>6985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2728764" w14:textId="49191DB1" w:rsidR="005E22AB" w:rsidRDefault="005E22AB" w:rsidP="005E22AB">
      <w:pPr>
        <w:pStyle w:val="Sinespaciado"/>
        <w:spacing w:line="480" w:lineRule="auto"/>
        <w:jc w:val="both"/>
        <w:rPr>
          <w:ins w:id="321" w:author="Steven Ortiz" w:date="2020-07-03T22:05:00Z"/>
        </w:rPr>
        <w:pPrChange w:id="322" w:author="Steven Ortiz" w:date="2020-07-03T22:06:00Z">
          <w:pPr>
            <w:pStyle w:val="Sinespaciado"/>
          </w:pPr>
        </w:pPrChange>
      </w:pPr>
    </w:p>
    <w:p w14:paraId="677E85C6" w14:textId="3A5F3829" w:rsidR="005E22AB" w:rsidRDefault="005E22AB" w:rsidP="005E22AB">
      <w:pPr>
        <w:pStyle w:val="Sinespaciado"/>
        <w:spacing w:line="480" w:lineRule="auto"/>
        <w:ind w:left="1065" w:firstLine="0"/>
        <w:jc w:val="both"/>
        <w:rPr>
          <w:ins w:id="323" w:author="Steven Ortiz" w:date="2020-07-03T22:07:00Z"/>
        </w:rPr>
        <w:pPrChange w:id="324" w:author="Steven Ortiz" w:date="2020-07-03T22:05:00Z">
          <w:pPr>
            <w:pStyle w:val="Sinespaciado"/>
          </w:pPr>
        </w:pPrChange>
      </w:pPr>
    </w:p>
    <w:p w14:paraId="0B6294AB" w14:textId="77777777" w:rsidR="005E22AB" w:rsidRDefault="005E22AB" w:rsidP="005E22AB">
      <w:pPr>
        <w:pStyle w:val="Sinespaciado"/>
        <w:spacing w:line="480" w:lineRule="auto"/>
        <w:ind w:left="1065" w:firstLine="0"/>
        <w:jc w:val="both"/>
        <w:rPr>
          <w:ins w:id="325" w:author="Steven Ortiz" w:date="2020-07-03T22:07:00Z"/>
        </w:rPr>
        <w:pPrChange w:id="326" w:author="Steven Ortiz" w:date="2020-07-03T22:05:00Z">
          <w:pPr>
            <w:pStyle w:val="Sinespaciado"/>
          </w:pPr>
        </w:pPrChange>
      </w:pPr>
    </w:p>
    <w:p w14:paraId="3A989E72" w14:textId="75B8C4A1" w:rsidR="005E22AB" w:rsidRDefault="005E22AB" w:rsidP="005E22AB">
      <w:pPr>
        <w:pStyle w:val="Sinespaciado"/>
        <w:spacing w:line="480" w:lineRule="auto"/>
        <w:jc w:val="both"/>
        <w:rPr>
          <w:ins w:id="327" w:author="Steven Ortiz" w:date="2020-07-03T22:10:00Z"/>
        </w:rPr>
        <w:pPrChange w:id="328" w:author="Steven Ortiz" w:date="2020-07-03T22:10:00Z">
          <w:pPr>
            <w:pStyle w:val="Sinespaciado"/>
          </w:pPr>
        </w:pPrChange>
      </w:pPr>
    </w:p>
    <w:p w14:paraId="0C0350C3" w14:textId="4C5C48ED" w:rsidR="005E22AB" w:rsidRDefault="00385660" w:rsidP="005E22AB">
      <w:pPr>
        <w:pStyle w:val="Sinespaciado"/>
        <w:spacing w:line="480" w:lineRule="auto"/>
        <w:jc w:val="both"/>
        <w:rPr>
          <w:ins w:id="329" w:author="Steven Ortiz" w:date="2020-07-03T22:10:00Z"/>
        </w:rPr>
        <w:pPrChange w:id="330" w:author="Steven Ortiz" w:date="2020-07-03T22:10:00Z">
          <w:pPr>
            <w:pStyle w:val="Sinespaciado"/>
          </w:pPr>
        </w:pPrChange>
      </w:pPr>
      <w:ins w:id="331" w:author="Steven Ortiz" w:date="2020-07-03T22:10:00Z">
        <w:r>
          <w:rPr>
            <w:noProof/>
            <w:lang w:eastAsia="es-CO"/>
          </w:rPr>
          <w:lastRenderedPageBreak/>
          <w:drawing>
            <wp:anchor distT="0" distB="0" distL="114300" distR="114300" simplePos="0" relativeHeight="251800576" behindDoc="0" locked="0" layoutInCell="1" allowOverlap="1" wp14:anchorId="75933017" wp14:editId="1848C6EB">
              <wp:simplePos x="0" y="0"/>
              <wp:positionH relativeFrom="margin">
                <wp:align>right</wp:align>
              </wp:positionH>
              <wp:positionV relativeFrom="paragraph">
                <wp:posOffset>-4445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63DF80B" w14:textId="36D18C23" w:rsidR="005E22AB" w:rsidRDefault="005E22AB" w:rsidP="005E22AB">
      <w:pPr>
        <w:pStyle w:val="Sinespaciado"/>
        <w:spacing w:line="480" w:lineRule="auto"/>
        <w:jc w:val="both"/>
        <w:rPr>
          <w:ins w:id="332" w:author="Steven Ortiz" w:date="2020-07-03T22:07:00Z"/>
        </w:rPr>
        <w:pPrChange w:id="333" w:author="Steven Ortiz" w:date="2020-07-03T22:10:00Z">
          <w:pPr>
            <w:pStyle w:val="Sinespaciado"/>
          </w:pPr>
        </w:pPrChange>
      </w:pPr>
    </w:p>
    <w:p w14:paraId="4BFA260E" w14:textId="77777777" w:rsidR="005E22AB" w:rsidRDefault="005E22AB" w:rsidP="005E22AB">
      <w:pPr>
        <w:pStyle w:val="Sinespaciado"/>
        <w:spacing w:line="480" w:lineRule="auto"/>
        <w:ind w:left="1065" w:firstLine="0"/>
        <w:jc w:val="both"/>
        <w:rPr>
          <w:ins w:id="334" w:author="Steven Ortiz" w:date="2020-07-03T22:23:00Z"/>
        </w:rPr>
        <w:pPrChange w:id="335" w:author="Steven Ortiz" w:date="2020-07-03T22:05:00Z">
          <w:pPr>
            <w:pStyle w:val="Sinespaciado"/>
          </w:pPr>
        </w:pPrChange>
      </w:pPr>
    </w:p>
    <w:p w14:paraId="1333E1FC" w14:textId="77777777" w:rsidR="00385660" w:rsidRDefault="00385660" w:rsidP="005E22AB">
      <w:pPr>
        <w:pStyle w:val="Sinespaciado"/>
        <w:spacing w:line="480" w:lineRule="auto"/>
        <w:ind w:left="1065" w:firstLine="0"/>
        <w:jc w:val="both"/>
        <w:rPr>
          <w:ins w:id="336" w:author="Steven Ortiz" w:date="2020-07-03T22:07:00Z"/>
        </w:rPr>
        <w:pPrChange w:id="337" w:author="Steven Ortiz" w:date="2020-07-03T22:05:00Z">
          <w:pPr>
            <w:pStyle w:val="Sinespaciado"/>
          </w:pPr>
        </w:pPrChange>
      </w:pPr>
    </w:p>
    <w:p w14:paraId="5692C904" w14:textId="180F91E8" w:rsidR="005E22AB" w:rsidRDefault="00385660" w:rsidP="005E22AB">
      <w:pPr>
        <w:pStyle w:val="Sinespaciado"/>
        <w:spacing w:line="480" w:lineRule="auto"/>
        <w:ind w:left="1065" w:firstLine="0"/>
        <w:jc w:val="both"/>
        <w:rPr>
          <w:ins w:id="338" w:author="Steven Ortiz" w:date="2020-07-03T22:23:00Z"/>
          <w:color w:val="FF0000"/>
          <w:lang w:eastAsia="es-CO"/>
        </w:rPr>
        <w:pPrChange w:id="339" w:author="Steven Ortiz" w:date="2020-07-03T22:05:00Z">
          <w:pPr>
            <w:pStyle w:val="Sinespaciado"/>
          </w:pPr>
        </w:pPrChange>
      </w:pPr>
      <w:ins w:id="340" w:author="Steven Ortiz" w:date="2020-07-03T22:22:00Z">
        <w:r w:rsidRPr="00EC34D5">
          <w:rPr>
            <w:color w:val="FF0000"/>
            <w:lang w:eastAsia="es-CO"/>
          </w:rPr>
          <w:t xml:space="preserve">Ver ilustración </w:t>
        </w:r>
        <w:r>
          <w:rPr>
            <w:color w:val="FF0000"/>
            <w:lang w:eastAsia="es-CO"/>
          </w:rPr>
          <w:t xml:space="preserve">tal del importador, </w:t>
        </w:r>
        <w:r w:rsidRPr="00EC34D5">
          <w:rPr>
            <w:color w:val="FF0000"/>
            <w:lang w:eastAsia="es-CO"/>
          </w:rPr>
          <w:t>ver ilustración tal del funcional</w:t>
        </w:r>
        <w:r>
          <w:rPr>
            <w:color w:val="FF0000"/>
            <w:lang w:eastAsia="es-CO"/>
          </w:rPr>
          <w:t xml:space="preserve"> y la ilustracion tal del configurador del Touchpad</w:t>
        </w:r>
      </w:ins>
      <w:ins w:id="341" w:author="Steven Ortiz" w:date="2020-07-03T22:23:00Z">
        <w:r>
          <w:rPr>
            <w:color w:val="FF0000"/>
            <w:lang w:eastAsia="es-CO"/>
          </w:rPr>
          <w:t>.</w:t>
        </w:r>
      </w:ins>
    </w:p>
    <w:p w14:paraId="48714ABA" w14:textId="77B2C2AD" w:rsidR="00385660" w:rsidRDefault="00385660" w:rsidP="005E22AB">
      <w:pPr>
        <w:pStyle w:val="Sinespaciado"/>
        <w:spacing w:line="480" w:lineRule="auto"/>
        <w:ind w:left="1065" w:firstLine="0"/>
        <w:jc w:val="both"/>
        <w:rPr>
          <w:ins w:id="342" w:author="Steven Ortiz" w:date="2020-07-03T22:23:00Z"/>
          <w:color w:val="FF0000"/>
          <w:lang w:eastAsia="es-CO"/>
        </w:rPr>
        <w:pPrChange w:id="343" w:author="Steven Ortiz" w:date="2020-07-03T22:05:00Z">
          <w:pPr>
            <w:pStyle w:val="Sinespaciado"/>
          </w:pPr>
        </w:pPrChange>
      </w:pPr>
      <w:ins w:id="344" w:author="Steven Ortiz" w:date="2020-07-03T22:24:00Z">
        <w:r>
          <w:rPr>
            <w:noProof/>
            <w:color w:val="FF0000"/>
            <w:lang w:eastAsia="es-CO"/>
          </w:rPr>
          <w:drawing>
            <wp:anchor distT="0" distB="0" distL="114300" distR="114300" simplePos="0" relativeHeight="251801600" behindDoc="0" locked="0" layoutInCell="1" allowOverlap="1" wp14:anchorId="0A32703C" wp14:editId="780731EB">
              <wp:simplePos x="0" y="0"/>
              <wp:positionH relativeFrom="column">
                <wp:posOffset>672465</wp:posOffset>
              </wp:positionH>
              <wp:positionV relativeFrom="paragraph">
                <wp:posOffset>-4445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D4C94AB" w14:textId="77777777" w:rsidR="00385660" w:rsidRDefault="00385660" w:rsidP="005E22AB">
      <w:pPr>
        <w:pStyle w:val="Sinespaciado"/>
        <w:spacing w:line="480" w:lineRule="auto"/>
        <w:ind w:left="1065" w:firstLine="0"/>
        <w:jc w:val="both"/>
        <w:rPr>
          <w:ins w:id="345" w:author="Steven Ortiz" w:date="2020-07-03T22:23:00Z"/>
          <w:color w:val="FF0000"/>
          <w:lang w:eastAsia="es-CO"/>
        </w:rPr>
        <w:pPrChange w:id="346" w:author="Steven Ortiz" w:date="2020-07-03T22:05:00Z">
          <w:pPr>
            <w:pStyle w:val="Sinespaciado"/>
          </w:pPr>
        </w:pPrChange>
      </w:pPr>
    </w:p>
    <w:p w14:paraId="3DF02875" w14:textId="77777777" w:rsidR="00385660" w:rsidRDefault="00385660" w:rsidP="005E22AB">
      <w:pPr>
        <w:pStyle w:val="Sinespaciado"/>
        <w:spacing w:line="480" w:lineRule="auto"/>
        <w:ind w:left="1065" w:firstLine="0"/>
        <w:jc w:val="both"/>
        <w:rPr>
          <w:ins w:id="347" w:author="Steven Ortiz" w:date="2020-07-03T22:23:00Z"/>
          <w:color w:val="FF0000"/>
          <w:lang w:eastAsia="es-CO"/>
        </w:rPr>
        <w:pPrChange w:id="348" w:author="Steven Ortiz" w:date="2020-07-03T22:05:00Z">
          <w:pPr>
            <w:pStyle w:val="Sinespaciado"/>
          </w:pPr>
        </w:pPrChange>
      </w:pPr>
    </w:p>
    <w:p w14:paraId="414CDD28" w14:textId="041E1FC1" w:rsidR="00385660" w:rsidRDefault="00385660" w:rsidP="005E22AB">
      <w:pPr>
        <w:pStyle w:val="Sinespaciado"/>
        <w:spacing w:line="480" w:lineRule="auto"/>
        <w:ind w:left="1065" w:firstLine="0"/>
        <w:jc w:val="both"/>
        <w:rPr>
          <w:ins w:id="349" w:author="Steven Ortiz" w:date="2020-07-03T22:23:00Z"/>
          <w:color w:val="FF0000"/>
          <w:lang w:eastAsia="es-CO"/>
        </w:rPr>
        <w:pPrChange w:id="350" w:author="Steven Ortiz" w:date="2020-07-03T22:05:00Z">
          <w:pPr>
            <w:pStyle w:val="Sinespaciado"/>
          </w:pPr>
        </w:pPrChange>
      </w:pPr>
    </w:p>
    <w:p w14:paraId="3CCD1A67" w14:textId="2FFE036F" w:rsidR="00385660" w:rsidRDefault="00385660" w:rsidP="005E22AB">
      <w:pPr>
        <w:pStyle w:val="Sinespaciado"/>
        <w:spacing w:line="480" w:lineRule="auto"/>
        <w:ind w:left="1065" w:firstLine="0"/>
        <w:jc w:val="both"/>
        <w:rPr>
          <w:ins w:id="351" w:author="Steven Ortiz" w:date="2020-07-03T22:26:00Z"/>
          <w:color w:val="FF0000"/>
          <w:lang w:eastAsia="es-CO"/>
        </w:rPr>
        <w:pPrChange w:id="352" w:author="Steven Ortiz" w:date="2020-07-03T22:05:00Z">
          <w:pPr>
            <w:pStyle w:val="Sinespaciado"/>
          </w:pPr>
        </w:pPrChange>
      </w:pPr>
    </w:p>
    <w:p w14:paraId="3E8BCD15" w14:textId="3ED67F15" w:rsidR="00385660" w:rsidRDefault="00385660" w:rsidP="005E22AB">
      <w:pPr>
        <w:pStyle w:val="Sinespaciado"/>
        <w:spacing w:line="480" w:lineRule="auto"/>
        <w:ind w:left="1065" w:firstLine="0"/>
        <w:jc w:val="both"/>
        <w:rPr>
          <w:ins w:id="353" w:author="Steven Ortiz" w:date="2020-07-03T22:26:00Z"/>
          <w:color w:val="FF0000"/>
          <w:lang w:eastAsia="es-CO"/>
        </w:rPr>
        <w:pPrChange w:id="354" w:author="Steven Ortiz" w:date="2020-07-03T22:05:00Z">
          <w:pPr>
            <w:pStyle w:val="Sinespaciado"/>
          </w:pPr>
        </w:pPrChange>
      </w:pPr>
      <w:ins w:id="355" w:author="Steven Ortiz" w:date="2020-07-03T22:26:00Z">
        <w:r>
          <w:rPr>
            <w:noProof/>
            <w:color w:val="FF0000"/>
            <w:lang w:eastAsia="es-CO"/>
          </w:rPr>
          <w:drawing>
            <wp:anchor distT="0" distB="0" distL="114300" distR="114300" simplePos="0" relativeHeight="251802624" behindDoc="0" locked="0" layoutInCell="1" allowOverlap="1" wp14:anchorId="15A33FE1" wp14:editId="52271F4E">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4476FEE" w14:textId="50A7DD8F" w:rsidR="00385660" w:rsidRDefault="00385660" w:rsidP="005E22AB">
      <w:pPr>
        <w:pStyle w:val="Sinespaciado"/>
        <w:spacing w:line="480" w:lineRule="auto"/>
        <w:ind w:left="1065" w:firstLine="0"/>
        <w:jc w:val="both"/>
        <w:rPr>
          <w:ins w:id="356" w:author="Steven Ortiz" w:date="2020-07-03T22:26:00Z"/>
          <w:color w:val="FF0000"/>
          <w:lang w:eastAsia="es-CO"/>
        </w:rPr>
        <w:pPrChange w:id="357" w:author="Steven Ortiz" w:date="2020-07-03T22:05:00Z">
          <w:pPr>
            <w:pStyle w:val="Sinespaciado"/>
          </w:pPr>
        </w:pPrChange>
      </w:pPr>
    </w:p>
    <w:p w14:paraId="139DB403" w14:textId="669B7659" w:rsidR="00385660" w:rsidRDefault="00385660" w:rsidP="005E22AB">
      <w:pPr>
        <w:pStyle w:val="Sinespaciado"/>
        <w:spacing w:line="480" w:lineRule="auto"/>
        <w:ind w:left="1065" w:firstLine="0"/>
        <w:jc w:val="both"/>
        <w:rPr>
          <w:ins w:id="358" w:author="Steven Ortiz" w:date="2020-07-03T22:23:00Z"/>
          <w:color w:val="FF0000"/>
          <w:lang w:eastAsia="es-CO"/>
        </w:rPr>
        <w:pPrChange w:id="359" w:author="Steven Ortiz" w:date="2020-07-03T22:05:00Z">
          <w:pPr>
            <w:pStyle w:val="Sinespaciado"/>
          </w:pPr>
        </w:pPrChange>
      </w:pPr>
    </w:p>
    <w:p w14:paraId="237AB737" w14:textId="0CFC72F2" w:rsidR="00385660" w:rsidRDefault="00385660" w:rsidP="005E22AB">
      <w:pPr>
        <w:pStyle w:val="Sinespaciado"/>
        <w:spacing w:line="480" w:lineRule="auto"/>
        <w:ind w:left="1065" w:firstLine="0"/>
        <w:jc w:val="both"/>
        <w:rPr>
          <w:ins w:id="360" w:author="Steven Ortiz" w:date="2020-07-03T22:23:00Z"/>
          <w:color w:val="FF0000"/>
          <w:lang w:eastAsia="es-CO"/>
        </w:rPr>
        <w:pPrChange w:id="361" w:author="Steven Ortiz" w:date="2020-07-03T22:05:00Z">
          <w:pPr>
            <w:pStyle w:val="Sinespaciado"/>
          </w:pPr>
        </w:pPrChange>
      </w:pPr>
    </w:p>
    <w:p w14:paraId="35D36BA2" w14:textId="77777777" w:rsidR="00385660" w:rsidRDefault="00385660" w:rsidP="005E22AB">
      <w:pPr>
        <w:pStyle w:val="Sinespaciado"/>
        <w:spacing w:line="480" w:lineRule="auto"/>
        <w:ind w:left="1065" w:firstLine="0"/>
        <w:jc w:val="both"/>
        <w:rPr>
          <w:ins w:id="362" w:author="Steven Ortiz" w:date="2020-07-03T22:27:00Z"/>
          <w:color w:val="FF0000"/>
          <w:lang w:eastAsia="es-CO"/>
        </w:rPr>
        <w:pPrChange w:id="363" w:author="Steven Ortiz" w:date="2020-07-03T22:05:00Z">
          <w:pPr>
            <w:pStyle w:val="Sinespaciado"/>
          </w:pPr>
        </w:pPrChange>
      </w:pPr>
    </w:p>
    <w:p w14:paraId="41E8E4A1" w14:textId="7ECC10D9" w:rsidR="00385660" w:rsidRDefault="00385660" w:rsidP="005E22AB">
      <w:pPr>
        <w:pStyle w:val="Sinespaciado"/>
        <w:spacing w:line="480" w:lineRule="auto"/>
        <w:ind w:left="1065" w:firstLine="0"/>
        <w:jc w:val="both"/>
        <w:rPr>
          <w:ins w:id="364" w:author="Steven Ortiz" w:date="2020-07-03T22:27:00Z"/>
          <w:color w:val="FF0000"/>
          <w:lang w:eastAsia="es-CO"/>
        </w:rPr>
        <w:pPrChange w:id="365" w:author="Steven Ortiz" w:date="2020-07-03T22:05:00Z">
          <w:pPr>
            <w:pStyle w:val="Sinespaciado"/>
          </w:pPr>
        </w:pPrChange>
      </w:pPr>
      <w:ins w:id="366" w:author="Steven Ortiz" w:date="2020-07-03T22:28:00Z">
        <w:r>
          <w:rPr>
            <w:noProof/>
            <w:color w:val="FF0000"/>
            <w:lang w:eastAsia="es-CO"/>
          </w:rPr>
          <w:drawing>
            <wp:anchor distT="0" distB="0" distL="114300" distR="114300" simplePos="0" relativeHeight="251803648" behindDoc="0" locked="0" layoutInCell="1" allowOverlap="1" wp14:anchorId="0EA64247" wp14:editId="56DA0F0A">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E97C08B" w14:textId="77777777" w:rsidR="00385660" w:rsidRDefault="00385660" w:rsidP="005E22AB">
      <w:pPr>
        <w:pStyle w:val="Sinespaciado"/>
        <w:spacing w:line="480" w:lineRule="auto"/>
        <w:ind w:left="1065" w:firstLine="0"/>
        <w:jc w:val="both"/>
        <w:rPr>
          <w:ins w:id="367" w:author="Steven Ortiz" w:date="2020-07-03T22:27:00Z"/>
          <w:color w:val="FF0000"/>
          <w:lang w:eastAsia="es-CO"/>
        </w:rPr>
        <w:pPrChange w:id="368" w:author="Steven Ortiz" w:date="2020-07-03T22:05:00Z">
          <w:pPr>
            <w:pStyle w:val="Sinespaciado"/>
          </w:pPr>
        </w:pPrChange>
      </w:pPr>
    </w:p>
    <w:p w14:paraId="3EC255FC" w14:textId="77777777" w:rsidR="00385660" w:rsidRDefault="00385660" w:rsidP="005E22AB">
      <w:pPr>
        <w:pStyle w:val="Sinespaciado"/>
        <w:spacing w:line="480" w:lineRule="auto"/>
        <w:ind w:left="1065" w:firstLine="0"/>
        <w:jc w:val="both"/>
        <w:rPr>
          <w:ins w:id="369" w:author="Steven Ortiz" w:date="2020-07-03T22:27:00Z"/>
          <w:color w:val="FF0000"/>
          <w:lang w:eastAsia="es-CO"/>
        </w:rPr>
        <w:pPrChange w:id="370" w:author="Steven Ortiz" w:date="2020-07-03T22:05:00Z">
          <w:pPr>
            <w:pStyle w:val="Sinespaciado"/>
          </w:pPr>
        </w:pPrChange>
      </w:pPr>
    </w:p>
    <w:p w14:paraId="406974F2" w14:textId="77777777" w:rsidR="00385660" w:rsidRDefault="00385660" w:rsidP="005E22AB">
      <w:pPr>
        <w:pStyle w:val="Sinespaciado"/>
        <w:spacing w:line="480" w:lineRule="auto"/>
        <w:ind w:left="1065" w:firstLine="0"/>
        <w:jc w:val="both"/>
        <w:rPr>
          <w:ins w:id="371" w:author="Steven Ortiz" w:date="2020-07-03T22:23:00Z"/>
          <w:color w:val="FF0000"/>
          <w:lang w:eastAsia="es-CO"/>
        </w:rPr>
        <w:pPrChange w:id="372" w:author="Steven Ortiz" w:date="2020-07-03T22:05:00Z">
          <w:pPr>
            <w:pStyle w:val="Sinespaciado"/>
          </w:pPr>
        </w:pPrChange>
      </w:pPr>
    </w:p>
    <w:p w14:paraId="0AD4F79A" w14:textId="77777777" w:rsidR="00385660" w:rsidRDefault="00385660" w:rsidP="005E22AB">
      <w:pPr>
        <w:pStyle w:val="Sinespaciado"/>
        <w:spacing w:line="480" w:lineRule="auto"/>
        <w:ind w:left="1065" w:firstLine="0"/>
        <w:jc w:val="both"/>
        <w:rPr>
          <w:ins w:id="373" w:author="Steven Ortiz" w:date="2020-07-03T22:29:00Z"/>
        </w:rPr>
        <w:pPrChange w:id="374" w:author="Steven Ortiz" w:date="2020-07-03T22:05:00Z">
          <w:pPr>
            <w:pStyle w:val="Sinespaciado"/>
          </w:pPr>
        </w:pPrChange>
      </w:pPr>
    </w:p>
    <w:p w14:paraId="28EE13D4" w14:textId="35426727" w:rsidR="00385660" w:rsidRDefault="00385660" w:rsidP="00385660">
      <w:pPr>
        <w:pStyle w:val="Sinespaciado"/>
        <w:spacing w:line="480" w:lineRule="auto"/>
        <w:ind w:left="1065" w:firstLine="0"/>
        <w:jc w:val="both"/>
        <w:rPr>
          <w:ins w:id="375" w:author="Steven Ortiz" w:date="2020-07-03T22:29:00Z"/>
          <w:color w:val="FF0000"/>
          <w:lang w:eastAsia="es-CO"/>
        </w:rPr>
      </w:pPr>
      <w:ins w:id="376" w:author="Steven Ortiz" w:date="2020-07-03T22:29:00Z">
        <w:r w:rsidRPr="00EC34D5">
          <w:rPr>
            <w:color w:val="FF0000"/>
            <w:lang w:eastAsia="es-CO"/>
          </w:rPr>
          <w:t xml:space="preserve">Ver ilustración </w:t>
        </w:r>
        <w:r>
          <w:rPr>
            <w:color w:val="FF0000"/>
            <w:lang w:eastAsia="es-CO"/>
          </w:rPr>
          <w:t xml:space="preserve">tal del importador, </w:t>
        </w:r>
        <w:r w:rsidRPr="00EC34D5">
          <w:rPr>
            <w:color w:val="FF0000"/>
            <w:lang w:eastAsia="es-CO"/>
          </w:rPr>
          <w:t>ver ilustración tal del funcional</w:t>
        </w:r>
        <w:r>
          <w:rPr>
            <w:color w:val="FF0000"/>
            <w:lang w:eastAsia="es-CO"/>
          </w:rPr>
          <w:t xml:space="preserve"> y la ilustracion tal del </w:t>
        </w:r>
        <w:r>
          <w:rPr>
            <w:color w:val="FF0000"/>
            <w:lang w:eastAsia="es-CO"/>
          </w:rPr>
          <w:t>extra</w:t>
        </w:r>
        <w:r>
          <w:rPr>
            <w:color w:val="FF0000"/>
            <w:lang w:eastAsia="es-CO"/>
          </w:rPr>
          <w:t xml:space="preserve"> del </w:t>
        </w:r>
        <w:r>
          <w:rPr>
            <w:color w:val="FF0000"/>
            <w:lang w:eastAsia="es-CO"/>
          </w:rPr>
          <w:t>MPU6050</w:t>
        </w:r>
        <w:r>
          <w:rPr>
            <w:color w:val="FF0000"/>
            <w:lang w:eastAsia="es-CO"/>
          </w:rPr>
          <w:t>.</w:t>
        </w:r>
      </w:ins>
    </w:p>
    <w:p w14:paraId="4F7C1391" w14:textId="77777777" w:rsidR="00385660" w:rsidRDefault="00385660" w:rsidP="00385660">
      <w:pPr>
        <w:pStyle w:val="Sinespaciado"/>
        <w:spacing w:line="480" w:lineRule="auto"/>
        <w:ind w:left="1065" w:firstLine="0"/>
        <w:jc w:val="both"/>
        <w:rPr>
          <w:ins w:id="377" w:author="Steven Ortiz" w:date="2020-07-03T22:29:00Z"/>
          <w:color w:val="FF0000"/>
          <w:lang w:eastAsia="es-CO"/>
        </w:rPr>
      </w:pPr>
    </w:p>
    <w:p w14:paraId="660777B1" w14:textId="17E246AE" w:rsidR="00385660" w:rsidRDefault="00385660" w:rsidP="00385660">
      <w:pPr>
        <w:pStyle w:val="Sinespaciado"/>
        <w:spacing w:line="480" w:lineRule="auto"/>
        <w:ind w:left="1065" w:firstLine="0"/>
        <w:jc w:val="both"/>
        <w:rPr>
          <w:ins w:id="378" w:author="Steven Ortiz" w:date="2020-07-03T22:29:00Z"/>
          <w:color w:val="FF0000"/>
          <w:lang w:eastAsia="es-CO"/>
        </w:rPr>
      </w:pPr>
      <w:ins w:id="379" w:author="Steven Ortiz" w:date="2020-07-03T22:30:00Z">
        <w:r>
          <w:rPr>
            <w:noProof/>
            <w:color w:val="FF0000"/>
            <w:lang w:eastAsia="es-CO"/>
          </w:rPr>
          <w:lastRenderedPageBreak/>
          <w:drawing>
            <wp:anchor distT="0" distB="0" distL="114300" distR="114300" simplePos="0" relativeHeight="251804672" behindDoc="0" locked="0" layoutInCell="1" allowOverlap="1" wp14:anchorId="66FD2AC4" wp14:editId="7F77182E">
              <wp:simplePos x="0" y="0"/>
              <wp:positionH relativeFrom="margin">
                <wp:align>right</wp:align>
              </wp:positionH>
              <wp:positionV relativeFrom="paragraph">
                <wp:posOffset>12700</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787AF38" w14:textId="262C987A" w:rsidR="00385660" w:rsidRDefault="00385660" w:rsidP="00385660">
      <w:pPr>
        <w:pStyle w:val="Sinespaciado"/>
        <w:spacing w:line="480" w:lineRule="auto"/>
        <w:ind w:left="1065" w:firstLine="0"/>
        <w:jc w:val="both"/>
        <w:rPr>
          <w:ins w:id="380" w:author="Steven Ortiz" w:date="2020-07-03T22:29:00Z"/>
          <w:color w:val="FF0000"/>
          <w:lang w:eastAsia="es-CO"/>
        </w:rPr>
      </w:pPr>
    </w:p>
    <w:p w14:paraId="3B59E317" w14:textId="20DD83BF" w:rsidR="00385660" w:rsidRDefault="00385660" w:rsidP="00385660">
      <w:pPr>
        <w:pStyle w:val="Sinespaciado"/>
        <w:spacing w:line="480" w:lineRule="auto"/>
        <w:ind w:left="1065" w:firstLine="0"/>
        <w:jc w:val="both"/>
        <w:rPr>
          <w:ins w:id="381" w:author="Steven Ortiz" w:date="2020-07-03T22:31:00Z"/>
          <w:color w:val="FF0000"/>
          <w:lang w:eastAsia="es-CO"/>
        </w:rPr>
      </w:pPr>
    </w:p>
    <w:p w14:paraId="16E79F9D" w14:textId="77777777" w:rsidR="00385660" w:rsidRDefault="00385660" w:rsidP="00385660">
      <w:pPr>
        <w:pStyle w:val="Sinespaciado"/>
        <w:spacing w:line="480" w:lineRule="auto"/>
        <w:ind w:left="1065" w:firstLine="0"/>
        <w:jc w:val="both"/>
        <w:rPr>
          <w:ins w:id="382" w:author="Steven Ortiz" w:date="2020-07-03T22:31:00Z"/>
          <w:color w:val="FF0000"/>
          <w:lang w:eastAsia="es-CO"/>
        </w:rPr>
      </w:pPr>
    </w:p>
    <w:p w14:paraId="77B8294C" w14:textId="77777777" w:rsidR="00385660" w:rsidRDefault="00385660" w:rsidP="00385660">
      <w:pPr>
        <w:pStyle w:val="Sinespaciado"/>
        <w:spacing w:line="480" w:lineRule="auto"/>
        <w:ind w:left="1065" w:firstLine="0"/>
        <w:jc w:val="both"/>
        <w:rPr>
          <w:ins w:id="383" w:author="Steven Ortiz" w:date="2020-07-03T22:31:00Z"/>
          <w:color w:val="FF0000"/>
          <w:lang w:eastAsia="es-CO"/>
        </w:rPr>
      </w:pPr>
    </w:p>
    <w:p w14:paraId="6F153195" w14:textId="6231366B" w:rsidR="00385660" w:rsidRDefault="00385660" w:rsidP="00385660">
      <w:pPr>
        <w:pStyle w:val="Sinespaciado"/>
        <w:spacing w:line="480" w:lineRule="auto"/>
        <w:ind w:left="1065" w:firstLine="0"/>
        <w:jc w:val="both"/>
        <w:rPr>
          <w:ins w:id="384" w:author="Steven Ortiz" w:date="2020-07-03T22:31:00Z"/>
          <w:color w:val="FF0000"/>
          <w:lang w:eastAsia="es-CO"/>
        </w:rPr>
      </w:pPr>
    </w:p>
    <w:p w14:paraId="1B1C0D67" w14:textId="15017EEA" w:rsidR="00385660" w:rsidRDefault="00385660" w:rsidP="00385660">
      <w:pPr>
        <w:pStyle w:val="Sinespaciado"/>
        <w:spacing w:line="480" w:lineRule="auto"/>
        <w:ind w:left="1065" w:firstLine="0"/>
        <w:jc w:val="both"/>
        <w:rPr>
          <w:ins w:id="385" w:author="Steven Ortiz" w:date="2020-07-03T22:31:00Z"/>
          <w:color w:val="FF0000"/>
          <w:lang w:eastAsia="es-CO"/>
        </w:rPr>
      </w:pPr>
      <w:ins w:id="386" w:author="Steven Ortiz" w:date="2020-07-03T22:32:00Z">
        <w:r>
          <w:rPr>
            <w:noProof/>
            <w:color w:val="FF0000"/>
            <w:lang w:eastAsia="es-CO"/>
          </w:rPr>
          <w:drawing>
            <wp:anchor distT="0" distB="0" distL="114300" distR="114300" simplePos="0" relativeHeight="251805696" behindDoc="0" locked="0" layoutInCell="1" allowOverlap="1" wp14:anchorId="16210AD2" wp14:editId="283040DF">
              <wp:simplePos x="0" y="0"/>
              <wp:positionH relativeFrom="margin">
                <wp:align>right</wp:align>
              </wp:positionH>
              <wp:positionV relativeFrom="paragraph">
                <wp:posOffset>119380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E3AEE07" w14:textId="77777777" w:rsidR="00385660" w:rsidRDefault="00385660" w:rsidP="00385660">
      <w:pPr>
        <w:pStyle w:val="Sinespaciado"/>
        <w:spacing w:line="480" w:lineRule="auto"/>
        <w:ind w:left="1065" w:firstLine="0"/>
        <w:jc w:val="both"/>
        <w:rPr>
          <w:ins w:id="387" w:author="Steven Ortiz" w:date="2020-07-03T22:31:00Z"/>
          <w:color w:val="FF0000"/>
          <w:lang w:eastAsia="es-CO"/>
        </w:rPr>
      </w:pPr>
    </w:p>
    <w:p w14:paraId="55CA5291" w14:textId="77777777" w:rsidR="00385660" w:rsidRDefault="00385660" w:rsidP="00385660">
      <w:pPr>
        <w:pStyle w:val="Sinespaciado"/>
        <w:spacing w:line="480" w:lineRule="auto"/>
        <w:ind w:left="1065" w:firstLine="0"/>
        <w:jc w:val="both"/>
        <w:rPr>
          <w:ins w:id="388" w:author="Steven Ortiz" w:date="2020-07-03T22:31:00Z"/>
          <w:color w:val="FF0000"/>
          <w:lang w:eastAsia="es-CO"/>
        </w:rPr>
      </w:pPr>
    </w:p>
    <w:p w14:paraId="4DCE5E37" w14:textId="77777777" w:rsidR="00385660" w:rsidRDefault="00385660" w:rsidP="00385660">
      <w:pPr>
        <w:pStyle w:val="Sinespaciado"/>
        <w:spacing w:line="480" w:lineRule="auto"/>
        <w:ind w:left="1065" w:firstLine="0"/>
        <w:jc w:val="both"/>
        <w:rPr>
          <w:ins w:id="389" w:author="Steven Ortiz" w:date="2020-07-03T22:29:00Z"/>
          <w:color w:val="FF0000"/>
          <w:lang w:eastAsia="es-CO"/>
        </w:rPr>
      </w:pPr>
    </w:p>
    <w:p w14:paraId="2557809F" w14:textId="4455259B" w:rsidR="00385660" w:rsidRDefault="00385660" w:rsidP="005E22AB">
      <w:pPr>
        <w:pStyle w:val="Sinespaciado"/>
        <w:spacing w:line="480" w:lineRule="auto"/>
        <w:ind w:left="1065" w:firstLine="0"/>
        <w:jc w:val="both"/>
        <w:rPr>
          <w:ins w:id="390" w:author="Steven Ortiz" w:date="2020-07-03T22:34:00Z"/>
        </w:rPr>
        <w:pPrChange w:id="391" w:author="Steven Ortiz" w:date="2020-07-03T22:05:00Z">
          <w:pPr>
            <w:pStyle w:val="Sinespaciado"/>
          </w:pPr>
        </w:pPrChange>
      </w:pPr>
    </w:p>
    <w:p w14:paraId="6E02CD3D" w14:textId="1190787D" w:rsidR="00385660" w:rsidRDefault="00385660" w:rsidP="005E22AB">
      <w:pPr>
        <w:pStyle w:val="Sinespaciado"/>
        <w:spacing w:line="480" w:lineRule="auto"/>
        <w:ind w:left="1065" w:firstLine="0"/>
        <w:jc w:val="both"/>
        <w:rPr>
          <w:ins w:id="392" w:author="Steven Ortiz" w:date="2020-07-03T22:32:00Z"/>
        </w:rPr>
        <w:pPrChange w:id="393" w:author="Steven Ortiz" w:date="2020-07-03T22:05:00Z">
          <w:pPr>
            <w:pStyle w:val="Sinespaciado"/>
          </w:pPr>
        </w:pPrChange>
      </w:pPr>
      <w:ins w:id="394" w:author="Steven Ortiz" w:date="2020-07-03T22:34:00Z">
        <w:r>
          <w:rPr>
            <w:noProof/>
            <w:lang w:eastAsia="es-CO"/>
          </w:rPr>
          <w:drawing>
            <wp:anchor distT="0" distB="0" distL="114300" distR="114300" simplePos="0" relativeHeight="251806720" behindDoc="0" locked="0" layoutInCell="1" allowOverlap="1" wp14:anchorId="0977F4BC" wp14:editId="43CF00F8">
              <wp:simplePos x="0" y="0"/>
              <wp:positionH relativeFrom="margin">
                <wp:align>right</wp:align>
              </wp:positionH>
              <wp:positionV relativeFrom="paragraph">
                <wp:posOffset>15240</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D5E6BD1" w14:textId="77777777" w:rsidR="00385660" w:rsidRDefault="00385660" w:rsidP="005E22AB">
      <w:pPr>
        <w:pStyle w:val="Sinespaciado"/>
        <w:spacing w:line="480" w:lineRule="auto"/>
        <w:ind w:left="1065" w:firstLine="0"/>
        <w:jc w:val="both"/>
        <w:rPr>
          <w:ins w:id="395" w:author="Steven Ortiz" w:date="2020-07-03T22:32:00Z"/>
        </w:rPr>
        <w:pPrChange w:id="396" w:author="Steven Ortiz" w:date="2020-07-03T22:05:00Z">
          <w:pPr>
            <w:pStyle w:val="Sinespaciado"/>
          </w:pPr>
        </w:pPrChange>
      </w:pPr>
    </w:p>
    <w:p w14:paraId="3A5AFE1A" w14:textId="77777777" w:rsidR="00385660" w:rsidRDefault="00385660" w:rsidP="005E22AB">
      <w:pPr>
        <w:pStyle w:val="Sinespaciado"/>
        <w:spacing w:line="480" w:lineRule="auto"/>
        <w:ind w:left="1065" w:firstLine="0"/>
        <w:jc w:val="both"/>
        <w:rPr>
          <w:ins w:id="397" w:author="Steven Ortiz" w:date="2020-07-03T22:32:00Z"/>
        </w:rPr>
        <w:pPrChange w:id="398" w:author="Steven Ortiz" w:date="2020-07-03T22:05:00Z">
          <w:pPr>
            <w:pStyle w:val="Sinespaciado"/>
          </w:pPr>
        </w:pPrChange>
      </w:pPr>
    </w:p>
    <w:p w14:paraId="524EE5AE" w14:textId="77777777" w:rsidR="00385660" w:rsidRDefault="00385660" w:rsidP="005E22AB">
      <w:pPr>
        <w:pStyle w:val="Sinespaciado"/>
        <w:spacing w:line="480" w:lineRule="auto"/>
        <w:ind w:left="1065" w:firstLine="0"/>
        <w:jc w:val="both"/>
        <w:rPr>
          <w:ins w:id="399" w:author="Steven Ortiz" w:date="2020-07-03T19:51:00Z"/>
        </w:rPr>
        <w:pPrChange w:id="400" w:author="Steven Ortiz" w:date="2020-07-03T22:05:00Z">
          <w:pPr>
            <w:pStyle w:val="Sinespaciado"/>
          </w:pPr>
        </w:pPrChange>
      </w:pPr>
    </w:p>
    <w:p w14:paraId="70077AE0" w14:textId="4AA66533" w:rsidR="00862598" w:rsidRDefault="00862598" w:rsidP="00862598">
      <w:pPr>
        <w:pStyle w:val="Ttulo3"/>
        <w:rPr>
          <w:ins w:id="401" w:author="Steven Ortiz" w:date="2020-07-03T19:51:00Z"/>
        </w:rPr>
        <w:pPrChange w:id="402" w:author="Steven Ortiz" w:date="2020-07-03T19:51:00Z">
          <w:pPr>
            <w:pStyle w:val="Sinespaciado"/>
          </w:pPr>
        </w:pPrChange>
      </w:pPr>
      <w:ins w:id="403" w:author="Steven Ortiz" w:date="2020-07-03T19:51:00Z">
        <w:r>
          <w:t>NeoPixel</w:t>
        </w:r>
      </w:ins>
    </w:p>
    <w:p w14:paraId="15307A9E" w14:textId="32FDD6C2" w:rsidR="00D57392" w:rsidRDefault="00862598" w:rsidP="00307AA4">
      <w:pPr>
        <w:pStyle w:val="Sinespaciado"/>
        <w:spacing w:line="480" w:lineRule="auto"/>
        <w:ind w:left="1065" w:firstLine="0"/>
        <w:jc w:val="both"/>
        <w:rPr>
          <w:ins w:id="404" w:author="Steven Ortiz" w:date="2020-07-03T22:34:00Z"/>
          <w:lang w:eastAsia="es-CO"/>
        </w:rPr>
        <w:pPrChange w:id="405" w:author="Steven Ortiz" w:date="2020-07-03T21:41:00Z">
          <w:pPr>
            <w:pStyle w:val="Sinespaciado"/>
            <w:spacing w:line="480" w:lineRule="auto"/>
            <w:ind w:left="1065" w:firstLine="0"/>
          </w:pPr>
        </w:pPrChange>
      </w:pPr>
      <w:ins w:id="406" w:author="Steven Ortiz" w:date="2020-07-03T19:54:00Z">
        <w:r>
          <w:t>Como parte visual se agreg</w:t>
        </w:r>
      </w:ins>
      <w:ins w:id="407" w:author="Steven Ortiz" w:date="2020-07-03T19:55:00Z">
        <w:r>
          <w:t xml:space="preserve">ó esta categoría </w:t>
        </w:r>
      </w:ins>
      <w:ins w:id="408" w:author="Steven Ortiz" w:date="2020-07-03T19:56:00Z">
        <w:r w:rsidR="00D57392">
          <w:t xml:space="preserve">para controlar los </w:t>
        </w:r>
        <w:r>
          <w:t xml:space="preserve">NeoPixel, </w:t>
        </w:r>
      </w:ins>
      <w:ins w:id="409" w:author="Steven Ortiz" w:date="2020-07-03T20:01:00Z">
        <w:r w:rsidR="00D57392">
          <w:rPr>
            <w:lang w:eastAsia="es-CO"/>
          </w:rPr>
          <w:t>estos s</w:t>
        </w:r>
        <w:r w:rsidR="00D57392">
          <w:rPr>
            <w:lang w:eastAsia="es-CO"/>
          </w:rPr>
          <w:t xml:space="preserve">on fabricados por Adafruit, y son diodos LED de tipo 5050 con un controlador WS2812 integrado en cada píxel </w:t>
        </w:r>
      </w:ins>
      <w:customXmlInsRangeStart w:id="410" w:author="Steven Ortiz" w:date="2020-07-03T20:01:00Z"/>
      <w:sdt>
        <w:sdtPr>
          <w:rPr>
            <w:lang w:eastAsia="es-CO"/>
          </w:rPr>
          <w:id w:val="-101567315"/>
          <w:citation/>
        </w:sdtPr>
        <w:sdtContent>
          <w:customXmlInsRangeEnd w:id="410"/>
          <w:ins w:id="411" w:author="Steven Ortiz" w:date="2020-07-03T20:01:00Z">
            <w:r w:rsidR="00D57392">
              <w:rPr>
                <w:lang w:eastAsia="es-CO"/>
              </w:rPr>
              <w:fldChar w:fldCharType="begin"/>
            </w:r>
            <w:r w:rsidR="00D57392">
              <w:rPr>
                <w:lang w:eastAsia="es-CO"/>
              </w:rPr>
              <w:instrText xml:space="preserve"> CITATION Bri \l 9226 </w:instrText>
            </w:r>
            <w:r w:rsidR="00D57392">
              <w:rPr>
                <w:lang w:eastAsia="es-CO"/>
              </w:rPr>
              <w:fldChar w:fldCharType="separate"/>
            </w:r>
            <w:r w:rsidR="00D57392">
              <w:rPr>
                <w:noProof/>
                <w:lang w:eastAsia="es-CO"/>
              </w:rPr>
              <w:t>(BricoGeek, s.f.)</w:t>
            </w:r>
            <w:r w:rsidR="00D57392">
              <w:rPr>
                <w:lang w:eastAsia="es-CO"/>
              </w:rPr>
              <w:fldChar w:fldCharType="end"/>
            </w:r>
          </w:ins>
          <w:customXmlInsRangeStart w:id="412" w:author="Steven Ortiz" w:date="2020-07-03T20:01:00Z"/>
        </w:sdtContent>
      </w:sdt>
      <w:customXmlInsRangeEnd w:id="412"/>
      <w:ins w:id="413" w:author="Steven Ortiz" w:date="2020-07-03T20:01:00Z">
        <w:r w:rsidR="00D57392">
          <w:rPr>
            <w:lang w:eastAsia="es-CO"/>
          </w:rPr>
          <w:t xml:space="preserve">, esto permite controlarlos mediante un solo hilo. </w:t>
        </w:r>
      </w:ins>
    </w:p>
    <w:p w14:paraId="60155B1B" w14:textId="00A9D33E" w:rsidR="00385660" w:rsidRDefault="00385660" w:rsidP="00385660">
      <w:pPr>
        <w:pStyle w:val="Sinespaciado"/>
        <w:spacing w:line="480" w:lineRule="auto"/>
        <w:ind w:left="1065" w:firstLine="0"/>
        <w:jc w:val="both"/>
        <w:rPr>
          <w:ins w:id="414" w:author="Steven Ortiz" w:date="2020-07-03T22:40:00Z"/>
          <w:color w:val="FF0000"/>
          <w:lang w:eastAsia="es-CO"/>
        </w:rPr>
      </w:pPr>
      <w:ins w:id="415" w:author="Steven Ortiz" w:date="2020-07-03T22:34:00Z">
        <w:r w:rsidRPr="00EC34D5">
          <w:rPr>
            <w:color w:val="FF0000"/>
            <w:lang w:eastAsia="es-CO"/>
          </w:rPr>
          <w:t xml:space="preserve">Ver ilustración </w:t>
        </w:r>
        <w:r>
          <w:rPr>
            <w:color w:val="FF0000"/>
            <w:lang w:eastAsia="es-CO"/>
          </w:rPr>
          <w:t xml:space="preserve">tal del importador, </w:t>
        </w:r>
        <w:r w:rsidRPr="00EC34D5">
          <w:rPr>
            <w:color w:val="FF0000"/>
            <w:lang w:eastAsia="es-CO"/>
          </w:rPr>
          <w:t>ver ilustración tal del funcional</w:t>
        </w:r>
        <w:r>
          <w:rPr>
            <w:color w:val="FF0000"/>
            <w:lang w:eastAsia="es-CO"/>
          </w:rPr>
          <w:t xml:space="preserve"> y la ilustracion tal del extra del </w:t>
        </w:r>
        <w:r w:rsidR="00F96837">
          <w:rPr>
            <w:color w:val="FF0000"/>
            <w:lang w:eastAsia="es-CO"/>
          </w:rPr>
          <w:t>NeoPixel</w:t>
        </w:r>
        <w:r>
          <w:rPr>
            <w:color w:val="FF0000"/>
            <w:lang w:eastAsia="es-CO"/>
          </w:rPr>
          <w:t>.</w:t>
        </w:r>
      </w:ins>
    </w:p>
    <w:p w14:paraId="66968C33" w14:textId="77777777" w:rsidR="00F96837" w:rsidRDefault="00F96837" w:rsidP="00385660">
      <w:pPr>
        <w:pStyle w:val="Sinespaciado"/>
        <w:spacing w:line="480" w:lineRule="auto"/>
        <w:ind w:left="1065" w:firstLine="0"/>
        <w:jc w:val="both"/>
        <w:rPr>
          <w:ins w:id="416" w:author="Steven Ortiz" w:date="2020-07-03T22:40:00Z"/>
          <w:color w:val="FF0000"/>
          <w:lang w:eastAsia="es-CO"/>
        </w:rPr>
      </w:pPr>
    </w:p>
    <w:p w14:paraId="388D6B60" w14:textId="77777777" w:rsidR="00F96837" w:rsidRDefault="00F96837" w:rsidP="00385660">
      <w:pPr>
        <w:pStyle w:val="Sinespaciado"/>
        <w:spacing w:line="480" w:lineRule="auto"/>
        <w:ind w:left="1065" w:firstLine="0"/>
        <w:jc w:val="both"/>
        <w:rPr>
          <w:ins w:id="417" w:author="Steven Ortiz" w:date="2020-07-03T22:40:00Z"/>
          <w:color w:val="FF0000"/>
          <w:lang w:eastAsia="es-CO"/>
        </w:rPr>
      </w:pPr>
    </w:p>
    <w:p w14:paraId="245D1C77" w14:textId="55A76CA4" w:rsidR="00F96837" w:rsidRDefault="00F96837" w:rsidP="00385660">
      <w:pPr>
        <w:pStyle w:val="Sinespaciado"/>
        <w:spacing w:line="480" w:lineRule="auto"/>
        <w:ind w:left="1065" w:firstLine="0"/>
        <w:jc w:val="both"/>
        <w:rPr>
          <w:ins w:id="418" w:author="Steven Ortiz" w:date="2020-07-03T22:40:00Z"/>
          <w:color w:val="FF0000"/>
          <w:lang w:eastAsia="es-CO"/>
        </w:rPr>
      </w:pPr>
      <w:ins w:id="419" w:author="Steven Ortiz" w:date="2020-07-03T22:40:00Z">
        <w:r>
          <w:rPr>
            <w:noProof/>
            <w:color w:val="FF0000"/>
            <w:lang w:eastAsia="es-CO"/>
          </w:rPr>
          <w:lastRenderedPageBreak/>
          <w:drawing>
            <wp:anchor distT="0" distB="0" distL="114300" distR="114300" simplePos="0" relativeHeight="251807744" behindDoc="0" locked="0" layoutInCell="1" allowOverlap="1" wp14:anchorId="2A3DC4A5" wp14:editId="5859FB64">
              <wp:simplePos x="0" y="0"/>
              <wp:positionH relativeFrom="margin">
                <wp:align>right</wp:align>
              </wp:positionH>
              <wp:positionV relativeFrom="paragraph">
                <wp:posOffset>-6350</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E19B0D7" w14:textId="6A58399F" w:rsidR="00F96837" w:rsidRDefault="00F96837" w:rsidP="00385660">
      <w:pPr>
        <w:pStyle w:val="Sinespaciado"/>
        <w:spacing w:line="480" w:lineRule="auto"/>
        <w:ind w:left="1065" w:firstLine="0"/>
        <w:jc w:val="both"/>
        <w:rPr>
          <w:ins w:id="420" w:author="Steven Ortiz" w:date="2020-07-03T22:34:00Z"/>
          <w:color w:val="FF0000"/>
          <w:lang w:eastAsia="es-CO"/>
        </w:rPr>
      </w:pPr>
    </w:p>
    <w:p w14:paraId="37CE12A9" w14:textId="77777777" w:rsidR="00385660" w:rsidRDefault="00385660" w:rsidP="00307AA4">
      <w:pPr>
        <w:pStyle w:val="Sinespaciado"/>
        <w:spacing w:line="480" w:lineRule="auto"/>
        <w:ind w:left="1065" w:firstLine="0"/>
        <w:jc w:val="both"/>
        <w:rPr>
          <w:ins w:id="421" w:author="Steven Ortiz" w:date="2020-07-03T22:40:00Z"/>
          <w:lang w:eastAsia="es-CO"/>
        </w:rPr>
        <w:pPrChange w:id="422" w:author="Steven Ortiz" w:date="2020-07-03T21:41:00Z">
          <w:pPr>
            <w:pStyle w:val="Sinespaciado"/>
            <w:spacing w:line="480" w:lineRule="auto"/>
            <w:ind w:left="1065" w:firstLine="0"/>
          </w:pPr>
        </w:pPrChange>
      </w:pPr>
    </w:p>
    <w:p w14:paraId="7CBE8834" w14:textId="77777777" w:rsidR="00F96837" w:rsidRDefault="00F96837" w:rsidP="00307AA4">
      <w:pPr>
        <w:pStyle w:val="Sinespaciado"/>
        <w:spacing w:line="480" w:lineRule="auto"/>
        <w:ind w:left="1065" w:firstLine="0"/>
        <w:jc w:val="both"/>
        <w:rPr>
          <w:ins w:id="423" w:author="Steven Ortiz" w:date="2020-07-03T22:40:00Z"/>
          <w:lang w:eastAsia="es-CO"/>
        </w:rPr>
        <w:pPrChange w:id="424" w:author="Steven Ortiz" w:date="2020-07-03T21:41:00Z">
          <w:pPr>
            <w:pStyle w:val="Sinespaciado"/>
            <w:spacing w:line="480" w:lineRule="auto"/>
            <w:ind w:left="1065" w:firstLine="0"/>
          </w:pPr>
        </w:pPrChange>
      </w:pPr>
    </w:p>
    <w:p w14:paraId="17680A77" w14:textId="4820CE62" w:rsidR="00F96837" w:rsidRDefault="00F96837" w:rsidP="00307AA4">
      <w:pPr>
        <w:pStyle w:val="Sinespaciado"/>
        <w:spacing w:line="480" w:lineRule="auto"/>
        <w:ind w:left="1065" w:firstLine="0"/>
        <w:jc w:val="both"/>
        <w:rPr>
          <w:ins w:id="425" w:author="Steven Ortiz" w:date="2020-07-03T22:41:00Z"/>
          <w:lang w:eastAsia="es-CO"/>
        </w:rPr>
        <w:pPrChange w:id="426" w:author="Steven Ortiz" w:date="2020-07-03T21:41:00Z">
          <w:pPr>
            <w:pStyle w:val="Sinespaciado"/>
            <w:spacing w:line="480" w:lineRule="auto"/>
            <w:ind w:left="1065" w:firstLine="0"/>
          </w:pPr>
        </w:pPrChange>
      </w:pPr>
    </w:p>
    <w:p w14:paraId="5E357650" w14:textId="2D9A6E59" w:rsidR="00F96837" w:rsidRDefault="00F96837" w:rsidP="00307AA4">
      <w:pPr>
        <w:pStyle w:val="Sinespaciado"/>
        <w:spacing w:line="480" w:lineRule="auto"/>
        <w:ind w:left="1065" w:firstLine="0"/>
        <w:jc w:val="both"/>
        <w:rPr>
          <w:ins w:id="427" w:author="Steven Ortiz" w:date="2020-07-03T22:41:00Z"/>
          <w:lang w:eastAsia="es-CO"/>
        </w:rPr>
        <w:pPrChange w:id="428" w:author="Steven Ortiz" w:date="2020-07-03T21:41:00Z">
          <w:pPr>
            <w:pStyle w:val="Sinespaciado"/>
            <w:spacing w:line="480" w:lineRule="auto"/>
            <w:ind w:left="1065" w:firstLine="0"/>
          </w:pPr>
        </w:pPrChange>
      </w:pPr>
      <w:ins w:id="429" w:author="Steven Ortiz" w:date="2020-07-03T22:43:00Z">
        <w:r>
          <w:rPr>
            <w:noProof/>
            <w:lang w:eastAsia="es-CO"/>
          </w:rPr>
          <w:drawing>
            <wp:anchor distT="0" distB="0" distL="114300" distR="114300" simplePos="0" relativeHeight="251808768" behindDoc="0" locked="0" layoutInCell="1" allowOverlap="1" wp14:anchorId="5EA1F44D" wp14:editId="6BCC71C3">
              <wp:simplePos x="0" y="0"/>
              <wp:positionH relativeFrom="column">
                <wp:posOffset>-70485</wp:posOffset>
              </wp:positionH>
              <wp:positionV relativeFrom="paragraph">
                <wp:posOffset>69850</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408C9F5" w14:textId="77777777" w:rsidR="00F96837" w:rsidRDefault="00F96837" w:rsidP="00307AA4">
      <w:pPr>
        <w:pStyle w:val="Sinespaciado"/>
        <w:spacing w:line="480" w:lineRule="auto"/>
        <w:ind w:left="1065" w:firstLine="0"/>
        <w:jc w:val="both"/>
        <w:rPr>
          <w:ins w:id="430" w:author="Steven Ortiz" w:date="2020-07-03T22:41:00Z"/>
          <w:lang w:eastAsia="es-CO"/>
        </w:rPr>
        <w:pPrChange w:id="431" w:author="Steven Ortiz" w:date="2020-07-03T21:41:00Z">
          <w:pPr>
            <w:pStyle w:val="Sinespaciado"/>
            <w:spacing w:line="480" w:lineRule="auto"/>
            <w:ind w:left="1065" w:firstLine="0"/>
          </w:pPr>
        </w:pPrChange>
      </w:pPr>
    </w:p>
    <w:p w14:paraId="20388F40" w14:textId="77777777" w:rsidR="00F96837" w:rsidRDefault="00F96837" w:rsidP="00307AA4">
      <w:pPr>
        <w:pStyle w:val="Sinespaciado"/>
        <w:spacing w:line="480" w:lineRule="auto"/>
        <w:ind w:left="1065" w:firstLine="0"/>
        <w:jc w:val="both"/>
        <w:rPr>
          <w:ins w:id="432" w:author="Steven Ortiz" w:date="2020-07-03T22:41:00Z"/>
          <w:lang w:eastAsia="es-CO"/>
        </w:rPr>
        <w:pPrChange w:id="433" w:author="Steven Ortiz" w:date="2020-07-03T21:41:00Z">
          <w:pPr>
            <w:pStyle w:val="Sinespaciado"/>
            <w:spacing w:line="480" w:lineRule="auto"/>
            <w:ind w:left="1065" w:firstLine="0"/>
          </w:pPr>
        </w:pPrChange>
      </w:pPr>
    </w:p>
    <w:p w14:paraId="34DC5C86" w14:textId="4C2772BC" w:rsidR="00F96837" w:rsidRDefault="00F96837" w:rsidP="00307AA4">
      <w:pPr>
        <w:pStyle w:val="Sinespaciado"/>
        <w:spacing w:line="480" w:lineRule="auto"/>
        <w:ind w:left="1065" w:firstLine="0"/>
        <w:jc w:val="both"/>
        <w:rPr>
          <w:ins w:id="434" w:author="Steven Ortiz" w:date="2020-07-03T22:43:00Z"/>
          <w:lang w:eastAsia="es-CO"/>
        </w:rPr>
        <w:pPrChange w:id="435" w:author="Steven Ortiz" w:date="2020-07-03T21:41:00Z">
          <w:pPr>
            <w:pStyle w:val="Sinespaciado"/>
            <w:spacing w:line="480" w:lineRule="auto"/>
            <w:ind w:left="1065" w:firstLine="0"/>
          </w:pPr>
        </w:pPrChange>
      </w:pPr>
    </w:p>
    <w:p w14:paraId="4732C771" w14:textId="20697A41" w:rsidR="00F96837" w:rsidRDefault="005469C7" w:rsidP="00307AA4">
      <w:pPr>
        <w:pStyle w:val="Sinespaciado"/>
        <w:spacing w:line="480" w:lineRule="auto"/>
        <w:ind w:left="1065" w:firstLine="0"/>
        <w:jc w:val="both"/>
        <w:rPr>
          <w:ins w:id="436" w:author="Steven Ortiz" w:date="2020-07-03T22:43:00Z"/>
          <w:lang w:eastAsia="es-CO"/>
        </w:rPr>
        <w:pPrChange w:id="437" w:author="Steven Ortiz" w:date="2020-07-03T21:41:00Z">
          <w:pPr>
            <w:pStyle w:val="Sinespaciado"/>
            <w:spacing w:line="480" w:lineRule="auto"/>
            <w:ind w:left="1065" w:firstLine="0"/>
          </w:pPr>
        </w:pPrChange>
      </w:pPr>
      <w:bookmarkStart w:id="438" w:name="_GoBack"/>
      <w:ins w:id="439" w:author="Steven Ortiz" w:date="2020-07-03T22:44:00Z">
        <w:r>
          <w:rPr>
            <w:noProof/>
            <w:lang w:eastAsia="es-CO"/>
          </w:rPr>
          <w:drawing>
            <wp:anchor distT="0" distB="0" distL="114300" distR="114300" simplePos="0" relativeHeight="251809792" behindDoc="0" locked="0" layoutInCell="1" allowOverlap="1" wp14:anchorId="38C23C18" wp14:editId="78BCC78F">
              <wp:simplePos x="0" y="0"/>
              <wp:positionH relativeFrom="margin">
                <wp:align>center</wp:align>
              </wp:positionH>
              <wp:positionV relativeFrom="paragraph">
                <wp:posOffset>239395</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ins>
      <w:bookmarkEnd w:id="438"/>
    </w:p>
    <w:p w14:paraId="021A0EB9" w14:textId="1F00784C" w:rsidR="00F96837" w:rsidRDefault="00F96837" w:rsidP="00307AA4">
      <w:pPr>
        <w:pStyle w:val="Sinespaciado"/>
        <w:spacing w:line="480" w:lineRule="auto"/>
        <w:ind w:left="1065" w:firstLine="0"/>
        <w:jc w:val="both"/>
        <w:rPr>
          <w:ins w:id="440" w:author="Steven Ortiz" w:date="2020-07-03T22:43:00Z"/>
          <w:lang w:eastAsia="es-CO"/>
        </w:rPr>
        <w:pPrChange w:id="441" w:author="Steven Ortiz" w:date="2020-07-03T21:41:00Z">
          <w:pPr>
            <w:pStyle w:val="Sinespaciado"/>
            <w:spacing w:line="480" w:lineRule="auto"/>
            <w:ind w:left="1065" w:firstLine="0"/>
          </w:pPr>
        </w:pPrChange>
      </w:pPr>
    </w:p>
    <w:p w14:paraId="3CB38C6D" w14:textId="77777777" w:rsidR="00F96837" w:rsidRDefault="00F96837" w:rsidP="00307AA4">
      <w:pPr>
        <w:pStyle w:val="Sinespaciado"/>
        <w:spacing w:line="480" w:lineRule="auto"/>
        <w:ind w:left="1065" w:firstLine="0"/>
        <w:jc w:val="both"/>
        <w:rPr>
          <w:ins w:id="442" w:author="Steven Ortiz" w:date="2020-07-03T22:43:00Z"/>
          <w:lang w:eastAsia="es-CO"/>
        </w:rPr>
        <w:pPrChange w:id="443" w:author="Steven Ortiz" w:date="2020-07-03T21:41:00Z">
          <w:pPr>
            <w:pStyle w:val="Sinespaciado"/>
            <w:spacing w:line="480" w:lineRule="auto"/>
            <w:ind w:left="1065" w:firstLine="0"/>
          </w:pPr>
        </w:pPrChange>
      </w:pPr>
    </w:p>
    <w:p w14:paraId="4F1EF46F" w14:textId="77777777" w:rsidR="00F96837" w:rsidRDefault="00F96837" w:rsidP="00307AA4">
      <w:pPr>
        <w:pStyle w:val="Sinespaciado"/>
        <w:spacing w:line="480" w:lineRule="auto"/>
        <w:ind w:left="1065" w:firstLine="0"/>
        <w:jc w:val="both"/>
        <w:rPr>
          <w:ins w:id="444" w:author="Steven Ortiz" w:date="2020-07-03T22:45:00Z"/>
          <w:lang w:eastAsia="es-CO"/>
        </w:rPr>
        <w:pPrChange w:id="445" w:author="Steven Ortiz" w:date="2020-07-03T21:41:00Z">
          <w:pPr>
            <w:pStyle w:val="Sinespaciado"/>
            <w:spacing w:line="480" w:lineRule="auto"/>
            <w:ind w:left="1065" w:firstLine="0"/>
          </w:pPr>
        </w:pPrChange>
      </w:pPr>
    </w:p>
    <w:p w14:paraId="33DDF686" w14:textId="77777777" w:rsidR="005469C7" w:rsidRDefault="005469C7" w:rsidP="00307AA4">
      <w:pPr>
        <w:pStyle w:val="Sinespaciado"/>
        <w:spacing w:line="480" w:lineRule="auto"/>
        <w:ind w:left="1065" w:firstLine="0"/>
        <w:jc w:val="both"/>
        <w:rPr>
          <w:ins w:id="446" w:author="Steven Ortiz" w:date="2020-07-03T21:12:00Z"/>
          <w:lang w:eastAsia="es-CO"/>
        </w:rPr>
        <w:pPrChange w:id="447" w:author="Steven Ortiz" w:date="2020-07-03T21:41:00Z">
          <w:pPr>
            <w:pStyle w:val="Sinespaciado"/>
            <w:spacing w:line="480" w:lineRule="auto"/>
            <w:ind w:left="1065" w:firstLine="0"/>
          </w:pPr>
        </w:pPrChange>
      </w:pPr>
    </w:p>
    <w:p w14:paraId="2CF1F55B" w14:textId="3D3B8A2E" w:rsidR="008D63F7" w:rsidRDefault="008D63F7" w:rsidP="008D63F7">
      <w:pPr>
        <w:pStyle w:val="Ttulo3"/>
        <w:rPr>
          <w:ins w:id="448" w:author="Steven Ortiz" w:date="2020-07-03T21:12:00Z"/>
          <w:lang w:eastAsia="es-CO"/>
        </w:rPr>
        <w:pPrChange w:id="449" w:author="Steven Ortiz" w:date="2020-07-03T21:12:00Z">
          <w:pPr>
            <w:pStyle w:val="Sinespaciado"/>
            <w:spacing w:line="480" w:lineRule="auto"/>
            <w:ind w:left="1065" w:firstLine="0"/>
          </w:pPr>
        </w:pPrChange>
      </w:pPr>
      <w:ins w:id="450" w:author="Steven Ortiz" w:date="2020-07-03T21:12:00Z">
        <w:r>
          <w:rPr>
            <w:lang w:eastAsia="es-CO"/>
          </w:rPr>
          <w:t>Tiempo</w:t>
        </w:r>
      </w:ins>
    </w:p>
    <w:p w14:paraId="403B47BA" w14:textId="3BEB041B" w:rsidR="008D63F7" w:rsidRDefault="00F834D1" w:rsidP="00307AA4">
      <w:pPr>
        <w:pStyle w:val="Sinespaciado"/>
        <w:spacing w:line="480" w:lineRule="auto"/>
        <w:jc w:val="both"/>
        <w:rPr>
          <w:ins w:id="451" w:author="Steven Ortiz" w:date="2020-07-03T21:42:00Z"/>
        </w:rPr>
        <w:pPrChange w:id="452" w:author="Steven Ortiz" w:date="2020-07-03T21:41:00Z">
          <w:pPr>
            <w:pStyle w:val="Sinespaciado"/>
            <w:spacing w:line="480" w:lineRule="auto"/>
            <w:ind w:left="1065" w:firstLine="0"/>
          </w:pPr>
        </w:pPrChange>
      </w:pPr>
      <w:ins w:id="453" w:author="Steven Ortiz" w:date="2020-07-03T21:37:00Z">
        <w:r>
          <w:t>En la música el tiempo es una parte importante,</w:t>
        </w:r>
      </w:ins>
      <w:ins w:id="454" w:author="Steven Ortiz" w:date="2020-07-03T21:38:00Z">
        <w:r>
          <w:t xml:space="preserve"> para lo cual, la categoría tiempo cuenta con bloques de retrasos</w:t>
        </w:r>
      </w:ins>
      <w:ins w:id="455" w:author="Steven Ortiz" w:date="2020-07-03T21:40:00Z">
        <w:r w:rsidR="00307AA4">
          <w:t xml:space="preserve">, además de ello tiene bloques para funcionalidades de tiempo real y </w:t>
        </w:r>
      </w:ins>
      <w:ins w:id="456" w:author="Steven Ortiz" w:date="2020-07-03T21:37:00Z">
        <w:r w:rsidR="00307AA4">
          <w:t>bloques con funcionalidades de crear interrupciones por tiempo.</w:t>
        </w:r>
      </w:ins>
    </w:p>
    <w:p w14:paraId="618CB7EA" w14:textId="4F6E25B4" w:rsidR="00307AA4" w:rsidRDefault="00307AA4" w:rsidP="00307AA4">
      <w:pPr>
        <w:pStyle w:val="Ttulo2"/>
        <w:rPr>
          <w:ins w:id="457" w:author="Steven Ortiz" w:date="2020-07-03T21:48:00Z"/>
        </w:rPr>
        <w:pPrChange w:id="458" w:author="Steven Ortiz" w:date="2020-07-03T21:42:00Z">
          <w:pPr>
            <w:pStyle w:val="Sinespaciado"/>
            <w:spacing w:line="480" w:lineRule="auto"/>
            <w:ind w:left="1065" w:firstLine="0"/>
          </w:pPr>
        </w:pPrChange>
      </w:pPr>
      <w:ins w:id="459" w:author="Steven Ortiz" w:date="2020-07-03T21:42:00Z">
        <w:r>
          <w:t>Construcción de bloques</w:t>
        </w:r>
      </w:ins>
    </w:p>
    <w:p w14:paraId="2D59B0A4" w14:textId="77777777" w:rsidR="00307AA4" w:rsidRDefault="00307AA4" w:rsidP="00307AA4">
      <w:pPr>
        <w:pStyle w:val="Sinespaciado"/>
        <w:spacing w:line="480" w:lineRule="auto"/>
        <w:rPr>
          <w:ins w:id="460" w:author="Steven Ortiz" w:date="2020-07-03T21:48:00Z"/>
          <w:lang w:eastAsia="es-CO"/>
        </w:rPr>
      </w:pPr>
      <w:ins w:id="461" w:author="Steven Ortiz" w:date="2020-07-03T21:48:00Z">
        <w:r>
          <w:rPr>
            <w:lang w:eastAsia="es-CO"/>
          </w:rPr>
          <w:t>Usando Blockly Developer Tools permite crear bloques según sea su tipo.</w:t>
        </w:r>
      </w:ins>
    </w:p>
    <w:p w14:paraId="64DA5240" w14:textId="5E99712C" w:rsidR="00307AA4" w:rsidRDefault="00307AA4" w:rsidP="00307AA4">
      <w:pPr>
        <w:pStyle w:val="Sinespaciado"/>
        <w:spacing w:line="480" w:lineRule="auto"/>
        <w:rPr>
          <w:ins w:id="462" w:author="Steven Ortiz" w:date="2020-07-03T21:48:00Z"/>
          <w:lang w:eastAsia="es-CO"/>
        </w:rPr>
      </w:pPr>
      <w:ins w:id="463" w:author="Steven Ortiz" w:date="2020-07-03T21:48:00Z">
        <w:r>
          <w:rPr>
            <w:lang w:eastAsia="es-CO"/>
          </w:rPr>
          <w:t xml:space="preserve">En la </w:t>
        </w:r>
        <w:r w:rsidRPr="00307AA4">
          <w:rPr>
            <w:color w:val="FF0000"/>
            <w:lang w:eastAsia="es-CO"/>
            <w:rPrChange w:id="464" w:author="Steven Ortiz" w:date="2020-07-03T21:50:00Z">
              <w:rPr>
                <w:color w:val="FF0000"/>
                <w:lang w:eastAsia="es-CO"/>
              </w:rPr>
            </w:rPrChange>
          </w:rPr>
          <w:fldChar w:fldCharType="begin"/>
        </w:r>
        <w:r w:rsidRPr="00307AA4">
          <w:rPr>
            <w:color w:val="FF0000"/>
            <w:lang w:eastAsia="es-CO"/>
            <w:rPrChange w:id="465" w:author="Steven Ortiz" w:date="2020-07-03T21:50:00Z">
              <w:rPr>
                <w:lang w:eastAsia="es-CO"/>
              </w:rPr>
            </w:rPrChange>
          </w:rPr>
          <w:instrText xml:space="preserve"> REF _Ref41329545 \h </w:instrText>
        </w:r>
        <w:r w:rsidRPr="00307AA4">
          <w:rPr>
            <w:color w:val="FF0000"/>
            <w:lang w:eastAsia="es-CO"/>
            <w:rPrChange w:id="466" w:author="Steven Ortiz" w:date="2020-07-03T21:50:00Z">
              <w:rPr>
                <w:color w:val="FF0000"/>
                <w:lang w:eastAsia="es-CO"/>
              </w:rPr>
            </w:rPrChange>
          </w:rPr>
        </w:r>
        <w:r w:rsidRPr="00307AA4">
          <w:rPr>
            <w:color w:val="FF0000"/>
            <w:lang w:eastAsia="es-CO"/>
            <w:rPrChange w:id="467" w:author="Steven Ortiz" w:date="2020-07-03T21:50:00Z">
              <w:rPr>
                <w:color w:val="FF0000"/>
                <w:lang w:eastAsia="es-CO"/>
              </w:rPr>
            </w:rPrChange>
          </w:rPr>
          <w:fldChar w:fldCharType="separate"/>
        </w:r>
        <w:r w:rsidRPr="00307AA4">
          <w:rPr>
            <w:color w:val="FF0000"/>
            <w:rPrChange w:id="468" w:author="Steven Ortiz" w:date="2020-07-03T21:50:00Z">
              <w:rPr/>
            </w:rPrChange>
          </w:rPr>
          <w:t xml:space="preserve">Ilustración </w:t>
        </w:r>
        <w:r w:rsidRPr="00307AA4">
          <w:rPr>
            <w:noProof/>
            <w:color w:val="FF0000"/>
            <w:rPrChange w:id="469" w:author="Steven Ortiz" w:date="2020-07-03T21:50:00Z">
              <w:rPr>
                <w:noProof/>
              </w:rPr>
            </w:rPrChange>
          </w:rPr>
          <w:t>9</w:t>
        </w:r>
        <w:r w:rsidRPr="00307AA4">
          <w:rPr>
            <w:color w:val="FF0000"/>
            <w:lang w:eastAsia="es-CO"/>
            <w:rPrChange w:id="470" w:author="Steven Ortiz" w:date="2020-07-03T21:50:00Z">
              <w:rPr>
                <w:color w:val="FF0000"/>
                <w:lang w:eastAsia="es-CO"/>
              </w:rPr>
            </w:rPrChange>
          </w:rPr>
          <w:fldChar w:fldCharType="end"/>
        </w:r>
        <w:r>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w:t>
        </w:r>
        <w:r w:rsidR="00F72542">
          <w:rPr>
            <w:lang w:eastAsia="es-CO"/>
          </w:rPr>
          <w:t xml:space="preserve">ntegración con el programa base, la </w:t>
        </w:r>
      </w:ins>
      <w:ins w:id="471" w:author="Steven Ortiz" w:date="2020-07-03T21:50:00Z">
        <w:r w:rsidR="00F72542">
          <w:rPr>
            <w:lang w:eastAsia="es-CO"/>
          </w:rPr>
          <w:t>definición</w:t>
        </w:r>
      </w:ins>
      <w:ins w:id="472" w:author="Steven Ortiz" w:date="2020-07-03T21:48:00Z">
        <w:r w:rsidR="00F72542">
          <w:rPr>
            <w:lang w:eastAsia="es-CO"/>
          </w:rPr>
          <w:t xml:space="preserve"> </w:t>
        </w:r>
      </w:ins>
      <w:ins w:id="473" w:author="Steven Ortiz" w:date="2020-07-03T21:50:00Z">
        <w:r w:rsidR="00F72542">
          <w:rPr>
            <w:lang w:eastAsia="es-CO"/>
          </w:rPr>
          <w:t xml:space="preserve">del </w:t>
        </w:r>
        <w:r w:rsidR="00F72542">
          <w:rPr>
            <w:lang w:eastAsia="es-CO"/>
          </w:rPr>
          <w:lastRenderedPageBreak/>
          <w:t xml:space="preserve">bloque contiene su forma, y el generador contiene el fragmento de </w:t>
        </w:r>
      </w:ins>
      <w:ins w:id="474" w:author="Steven Ortiz" w:date="2020-07-03T21:51:00Z">
        <w:r w:rsidR="00F72542">
          <w:rPr>
            <w:lang w:eastAsia="es-CO"/>
          </w:rPr>
          <w:t>código</w:t>
        </w:r>
      </w:ins>
      <w:ins w:id="475" w:author="Steven Ortiz" w:date="2020-07-03T21:50:00Z">
        <w:r w:rsidR="00F72542">
          <w:rPr>
            <w:lang w:eastAsia="es-CO"/>
          </w:rPr>
          <w:t xml:space="preserve"> </w:t>
        </w:r>
      </w:ins>
      <w:ins w:id="476" w:author="Steven Ortiz" w:date="2020-07-03T21:51:00Z">
        <w:r w:rsidR="00F72542">
          <w:rPr>
            <w:lang w:eastAsia="es-CO"/>
          </w:rPr>
          <w:t>que corresponde al bloque dependiendo de su funcionalidad</w:t>
        </w:r>
      </w:ins>
    </w:p>
    <w:p w14:paraId="21BC80DB" w14:textId="52C6F511" w:rsidR="00307AA4" w:rsidRDefault="00307AA4" w:rsidP="00307AA4">
      <w:pPr>
        <w:tabs>
          <w:tab w:val="left" w:pos="142"/>
        </w:tabs>
        <w:spacing w:line="480" w:lineRule="auto"/>
        <w:ind w:left="0"/>
        <w:rPr>
          <w:ins w:id="477" w:author="Steven Ortiz" w:date="2020-07-03T21:48:00Z"/>
          <w:rFonts w:cs="Times New Roman"/>
          <w:szCs w:val="24"/>
        </w:rPr>
      </w:pPr>
      <w:ins w:id="478" w:author="Steven Ortiz" w:date="2020-07-03T21:48:00Z">
        <w:r>
          <w:rPr>
            <w:noProof/>
            <w:lang w:eastAsia="es-CO"/>
          </w:rPr>
          <w:drawing>
            <wp:anchor distT="0" distB="0" distL="114300" distR="114300" simplePos="0" relativeHeight="251796480" behindDoc="0" locked="0" layoutInCell="1" allowOverlap="1" wp14:anchorId="079B0A6D" wp14:editId="536BE9F5">
              <wp:simplePos x="0" y="0"/>
              <wp:positionH relativeFrom="margin">
                <wp:align>center</wp:align>
              </wp:positionH>
              <wp:positionV relativeFrom="paragraph">
                <wp:posOffset>5080</wp:posOffset>
              </wp:positionV>
              <wp:extent cx="2990850" cy="2435225"/>
              <wp:effectExtent l="0" t="0" r="0" b="317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57A803E9" w14:textId="4315CB4D" w:rsidR="00307AA4" w:rsidRDefault="00307AA4" w:rsidP="00307AA4">
      <w:pPr>
        <w:tabs>
          <w:tab w:val="left" w:pos="142"/>
        </w:tabs>
        <w:spacing w:line="480" w:lineRule="auto"/>
        <w:ind w:left="0"/>
        <w:rPr>
          <w:ins w:id="479" w:author="Steven Ortiz" w:date="2020-07-03T21:48:00Z"/>
          <w:rFonts w:cs="Times New Roman"/>
          <w:szCs w:val="24"/>
        </w:rPr>
      </w:pPr>
    </w:p>
    <w:p w14:paraId="63AADDE1" w14:textId="77777777" w:rsidR="00307AA4" w:rsidRDefault="00307AA4" w:rsidP="00307AA4">
      <w:pPr>
        <w:tabs>
          <w:tab w:val="left" w:pos="142"/>
        </w:tabs>
        <w:spacing w:line="480" w:lineRule="auto"/>
        <w:ind w:left="0"/>
        <w:rPr>
          <w:ins w:id="480" w:author="Steven Ortiz" w:date="2020-07-03T21:48:00Z"/>
          <w:rFonts w:cs="Times New Roman"/>
          <w:szCs w:val="24"/>
        </w:rPr>
      </w:pPr>
    </w:p>
    <w:p w14:paraId="2D0EF195" w14:textId="77777777" w:rsidR="00307AA4" w:rsidRDefault="00307AA4" w:rsidP="00307AA4">
      <w:pPr>
        <w:tabs>
          <w:tab w:val="left" w:pos="142"/>
        </w:tabs>
        <w:spacing w:line="480" w:lineRule="auto"/>
        <w:ind w:left="0"/>
        <w:rPr>
          <w:ins w:id="481" w:author="Steven Ortiz" w:date="2020-07-03T21:48:00Z"/>
          <w:rFonts w:cs="Times New Roman"/>
          <w:szCs w:val="24"/>
        </w:rPr>
      </w:pPr>
    </w:p>
    <w:p w14:paraId="6DFB3E4F" w14:textId="77777777" w:rsidR="00307AA4" w:rsidRDefault="00307AA4" w:rsidP="00307AA4">
      <w:pPr>
        <w:tabs>
          <w:tab w:val="left" w:pos="142"/>
        </w:tabs>
        <w:spacing w:line="480" w:lineRule="auto"/>
        <w:ind w:left="0"/>
        <w:rPr>
          <w:ins w:id="482" w:author="Steven Ortiz" w:date="2020-07-03T21:48:00Z"/>
          <w:rFonts w:cs="Times New Roman"/>
          <w:szCs w:val="24"/>
        </w:rPr>
      </w:pPr>
    </w:p>
    <w:p w14:paraId="5A924287" w14:textId="77777777" w:rsidR="00307AA4" w:rsidRDefault="00307AA4" w:rsidP="00307AA4">
      <w:pPr>
        <w:tabs>
          <w:tab w:val="left" w:pos="142"/>
        </w:tabs>
        <w:spacing w:line="480" w:lineRule="auto"/>
        <w:ind w:left="0"/>
        <w:rPr>
          <w:ins w:id="483" w:author="Steven Ortiz" w:date="2020-07-03T21:48:00Z"/>
          <w:rFonts w:cs="Times New Roman"/>
          <w:szCs w:val="24"/>
        </w:rPr>
      </w:pPr>
    </w:p>
    <w:p w14:paraId="33E04F9A" w14:textId="77777777" w:rsidR="00307AA4" w:rsidRDefault="00307AA4" w:rsidP="00307AA4">
      <w:pPr>
        <w:tabs>
          <w:tab w:val="left" w:pos="142"/>
        </w:tabs>
        <w:spacing w:line="480" w:lineRule="auto"/>
        <w:ind w:left="0"/>
        <w:rPr>
          <w:ins w:id="484" w:author="Steven Ortiz" w:date="2020-07-03T21:48:00Z"/>
          <w:rFonts w:cs="Times New Roman"/>
          <w:szCs w:val="24"/>
        </w:rPr>
      </w:pPr>
    </w:p>
    <w:p w14:paraId="269256D0" w14:textId="3CA5101E" w:rsidR="00307AA4" w:rsidRDefault="00307AA4" w:rsidP="00307AA4">
      <w:pPr>
        <w:tabs>
          <w:tab w:val="left" w:pos="142"/>
        </w:tabs>
        <w:spacing w:line="480" w:lineRule="auto"/>
        <w:ind w:left="0"/>
        <w:rPr>
          <w:ins w:id="485" w:author="Steven Ortiz" w:date="2020-07-03T21:48:00Z"/>
          <w:rFonts w:cs="Times New Roman"/>
          <w:szCs w:val="24"/>
        </w:rPr>
      </w:pPr>
    </w:p>
    <w:p w14:paraId="5719432D" w14:textId="77777777" w:rsidR="00307AA4" w:rsidRDefault="00307AA4" w:rsidP="00307AA4">
      <w:pPr>
        <w:tabs>
          <w:tab w:val="left" w:pos="142"/>
        </w:tabs>
        <w:spacing w:line="480" w:lineRule="auto"/>
        <w:ind w:left="0"/>
        <w:rPr>
          <w:ins w:id="486" w:author="Steven Ortiz" w:date="2020-07-03T21:48:00Z"/>
          <w:rFonts w:cs="Times New Roman"/>
          <w:szCs w:val="24"/>
        </w:rPr>
      </w:pPr>
    </w:p>
    <w:p w14:paraId="7F32F879" w14:textId="77777777" w:rsidR="00307AA4" w:rsidRDefault="00307AA4" w:rsidP="00307AA4">
      <w:pPr>
        <w:tabs>
          <w:tab w:val="left" w:pos="142"/>
        </w:tabs>
        <w:spacing w:line="480" w:lineRule="auto"/>
        <w:ind w:left="0"/>
        <w:rPr>
          <w:ins w:id="487" w:author="Steven Ortiz" w:date="2020-07-03T21:48:00Z"/>
          <w:rFonts w:cs="Times New Roman"/>
          <w:szCs w:val="24"/>
        </w:rPr>
      </w:pPr>
    </w:p>
    <w:p w14:paraId="61734612" w14:textId="77777777" w:rsidR="00307AA4" w:rsidRDefault="00307AA4" w:rsidP="00307AA4">
      <w:pPr>
        <w:tabs>
          <w:tab w:val="left" w:pos="142"/>
        </w:tabs>
        <w:spacing w:line="480" w:lineRule="auto"/>
        <w:ind w:left="0"/>
        <w:rPr>
          <w:ins w:id="488" w:author="Steven Ortiz" w:date="2020-07-03T21:48:00Z"/>
          <w:rFonts w:cs="Times New Roman"/>
          <w:szCs w:val="24"/>
        </w:rPr>
      </w:pPr>
    </w:p>
    <w:p w14:paraId="5706637F" w14:textId="77777777" w:rsidR="00307AA4" w:rsidRPr="00307AA4" w:rsidRDefault="00307AA4" w:rsidP="00307AA4">
      <w:pPr>
        <w:rPr>
          <w:ins w:id="489" w:author="Steven Ortiz" w:date="2020-07-03T20:01:00Z"/>
          <w:lang w:eastAsia="es-CO"/>
          <w:rPrChange w:id="490" w:author="Steven Ortiz" w:date="2020-07-03T21:48:00Z">
            <w:rPr>
              <w:ins w:id="491" w:author="Steven Ortiz" w:date="2020-07-03T20:01:00Z"/>
              <w:lang w:eastAsia="es-CO"/>
            </w:rPr>
          </w:rPrChange>
        </w:rPr>
        <w:pPrChange w:id="492" w:author="Steven Ortiz" w:date="2020-07-03T21:48:00Z">
          <w:pPr>
            <w:pStyle w:val="Sinespaciado"/>
            <w:spacing w:line="480" w:lineRule="auto"/>
            <w:ind w:left="1065" w:firstLine="0"/>
          </w:pPr>
        </w:pPrChange>
      </w:pPr>
    </w:p>
    <w:p w14:paraId="7652341E" w14:textId="59E75E9D" w:rsidR="00862598" w:rsidRPr="00862598" w:rsidRDefault="00862598" w:rsidP="00862598">
      <w:pPr>
        <w:pStyle w:val="Sinespaciado"/>
        <w:rPr>
          <w:rPrChange w:id="493" w:author="Steven Ortiz" w:date="2020-07-03T19:51:00Z">
            <w:rPr>
              <w:lang w:eastAsia="es-CO"/>
            </w:rPr>
          </w:rPrChange>
        </w:rPr>
        <w:pPrChange w:id="494" w:author="Steven Ortiz" w:date="2020-07-03T19:51:00Z">
          <w:pPr>
            <w:pStyle w:val="Sinespaciado"/>
          </w:pPr>
        </w:pPrChange>
      </w:pPr>
      <w:ins w:id="495" w:author="Steven Ortiz" w:date="2020-07-03T19:56:00Z">
        <w:r>
          <w:t xml:space="preserve"> </w:t>
        </w:r>
      </w:ins>
      <w:ins w:id="496" w:author="Steven Ortiz" w:date="2020-07-03T19:55:00Z">
        <w:r>
          <w:t xml:space="preserve"> </w:t>
        </w:r>
      </w:ins>
    </w:p>
    <w:p w14:paraId="40F67C90" w14:textId="357B96F2" w:rsidR="004D27C7" w:rsidRPr="008D5830" w:rsidDel="006C1D81" w:rsidRDefault="004D27C7" w:rsidP="004D27C7">
      <w:pPr>
        <w:pStyle w:val="Ttulo2"/>
        <w:rPr>
          <w:del w:id="497" w:author="Steven Ortiz" w:date="2020-07-03T19:05:00Z"/>
        </w:rPr>
      </w:pPr>
      <w:bookmarkStart w:id="498" w:name="_Toc41335657"/>
      <w:del w:id="499" w:author="Steven Ortiz" w:date="2020-07-03T19:05:00Z">
        <w:r w:rsidDel="006C1D81">
          <w:delText>Software</w:delText>
        </w:r>
        <w:bookmarkEnd w:id="498"/>
      </w:del>
    </w:p>
    <w:p w14:paraId="4B157B20" w14:textId="200EA2D5" w:rsidR="004D27C7" w:rsidDel="006C1D81" w:rsidRDefault="004D27C7" w:rsidP="004D27C7">
      <w:pPr>
        <w:pStyle w:val="Ttulo3"/>
        <w:rPr>
          <w:del w:id="500" w:author="Steven Ortiz" w:date="2020-07-03T19:05:00Z"/>
          <w:lang w:eastAsia="es-CO"/>
        </w:rPr>
      </w:pPr>
      <w:bookmarkStart w:id="501" w:name="_Toc41335658"/>
      <w:del w:id="502" w:author="Steven Ortiz" w:date="2020-07-03T19:05:00Z">
        <w:r w:rsidRPr="008D5830" w:rsidDel="006C1D81">
          <w:rPr>
            <w:lang w:eastAsia="es-CO"/>
          </w:rPr>
          <w:delText>Instalación de MicroPython en el procesador ESP32</w:delText>
        </w:r>
        <w:bookmarkEnd w:id="501"/>
      </w:del>
    </w:p>
    <w:p w14:paraId="12215A29" w14:textId="4A18EBB2" w:rsidR="004D27C7" w:rsidDel="006C1D81" w:rsidRDefault="004D27C7" w:rsidP="004D27C7">
      <w:pPr>
        <w:pStyle w:val="Sinespaciado"/>
        <w:spacing w:line="480" w:lineRule="auto"/>
        <w:rPr>
          <w:del w:id="503" w:author="Steven Ortiz" w:date="2020-07-03T19:05:00Z"/>
          <w:color w:val="FF0000"/>
          <w:lang w:eastAsia="es-CO"/>
        </w:rPr>
      </w:pPr>
      <w:del w:id="504" w:author="Steven Ortiz" w:date="2020-07-03T19:05:00Z">
        <w:r w:rsidRPr="008D5830" w:rsidDel="006C1D81">
          <w:rPr>
            <w:lang w:eastAsia="es-CO"/>
          </w:rPr>
          <w:delText xml:space="preserve">Antes de instalar el firmware de MicroPython, se debe eliminar el firmware que trae por defecto la tarjeta ESP32, para ello es necesario tener instalado Python v3.x.x, esptool y descargar el firmware de MicroPython, </w:delText>
        </w:r>
        <w:r w:rsidRPr="004D27C7" w:rsidDel="006C1D81">
          <w:rPr>
            <w:lang w:eastAsia="es-CO"/>
          </w:rPr>
          <w:delText xml:space="preserve">Ver </w:delText>
        </w:r>
        <w:r w:rsidRPr="004D27C7" w:rsidDel="006C1D81">
          <w:rPr>
            <w:lang w:eastAsia="es-CO"/>
          </w:rPr>
          <w:fldChar w:fldCharType="begin"/>
        </w:r>
        <w:r w:rsidRPr="004D27C7" w:rsidDel="006C1D81">
          <w:rPr>
            <w:lang w:eastAsia="es-CO"/>
          </w:rPr>
          <w:delInstrText xml:space="preserve"> REF _Ref41329015 \h </w:delInstrText>
        </w:r>
        <w:r w:rsidRPr="004D27C7" w:rsidDel="006C1D81">
          <w:rPr>
            <w:lang w:eastAsia="es-CO"/>
          </w:rPr>
        </w:r>
        <w:r w:rsidRPr="004D27C7" w:rsidDel="006C1D81">
          <w:rPr>
            <w:lang w:eastAsia="es-CO"/>
          </w:rPr>
          <w:fldChar w:fldCharType="separate"/>
        </w:r>
        <w:r w:rsidRPr="004D27C7" w:rsidDel="006C1D81">
          <w:delText xml:space="preserve">Ilustración </w:delText>
        </w:r>
        <w:r w:rsidRPr="004D27C7" w:rsidDel="006C1D81">
          <w:rPr>
            <w:noProof/>
          </w:rPr>
          <w:delText>7</w:delText>
        </w:r>
        <w:r w:rsidRPr="004D27C7" w:rsidDel="006C1D81">
          <w:rPr>
            <w:lang w:eastAsia="es-CO"/>
          </w:rPr>
          <w:fldChar w:fldCharType="end"/>
        </w:r>
        <w:r w:rsidRPr="004D27C7" w:rsidDel="006C1D81">
          <w:rPr>
            <w:lang w:eastAsia="es-CO"/>
          </w:rPr>
          <w:delText>.</w:delText>
        </w:r>
        <w:r w:rsidR="00FE2BF4" w:rsidRPr="00FE2BF4" w:rsidDel="006C1D81">
          <w:rPr>
            <w:noProof/>
            <w:lang w:eastAsia="es-CO"/>
          </w:rPr>
          <w:delText xml:space="preserve"> </w:delText>
        </w:r>
      </w:del>
    </w:p>
    <w:p w14:paraId="248CA113" w14:textId="3916F7A3" w:rsidR="00717D95" w:rsidDel="006C1D81" w:rsidRDefault="00717D95" w:rsidP="00717D95">
      <w:pPr>
        <w:tabs>
          <w:tab w:val="left" w:pos="142"/>
        </w:tabs>
        <w:spacing w:line="480" w:lineRule="auto"/>
        <w:ind w:left="0"/>
        <w:rPr>
          <w:del w:id="505" w:author="Steven Ortiz" w:date="2020-07-03T19:05:00Z"/>
          <w:rFonts w:cs="Times New Roman"/>
          <w:szCs w:val="24"/>
        </w:rPr>
      </w:pPr>
    </w:p>
    <w:p w14:paraId="420C28FF" w14:textId="17C02DA1" w:rsidR="004D27C7" w:rsidDel="006C1D81" w:rsidRDefault="004D27C7" w:rsidP="00945007">
      <w:pPr>
        <w:tabs>
          <w:tab w:val="left" w:pos="142"/>
        </w:tabs>
        <w:spacing w:line="480" w:lineRule="auto"/>
        <w:ind w:left="0"/>
        <w:rPr>
          <w:del w:id="506" w:author="Steven Ortiz" w:date="2020-07-03T19:05:00Z"/>
          <w:rFonts w:cs="Times New Roman"/>
          <w:szCs w:val="24"/>
        </w:rPr>
      </w:pPr>
      <w:del w:id="507" w:author="Steven Ortiz" w:date="2020-07-03T19:05:00Z">
        <w:r w:rsidDel="006C1D81">
          <w:rPr>
            <w:noProof/>
            <w:lang w:eastAsia="es-CO"/>
          </w:rPr>
          <mc:AlternateContent>
            <mc:Choice Requires="wps">
              <w:drawing>
                <wp:anchor distT="0" distB="0" distL="114300" distR="114300" simplePos="0" relativeHeight="251685888" behindDoc="0" locked="0" layoutInCell="1" allowOverlap="1" wp14:anchorId="2C108A0E" wp14:editId="118CF5E8">
                  <wp:simplePos x="0" y="0"/>
                  <wp:positionH relativeFrom="column">
                    <wp:posOffset>1062990</wp:posOffset>
                  </wp:positionH>
                  <wp:positionV relativeFrom="paragraph">
                    <wp:posOffset>2608580</wp:posOffset>
                  </wp:positionV>
                  <wp:extent cx="348424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a:effectLst/>
                        </wps:spPr>
                        <wps:txbx>
                          <w:txbxContent>
                            <w:p w14:paraId="3354D953" w14:textId="77777777" w:rsidR="000A0A65" w:rsidRPr="00E60C96" w:rsidRDefault="000A0A65" w:rsidP="004D27C7">
                              <w:pPr>
                                <w:pStyle w:val="Descripcin"/>
                                <w:jc w:val="center"/>
                                <w:rPr>
                                  <w:noProof/>
                                  <w:sz w:val="24"/>
                                </w:rPr>
                              </w:pPr>
                              <w:bookmarkStart w:id="508" w:name="_Ref41329015"/>
                              <w:bookmarkStart w:id="509" w:name="_Ref41329009"/>
                              <w:bookmarkStart w:id="510"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508"/>
                              <w:r>
                                <w:t xml:space="preserve"> Instalación de Esptool</w:t>
                              </w:r>
                              <w:bookmarkEnd w:id="509"/>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08A0E" id="Cuadro de texto 48" o:spid="_x0000_s1032" type="#_x0000_t202" style="position:absolute;left:0;text-align:left;margin-left:83.7pt;margin-top:205.4pt;width:274.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" stroked="f">
                  <v:textbox style="mso-fit-shape-to-text:t" inset="0,0,0,0">
                    <w:txbxContent>
                      <w:p w14:paraId="3354D953" w14:textId="77777777" w:rsidR="000A0A65" w:rsidRPr="00E60C96" w:rsidRDefault="000A0A65" w:rsidP="004D27C7">
                        <w:pPr>
                          <w:pStyle w:val="Descripcin"/>
                          <w:jc w:val="center"/>
                          <w:rPr>
                            <w:noProof/>
                            <w:sz w:val="24"/>
                          </w:rPr>
                        </w:pPr>
                        <w:bookmarkStart w:id="511" w:name="_Ref41329015"/>
                        <w:bookmarkStart w:id="512" w:name="_Ref41329009"/>
                        <w:bookmarkStart w:id="513"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511"/>
                        <w:r>
                          <w:t xml:space="preserve"> Instalación de Esptool</w:t>
                        </w:r>
                        <w:bookmarkEnd w:id="512"/>
                        <w:bookmarkEnd w:id="513"/>
                      </w:p>
                    </w:txbxContent>
                  </v:textbox>
                </v:shape>
              </w:pict>
            </mc:Fallback>
          </mc:AlternateContent>
        </w:r>
        <w:r w:rsidDel="006C1D81">
          <w:rPr>
            <w:noProof/>
            <w:lang w:eastAsia="es-CO"/>
          </w:rPr>
          <w:drawing>
            <wp:anchor distT="0" distB="0" distL="114300" distR="114300" simplePos="0" relativeHeight="251683840" behindDoc="0" locked="0" layoutInCell="1" allowOverlap="1" wp14:anchorId="67C28F4F" wp14:editId="2E00B539">
              <wp:simplePos x="0" y="0"/>
              <wp:positionH relativeFrom="margin">
                <wp:align>center</wp:align>
              </wp:positionH>
              <wp:positionV relativeFrom="paragraph">
                <wp:posOffset>8483</wp:posOffset>
              </wp:positionV>
              <wp:extent cx="3484245" cy="2543175"/>
              <wp:effectExtent l="0" t="0" r="190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678DA955" w14:textId="69558A2D" w:rsidR="004D27C7" w:rsidDel="006C1D81" w:rsidRDefault="004D27C7" w:rsidP="00945007">
      <w:pPr>
        <w:tabs>
          <w:tab w:val="left" w:pos="142"/>
        </w:tabs>
        <w:spacing w:line="480" w:lineRule="auto"/>
        <w:ind w:left="0"/>
        <w:rPr>
          <w:del w:id="514" w:author="Steven Ortiz" w:date="2020-07-03T19:05:00Z"/>
          <w:rFonts w:cs="Times New Roman"/>
          <w:szCs w:val="24"/>
        </w:rPr>
      </w:pPr>
    </w:p>
    <w:p w14:paraId="40A614E5" w14:textId="11A2D3AA" w:rsidR="004D27C7" w:rsidDel="006C1D81" w:rsidRDefault="004D27C7" w:rsidP="00945007">
      <w:pPr>
        <w:tabs>
          <w:tab w:val="left" w:pos="142"/>
        </w:tabs>
        <w:spacing w:line="480" w:lineRule="auto"/>
        <w:ind w:left="0"/>
        <w:rPr>
          <w:del w:id="515" w:author="Steven Ortiz" w:date="2020-07-03T19:05:00Z"/>
          <w:rFonts w:cs="Times New Roman"/>
          <w:szCs w:val="24"/>
        </w:rPr>
      </w:pPr>
    </w:p>
    <w:p w14:paraId="3E7C6810" w14:textId="2E9EE924" w:rsidR="004D27C7" w:rsidDel="006C1D81" w:rsidRDefault="004D27C7" w:rsidP="00945007">
      <w:pPr>
        <w:tabs>
          <w:tab w:val="left" w:pos="142"/>
        </w:tabs>
        <w:spacing w:line="480" w:lineRule="auto"/>
        <w:ind w:left="0"/>
        <w:rPr>
          <w:del w:id="516" w:author="Steven Ortiz" w:date="2020-07-03T19:05:00Z"/>
          <w:rFonts w:cs="Times New Roman"/>
          <w:szCs w:val="24"/>
        </w:rPr>
      </w:pPr>
    </w:p>
    <w:p w14:paraId="45B1039B" w14:textId="2162CF64" w:rsidR="004D27C7" w:rsidDel="006C1D81" w:rsidRDefault="004D27C7" w:rsidP="00945007">
      <w:pPr>
        <w:tabs>
          <w:tab w:val="left" w:pos="142"/>
        </w:tabs>
        <w:spacing w:line="480" w:lineRule="auto"/>
        <w:ind w:left="0"/>
        <w:rPr>
          <w:del w:id="517" w:author="Steven Ortiz" w:date="2020-07-03T19:05:00Z"/>
          <w:rFonts w:cs="Times New Roman"/>
          <w:szCs w:val="24"/>
        </w:rPr>
      </w:pPr>
    </w:p>
    <w:p w14:paraId="32E42A53" w14:textId="66BAE37A" w:rsidR="004D27C7" w:rsidDel="006C1D81" w:rsidRDefault="004D27C7" w:rsidP="00945007">
      <w:pPr>
        <w:tabs>
          <w:tab w:val="left" w:pos="142"/>
        </w:tabs>
        <w:spacing w:line="480" w:lineRule="auto"/>
        <w:ind w:left="0"/>
        <w:rPr>
          <w:del w:id="518" w:author="Steven Ortiz" w:date="2020-07-03T19:05:00Z"/>
          <w:rFonts w:cs="Times New Roman"/>
          <w:szCs w:val="24"/>
        </w:rPr>
      </w:pPr>
    </w:p>
    <w:p w14:paraId="763883E5" w14:textId="2AB5A958" w:rsidR="004D27C7" w:rsidDel="006C1D81" w:rsidRDefault="004D27C7" w:rsidP="00945007">
      <w:pPr>
        <w:tabs>
          <w:tab w:val="left" w:pos="142"/>
        </w:tabs>
        <w:spacing w:line="480" w:lineRule="auto"/>
        <w:ind w:left="0"/>
        <w:rPr>
          <w:del w:id="519" w:author="Steven Ortiz" w:date="2020-07-03T19:05:00Z"/>
          <w:rFonts w:cs="Times New Roman"/>
          <w:szCs w:val="24"/>
        </w:rPr>
      </w:pPr>
    </w:p>
    <w:p w14:paraId="7128EEE9" w14:textId="3855B3A0" w:rsidR="004D27C7" w:rsidRPr="008D5830" w:rsidDel="006C1D81" w:rsidRDefault="004D27C7" w:rsidP="004D27C7">
      <w:pPr>
        <w:pStyle w:val="Sinespaciado"/>
        <w:spacing w:line="480" w:lineRule="auto"/>
        <w:rPr>
          <w:del w:id="520" w:author="Steven Ortiz" w:date="2020-07-03T19:05:00Z"/>
          <w:lang w:eastAsia="es-CO"/>
        </w:rPr>
      </w:pPr>
      <w:del w:id="521" w:author="Steven Ortiz" w:date="2020-07-03T19:05:00Z">
        <w:r w:rsidRPr="008D5830" w:rsidDel="006C1D81">
          <w:rPr>
            <w:lang w:eastAsia="es-CO"/>
          </w:rPr>
          <w:delText xml:space="preserve">Para realizar este procedimiento se debe seguir las instrucciones que suministra el fabricante en la siguiente página web </w:delText>
        </w:r>
        <w:r w:rsidR="000A0A65" w:rsidDel="006C1D81">
          <w:rPr>
            <w:rStyle w:val="Hipervnculo"/>
            <w:lang w:eastAsia="es-CO"/>
          </w:rPr>
          <w:fldChar w:fldCharType="begin"/>
        </w:r>
        <w:r w:rsidR="000A0A65" w:rsidDel="006C1D81">
          <w:rPr>
            <w:rStyle w:val="Hipervnculo"/>
            <w:lang w:eastAsia="es-CO"/>
          </w:rPr>
          <w:delInstrText xml:space="preserve"> HYPERLINK "http://docs.micropython.org/en/latest/esp32/tutorial/intro.html" \l "esp32-intro" </w:delInstrText>
        </w:r>
        <w:r w:rsidR="000A0A65" w:rsidDel="006C1D81">
          <w:rPr>
            <w:rStyle w:val="Hipervnculo"/>
            <w:lang w:eastAsia="es-CO"/>
          </w:rPr>
          <w:fldChar w:fldCharType="separate"/>
        </w:r>
        <w:r w:rsidRPr="007C222E" w:rsidDel="006C1D81">
          <w:rPr>
            <w:rStyle w:val="Hipervnculo"/>
            <w:lang w:eastAsia="es-CO"/>
          </w:rPr>
          <w:delText>http://docs.micropython.org/en/latest/esp32/tutorial/intro.html#esp32-intro</w:delText>
        </w:r>
        <w:r w:rsidR="000A0A65" w:rsidDel="006C1D81">
          <w:rPr>
            <w:rStyle w:val="Hipervnculo"/>
            <w:lang w:eastAsia="es-CO"/>
          </w:rPr>
          <w:fldChar w:fldCharType="end"/>
        </w:r>
        <w:r w:rsidDel="006C1D81">
          <w:rPr>
            <w:lang w:eastAsia="es-CO"/>
          </w:rPr>
          <w:delText xml:space="preserve"> </w:delText>
        </w:r>
      </w:del>
    </w:p>
    <w:p w14:paraId="4A625143" w14:textId="0AABD10D" w:rsidR="004D27C7" w:rsidDel="006C1D81" w:rsidRDefault="004D27C7" w:rsidP="004D27C7">
      <w:pPr>
        <w:pStyle w:val="Sinespaciado"/>
        <w:spacing w:line="480" w:lineRule="auto"/>
        <w:rPr>
          <w:del w:id="522" w:author="Steven Ortiz" w:date="2020-07-03T19:05:00Z"/>
          <w:lang w:eastAsia="es-CO"/>
        </w:rPr>
      </w:pPr>
      <w:del w:id="523" w:author="Steven Ortiz" w:date="2020-07-03T19:05:00Z">
        <w:r w:rsidRPr="008D5830" w:rsidDel="006C1D81">
          <w:rPr>
            <w:lang w:eastAsia="es-CO"/>
          </w:rPr>
          <w:delText>Cuando ya se tenga la tarjeta con el nuevo firmware se procede a configurar su conexión WIFI y WebSocket a través del archivo boot.py (Este archivo de Python es el que la tarjeta ejecutará primero para luego s</w:delText>
        </w:r>
        <w:r w:rsidDel="006C1D81">
          <w:rPr>
            <w:lang w:eastAsia="es-CO"/>
          </w:rPr>
          <w:delText xml:space="preserve">eguir con el archivo main.py). Ver </w:delText>
        </w:r>
        <w:r w:rsidDel="006C1D81">
          <w:rPr>
            <w:lang w:eastAsia="es-CO"/>
          </w:rPr>
          <w:fldChar w:fldCharType="begin"/>
        </w:r>
        <w:r w:rsidDel="006C1D81">
          <w:rPr>
            <w:lang w:eastAsia="es-CO"/>
          </w:rPr>
          <w:delInstrText xml:space="preserve"> REF _Ref41329189 \h </w:delInstrText>
        </w:r>
        <w:r w:rsidDel="006C1D81">
          <w:rPr>
            <w:lang w:eastAsia="es-CO"/>
          </w:rPr>
        </w:r>
        <w:r w:rsidDel="006C1D81">
          <w:rPr>
            <w:lang w:eastAsia="es-CO"/>
          </w:rPr>
          <w:fldChar w:fldCharType="separate"/>
        </w:r>
        <w:r w:rsidDel="006C1D81">
          <w:delText xml:space="preserve">Ilustración </w:delText>
        </w:r>
        <w:r w:rsidDel="006C1D81">
          <w:rPr>
            <w:noProof/>
          </w:rPr>
          <w:delText>8</w:delText>
        </w:r>
        <w:r w:rsidDel="006C1D81">
          <w:rPr>
            <w:lang w:eastAsia="es-CO"/>
          </w:rPr>
          <w:fldChar w:fldCharType="end"/>
        </w:r>
        <w:r w:rsidDel="006C1D81">
          <w:rPr>
            <w:lang w:eastAsia="es-CO"/>
          </w:rPr>
          <w:delText xml:space="preserve"> </w:delText>
        </w:r>
        <w:r w:rsidRPr="008D5830" w:rsidDel="006C1D81">
          <w:rPr>
            <w:lang w:eastAsia="es-CO"/>
          </w:rPr>
          <w:delText>el proceso de configuración a través de la terminal.</w:delText>
        </w:r>
      </w:del>
    </w:p>
    <w:p w14:paraId="38D4517B" w14:textId="32D1D717" w:rsidR="004D27C7" w:rsidDel="006C1D81" w:rsidRDefault="004D27C7" w:rsidP="00945007">
      <w:pPr>
        <w:tabs>
          <w:tab w:val="left" w:pos="142"/>
        </w:tabs>
        <w:spacing w:line="480" w:lineRule="auto"/>
        <w:ind w:left="0"/>
        <w:rPr>
          <w:del w:id="524" w:author="Steven Ortiz" w:date="2020-07-03T19:05:00Z"/>
          <w:rFonts w:cs="Times New Roman"/>
          <w:szCs w:val="24"/>
        </w:rPr>
      </w:pPr>
      <w:del w:id="525" w:author="Steven Ortiz" w:date="2020-07-03T19:05:00Z">
        <w:r w:rsidDel="006C1D81">
          <w:rPr>
            <w:noProof/>
            <w:lang w:eastAsia="es-CO"/>
          </w:rPr>
          <mc:AlternateContent>
            <mc:Choice Requires="wps">
              <w:drawing>
                <wp:anchor distT="0" distB="0" distL="114300" distR="114300" simplePos="0" relativeHeight="251689984" behindDoc="0" locked="0" layoutInCell="1" allowOverlap="1" wp14:anchorId="6C351848" wp14:editId="4BF1746C">
                  <wp:simplePos x="0" y="0"/>
                  <wp:positionH relativeFrom="column">
                    <wp:posOffset>434340</wp:posOffset>
                  </wp:positionH>
                  <wp:positionV relativeFrom="paragraph">
                    <wp:posOffset>1414780</wp:posOffset>
                  </wp:positionV>
                  <wp:extent cx="4733925"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a:effectLst/>
                        </wps:spPr>
                        <wps:txbx>
                          <w:txbxContent>
                            <w:p w14:paraId="0BA8C7EC" w14:textId="77777777" w:rsidR="000A0A65" w:rsidRPr="00FA1CE3" w:rsidRDefault="000A0A65" w:rsidP="004D27C7">
                              <w:pPr>
                                <w:pStyle w:val="Descripcin"/>
                                <w:jc w:val="center"/>
                                <w:rPr>
                                  <w:noProof/>
                                  <w:color w:val="FF0000"/>
                                  <w:sz w:val="24"/>
                                </w:rPr>
                              </w:pPr>
                              <w:bookmarkStart w:id="526" w:name="_Ref41329189"/>
                              <w:bookmarkStart w:id="527"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526"/>
                              <w:r>
                                <w:t xml:space="preserve"> Configuración del WebSocket</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51848" id="Cuadro de texto 49" o:spid="_x0000_s1033" type="#_x0000_t202" style="position:absolute;left:0;text-align:left;margin-left:34.2pt;margin-top:111.4pt;width:37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" stroked="f">
                  <v:textbox style="mso-fit-shape-to-text:t" inset="0,0,0,0">
                    <w:txbxContent>
                      <w:p w14:paraId="0BA8C7EC" w14:textId="77777777" w:rsidR="000A0A65" w:rsidRPr="00FA1CE3" w:rsidRDefault="000A0A65" w:rsidP="004D27C7">
                        <w:pPr>
                          <w:pStyle w:val="Descripcin"/>
                          <w:jc w:val="center"/>
                          <w:rPr>
                            <w:noProof/>
                            <w:color w:val="FF0000"/>
                            <w:sz w:val="24"/>
                          </w:rPr>
                        </w:pPr>
                        <w:bookmarkStart w:id="528" w:name="_Ref41329189"/>
                        <w:bookmarkStart w:id="529"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528"/>
                        <w:r>
                          <w:t xml:space="preserve"> Configuración del WebSocket</w:t>
                        </w:r>
                        <w:bookmarkEnd w:id="529"/>
                      </w:p>
                    </w:txbxContent>
                  </v:textbox>
                </v:shape>
              </w:pict>
            </mc:Fallback>
          </mc:AlternateContent>
        </w:r>
        <w:r w:rsidDel="006C1D81">
          <w:rPr>
            <w:noProof/>
            <w:color w:val="FF0000"/>
            <w:lang w:eastAsia="es-CO"/>
          </w:rPr>
          <w:drawing>
            <wp:anchor distT="0" distB="0" distL="114300" distR="114300" simplePos="0" relativeHeight="251687936" behindDoc="0" locked="0" layoutInCell="1" allowOverlap="1" wp14:anchorId="090C2D3A" wp14:editId="332FC351">
              <wp:simplePos x="0" y="0"/>
              <wp:positionH relativeFrom="margin">
                <wp:align>center</wp:align>
              </wp:positionH>
              <wp:positionV relativeFrom="paragraph">
                <wp:posOffset>7734</wp:posOffset>
              </wp:positionV>
              <wp:extent cx="4733925" cy="1350010"/>
              <wp:effectExtent l="0" t="0" r="9525" b="25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33925" cy="13500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446A2DE" w14:textId="3EB6D320" w:rsidR="004D27C7" w:rsidDel="006C1D81" w:rsidRDefault="004D27C7" w:rsidP="00945007">
      <w:pPr>
        <w:tabs>
          <w:tab w:val="left" w:pos="142"/>
        </w:tabs>
        <w:spacing w:line="480" w:lineRule="auto"/>
        <w:ind w:left="0"/>
        <w:rPr>
          <w:del w:id="530" w:author="Steven Ortiz" w:date="2020-07-03T19:05:00Z"/>
          <w:rFonts w:cs="Times New Roman"/>
          <w:szCs w:val="24"/>
        </w:rPr>
      </w:pPr>
    </w:p>
    <w:p w14:paraId="64E2E78D" w14:textId="06CE4B45" w:rsidR="004D27C7" w:rsidDel="006C1D81" w:rsidRDefault="004D27C7" w:rsidP="00945007">
      <w:pPr>
        <w:tabs>
          <w:tab w:val="left" w:pos="142"/>
        </w:tabs>
        <w:spacing w:line="480" w:lineRule="auto"/>
        <w:ind w:left="0"/>
        <w:rPr>
          <w:del w:id="531" w:author="Steven Ortiz" w:date="2020-07-03T19:05:00Z"/>
          <w:rFonts w:cs="Times New Roman"/>
          <w:szCs w:val="24"/>
        </w:rPr>
      </w:pPr>
    </w:p>
    <w:p w14:paraId="6FDA024F" w14:textId="332A44F9" w:rsidR="004D27C7" w:rsidDel="006C1D81" w:rsidRDefault="004D27C7" w:rsidP="00945007">
      <w:pPr>
        <w:tabs>
          <w:tab w:val="left" w:pos="142"/>
        </w:tabs>
        <w:spacing w:line="480" w:lineRule="auto"/>
        <w:ind w:left="0"/>
        <w:rPr>
          <w:del w:id="532" w:author="Steven Ortiz" w:date="2020-07-03T19:05:00Z"/>
          <w:rFonts w:cs="Times New Roman"/>
          <w:szCs w:val="24"/>
        </w:rPr>
      </w:pPr>
    </w:p>
    <w:p w14:paraId="199774BB" w14:textId="27EEB2BF" w:rsidR="004D27C7" w:rsidDel="006C1D81" w:rsidRDefault="004D27C7" w:rsidP="004D27C7">
      <w:pPr>
        <w:pStyle w:val="Sinespaciado"/>
        <w:spacing w:line="480" w:lineRule="auto"/>
        <w:rPr>
          <w:del w:id="533" w:author="Steven Ortiz" w:date="2020-07-03T19:05:00Z"/>
          <w:lang w:eastAsia="es-CO"/>
        </w:rPr>
      </w:pPr>
      <w:del w:id="534" w:author="Steven Ortiz" w:date="2020-07-03T19:05:00Z">
        <w:r w:rsidDel="006C1D81">
          <w:rPr>
            <w:lang w:eastAsia="es-CO"/>
          </w:rPr>
          <w:delText xml:space="preserve">Como se aprecia en la </w:delText>
        </w:r>
        <w:r w:rsidDel="006C1D81">
          <w:rPr>
            <w:color w:val="FF0000"/>
            <w:lang w:eastAsia="es-CO"/>
          </w:rPr>
          <w:fldChar w:fldCharType="begin"/>
        </w:r>
        <w:r w:rsidDel="006C1D81">
          <w:rPr>
            <w:lang w:eastAsia="es-CO"/>
          </w:rPr>
          <w:delInstrText xml:space="preserve"> REF _Ref41329189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8</w:delText>
        </w:r>
        <w:r w:rsidDel="006C1D81">
          <w:rPr>
            <w:color w:val="FF0000"/>
            <w:lang w:eastAsia="es-CO"/>
          </w:rPr>
          <w:fldChar w:fldCharType="end"/>
        </w:r>
        <w:r w:rsidRPr="004D27C7" w:rsidDel="006C1D81">
          <w:rPr>
            <w:lang w:eastAsia="es-CO"/>
          </w:rPr>
          <w:delText>,</w:delText>
        </w:r>
        <w:r w:rsidDel="006C1D81">
          <w:rPr>
            <w:color w:val="FF0000"/>
            <w:lang w:eastAsia="es-CO"/>
          </w:rPr>
          <w:delText xml:space="preserve"> </w:delText>
        </w:r>
        <w:r w:rsidDel="006C1D81">
          <w:rPr>
            <w:lang w:eastAsia="es-CO"/>
          </w:rPr>
          <w:delText>la configuración consta de habilitar el WebSocket e introducirle una contraseña, la tarjeta se encarga de generar las credenciales que servirán para su futura conexión.</w:delText>
        </w:r>
      </w:del>
    </w:p>
    <w:p w14:paraId="6265F04A" w14:textId="01078FBB" w:rsidR="004D27C7" w:rsidDel="006C1D81" w:rsidRDefault="004D27C7" w:rsidP="00693FDE">
      <w:pPr>
        <w:pStyle w:val="Sinespaciado"/>
        <w:spacing w:line="480" w:lineRule="auto"/>
        <w:rPr>
          <w:del w:id="535" w:author="Steven Ortiz" w:date="2020-07-03T19:05:00Z"/>
          <w:lang w:eastAsia="es-CO"/>
        </w:rPr>
      </w:pPr>
      <w:del w:id="536" w:author="Steven Ortiz" w:date="2020-07-03T19:05:00Z">
        <w:r w:rsidDel="006C1D81">
          <w:rPr>
            <w:lang w:eastAsia="es-CO"/>
          </w:rPr>
          <w:delText>Con el WebSocket configurado se vuelve a cambiar el boot para que solo inicie el Socket y la conexión WIFI.</w:delText>
        </w:r>
      </w:del>
    </w:p>
    <w:p w14:paraId="7BC03639" w14:textId="1A21B601" w:rsidR="00693FDE" w:rsidRPr="008D5830" w:rsidDel="006C1D81" w:rsidRDefault="00693FDE" w:rsidP="00693FDE">
      <w:pPr>
        <w:pStyle w:val="Sinespaciado"/>
        <w:spacing w:line="480" w:lineRule="auto"/>
        <w:rPr>
          <w:del w:id="537" w:author="Steven Ortiz" w:date="2020-07-03T19:05:00Z"/>
          <w:lang w:eastAsia="es-CO"/>
        </w:rPr>
      </w:pPr>
    </w:p>
    <w:p w14:paraId="17ED25C4" w14:textId="10B28243" w:rsidR="004D27C7" w:rsidDel="006C1D81" w:rsidRDefault="004D27C7" w:rsidP="004D27C7">
      <w:pPr>
        <w:pStyle w:val="Ttulo3"/>
        <w:rPr>
          <w:del w:id="538" w:author="Steven Ortiz" w:date="2020-07-03T19:05:00Z"/>
          <w:lang w:eastAsia="es-CO"/>
        </w:rPr>
      </w:pPr>
      <w:bookmarkStart w:id="539" w:name="_Toc41335659"/>
      <w:del w:id="540" w:author="Steven Ortiz" w:date="2020-07-03T19:05:00Z">
        <w:r w:rsidRPr="000D386E" w:rsidDel="006C1D81">
          <w:rPr>
            <w:lang w:eastAsia="es-CO"/>
          </w:rPr>
          <w:delText>Selección de bloques funcionales</w:delText>
        </w:r>
        <w:bookmarkEnd w:id="539"/>
        <w:r w:rsidRPr="000D386E" w:rsidDel="006C1D81">
          <w:rPr>
            <w:lang w:eastAsia="es-CO"/>
          </w:rPr>
          <w:delText xml:space="preserve"> </w:delText>
        </w:r>
      </w:del>
    </w:p>
    <w:p w14:paraId="7FCE89D2" w14:textId="05B2A85C" w:rsidR="004D27C7" w:rsidDel="006C1D81" w:rsidRDefault="004D27C7" w:rsidP="00693FDE">
      <w:pPr>
        <w:pStyle w:val="Sinespaciado"/>
        <w:spacing w:line="480" w:lineRule="auto"/>
        <w:rPr>
          <w:del w:id="541" w:author="Steven Ortiz" w:date="2020-07-03T19:05:00Z"/>
          <w:lang w:eastAsia="es-CO"/>
        </w:rPr>
      </w:pPr>
      <w:del w:id="542" w:author="Steven Ortiz" w:date="2020-07-03T19:05:00Z">
        <w:r w:rsidRPr="000D386E" w:rsidDel="006C1D81">
          <w:rPr>
            <w:lang w:eastAsia="es-CO"/>
          </w:rPr>
          <w:delText>Entre las funcionalidades de la tarjeta usa la Modulación por ancho de pulso (PWM), Conversor análogo digital (ADC), Reloj en tiem</w:delText>
        </w:r>
        <w:r w:rsidDel="006C1D81">
          <w:rPr>
            <w:lang w:eastAsia="es-CO"/>
          </w:rPr>
          <w:delText>po real (RTC), temporizadores (T</w:delText>
        </w:r>
        <w:r w:rsidRPr="000D386E" w:rsidDel="006C1D81">
          <w:rPr>
            <w:lang w:eastAsia="es-CO"/>
          </w:rPr>
          <w:delText>imers), I2C y TouchPad. Con funcionalidades externas como lo son el sensor ultrasónico (HC-SR04), Unidad de medición inercial (IMU) como la MPU6050, NeoPixel y Buzzer.</w:delText>
        </w:r>
      </w:del>
    </w:p>
    <w:p w14:paraId="318A3147" w14:textId="31F196CF" w:rsidR="00693FDE" w:rsidRPr="000D386E" w:rsidDel="006C1D81" w:rsidRDefault="00693FDE" w:rsidP="00693FDE">
      <w:pPr>
        <w:pStyle w:val="Sinespaciado"/>
        <w:spacing w:line="480" w:lineRule="auto"/>
        <w:rPr>
          <w:del w:id="543" w:author="Steven Ortiz" w:date="2020-07-03T19:05:00Z"/>
          <w:lang w:eastAsia="es-CO"/>
        </w:rPr>
      </w:pPr>
    </w:p>
    <w:p w14:paraId="1D915187" w14:textId="74EA8F53" w:rsidR="004D27C7" w:rsidDel="006C1D81" w:rsidRDefault="004D27C7" w:rsidP="004D27C7">
      <w:pPr>
        <w:pStyle w:val="Ttulo3"/>
        <w:rPr>
          <w:del w:id="544" w:author="Steven Ortiz" w:date="2020-07-03T19:05:00Z"/>
          <w:lang w:eastAsia="es-CO"/>
        </w:rPr>
      </w:pPr>
      <w:bookmarkStart w:id="545" w:name="_Toc41335660"/>
      <w:del w:id="546" w:author="Steven Ortiz" w:date="2020-07-03T19:05:00Z">
        <w:r w:rsidRPr="000D386E" w:rsidDel="006C1D81">
          <w:rPr>
            <w:lang w:eastAsia="es-CO"/>
          </w:rPr>
          <w:delText>Creación de bloques bajo el entorno de Blockly</w:delText>
        </w:r>
        <w:bookmarkEnd w:id="545"/>
      </w:del>
    </w:p>
    <w:p w14:paraId="6AF16EA0" w14:textId="52F0F182" w:rsidR="004D27C7" w:rsidDel="006C1D81" w:rsidRDefault="004D27C7" w:rsidP="004D27C7">
      <w:pPr>
        <w:pStyle w:val="Sinespaciado"/>
        <w:spacing w:line="480" w:lineRule="auto"/>
        <w:rPr>
          <w:del w:id="547" w:author="Steven Ortiz" w:date="2020-07-03T19:05:00Z"/>
          <w:lang w:eastAsia="es-CO"/>
        </w:rPr>
      </w:pPr>
      <w:del w:id="548" w:author="Steven Ortiz" w:date="2020-07-03T19:05:00Z">
        <w:r w:rsidDel="006C1D81">
          <w:rPr>
            <w:lang w:eastAsia="es-CO"/>
          </w:rPr>
          <w:delText>Usando Blockly Developer Tools permite crear bloques según sea su tipo.</w:delText>
        </w:r>
      </w:del>
    </w:p>
    <w:p w14:paraId="4B2DCE03" w14:textId="30DADC43" w:rsidR="004D27C7" w:rsidDel="006C1D81" w:rsidRDefault="004D27C7" w:rsidP="004D27C7">
      <w:pPr>
        <w:pStyle w:val="Sinespaciado"/>
        <w:spacing w:line="480" w:lineRule="auto"/>
        <w:rPr>
          <w:del w:id="549" w:author="Steven Ortiz" w:date="2020-07-03T19:05:00Z"/>
          <w:lang w:eastAsia="es-CO"/>
        </w:rPr>
      </w:pPr>
      <w:del w:id="550" w:author="Steven Ortiz" w:date="2020-07-03T19:05:00Z">
        <w:r w:rsidDel="006C1D81">
          <w:rPr>
            <w:lang w:eastAsia="es-CO"/>
          </w:rPr>
          <w:delText xml:space="preserve">En la </w:delText>
        </w:r>
        <w:r w:rsidR="00693FDE" w:rsidDel="006C1D81">
          <w:rPr>
            <w:color w:val="FF0000"/>
            <w:lang w:eastAsia="es-CO"/>
          </w:rPr>
          <w:fldChar w:fldCharType="begin"/>
        </w:r>
        <w:r w:rsidR="00693FDE" w:rsidDel="006C1D81">
          <w:rPr>
            <w:lang w:eastAsia="es-CO"/>
          </w:rPr>
          <w:delInstrText xml:space="preserve"> REF _Ref41329545 \h </w:delInstrText>
        </w:r>
        <w:r w:rsidR="00693FDE" w:rsidDel="006C1D81">
          <w:rPr>
            <w:color w:val="FF0000"/>
            <w:lang w:eastAsia="es-CO"/>
          </w:rPr>
        </w:r>
        <w:r w:rsidR="00693FDE" w:rsidDel="006C1D81">
          <w:rPr>
            <w:color w:val="FF0000"/>
            <w:lang w:eastAsia="es-CO"/>
          </w:rPr>
          <w:fldChar w:fldCharType="separate"/>
        </w:r>
        <w:r w:rsidR="00693FDE" w:rsidDel="006C1D81">
          <w:delText xml:space="preserve">Ilustración </w:delText>
        </w:r>
        <w:r w:rsidR="00693FDE" w:rsidDel="006C1D81">
          <w:rPr>
            <w:noProof/>
          </w:rPr>
          <w:delText>9</w:delText>
        </w:r>
        <w:r w:rsidR="00693FDE" w:rsidDel="006C1D81">
          <w:rPr>
            <w:color w:val="FF0000"/>
            <w:lang w:eastAsia="es-CO"/>
          </w:rPr>
          <w:fldChar w:fldCharType="end"/>
        </w:r>
        <w:r w:rsidR="00693FDE" w:rsidDel="006C1D81">
          <w:rPr>
            <w:color w:val="FF0000"/>
            <w:lang w:eastAsia="es-CO"/>
          </w:rPr>
          <w:delText xml:space="preserve"> </w:delText>
        </w:r>
        <w:r w:rsidDel="006C1D81">
          <w:rPr>
            <w:lang w:eastAsia="es-CO"/>
          </w:rPr>
          <w:delText>se puede evidenciar la definición del bloque en JavaScript y su generador en Python. Los dos códigos generados al crear cada uno de los bloques son fundamentales al momento de hacer la integración con el programa base.</w:delText>
        </w:r>
      </w:del>
    </w:p>
    <w:p w14:paraId="3745137F" w14:textId="6FEED92F" w:rsidR="00693FDE" w:rsidDel="006C1D81" w:rsidRDefault="00693FDE" w:rsidP="00945007">
      <w:pPr>
        <w:tabs>
          <w:tab w:val="left" w:pos="142"/>
        </w:tabs>
        <w:spacing w:line="480" w:lineRule="auto"/>
        <w:ind w:left="0"/>
        <w:rPr>
          <w:del w:id="551" w:author="Steven Ortiz" w:date="2020-07-03T19:05:00Z"/>
          <w:rFonts w:cs="Times New Roman"/>
          <w:szCs w:val="24"/>
        </w:rPr>
      </w:pPr>
      <w:del w:id="552" w:author="Steven Ortiz" w:date="2020-07-03T19:05:00Z">
        <w:r w:rsidDel="006C1D81">
          <w:rPr>
            <w:noProof/>
            <w:lang w:eastAsia="es-CO"/>
          </w:rPr>
          <mc:AlternateContent>
            <mc:Choice Requires="wps">
              <w:drawing>
                <wp:anchor distT="0" distB="0" distL="114300" distR="114300" simplePos="0" relativeHeight="251694080" behindDoc="0" locked="0" layoutInCell="1" allowOverlap="1" wp14:anchorId="4A64CB93" wp14:editId="17E29561">
                  <wp:simplePos x="0" y="0"/>
                  <wp:positionH relativeFrom="column">
                    <wp:posOffset>1310640</wp:posOffset>
                  </wp:positionH>
                  <wp:positionV relativeFrom="paragraph">
                    <wp:posOffset>2508250</wp:posOffset>
                  </wp:positionV>
                  <wp:extent cx="299085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14:paraId="58190574" w14:textId="77777777" w:rsidR="000A0A65" w:rsidRPr="00C36307" w:rsidRDefault="000A0A65" w:rsidP="00693FDE">
                              <w:pPr>
                                <w:pStyle w:val="Descripcin"/>
                                <w:jc w:val="center"/>
                                <w:rPr>
                                  <w:noProof/>
                                  <w:sz w:val="24"/>
                                </w:rPr>
                              </w:pPr>
                              <w:bookmarkStart w:id="553" w:name="_Ref41329545"/>
                              <w:bookmarkStart w:id="554"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553"/>
                              <w:r>
                                <w:t xml:space="preserve"> Generadores de Blockly Developer Tools</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4CB93" id="Cuadro de texto 51" o:spid="_x0000_s1034" type="#_x0000_t202" style="position:absolute;left:0;text-align:left;margin-left:103.2pt;margin-top:197.5pt;width:2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" stroked="f">
                  <v:textbox style="mso-fit-shape-to-text:t" inset="0,0,0,0">
                    <w:txbxContent>
                      <w:p w14:paraId="58190574" w14:textId="77777777" w:rsidR="000A0A65" w:rsidRPr="00C36307" w:rsidRDefault="000A0A65" w:rsidP="00693FDE">
                        <w:pPr>
                          <w:pStyle w:val="Descripcin"/>
                          <w:jc w:val="center"/>
                          <w:rPr>
                            <w:noProof/>
                            <w:sz w:val="24"/>
                          </w:rPr>
                        </w:pPr>
                        <w:bookmarkStart w:id="555" w:name="_Ref41329545"/>
                        <w:bookmarkStart w:id="556"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555"/>
                        <w:r>
                          <w:t xml:space="preserve"> Generadores de Blockly Developer Tools</w:t>
                        </w:r>
                        <w:bookmarkEnd w:id="556"/>
                      </w:p>
                    </w:txbxContent>
                  </v:textbox>
                </v:shape>
              </w:pict>
            </mc:Fallback>
          </mc:AlternateContent>
        </w:r>
        <w:r w:rsidDel="006C1D81">
          <w:rPr>
            <w:noProof/>
            <w:lang w:eastAsia="es-CO"/>
          </w:rPr>
          <w:drawing>
            <wp:anchor distT="0" distB="0" distL="114300" distR="114300" simplePos="0" relativeHeight="251692032" behindDoc="0" locked="0" layoutInCell="1" allowOverlap="1" wp14:anchorId="6A896EF2" wp14:editId="35722969">
              <wp:simplePos x="0" y="0"/>
              <wp:positionH relativeFrom="margin">
                <wp:align>center</wp:align>
              </wp:positionH>
              <wp:positionV relativeFrom="paragraph">
                <wp:posOffset>16289</wp:posOffset>
              </wp:positionV>
              <wp:extent cx="2990850" cy="2435225"/>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009B0C5" w14:textId="5B8D8387" w:rsidR="00693FDE" w:rsidDel="006C1D81" w:rsidRDefault="00693FDE" w:rsidP="00945007">
      <w:pPr>
        <w:tabs>
          <w:tab w:val="left" w:pos="142"/>
        </w:tabs>
        <w:spacing w:line="480" w:lineRule="auto"/>
        <w:ind w:left="0"/>
        <w:rPr>
          <w:del w:id="557" w:author="Steven Ortiz" w:date="2020-07-03T19:05:00Z"/>
          <w:rFonts w:cs="Times New Roman"/>
          <w:szCs w:val="24"/>
        </w:rPr>
      </w:pPr>
    </w:p>
    <w:p w14:paraId="3ECF7A44" w14:textId="5EFBC61B" w:rsidR="00693FDE" w:rsidDel="006C1D81" w:rsidRDefault="00693FDE" w:rsidP="00945007">
      <w:pPr>
        <w:tabs>
          <w:tab w:val="left" w:pos="142"/>
        </w:tabs>
        <w:spacing w:line="480" w:lineRule="auto"/>
        <w:ind w:left="0"/>
        <w:rPr>
          <w:del w:id="558" w:author="Steven Ortiz" w:date="2020-07-03T19:05:00Z"/>
          <w:rFonts w:cs="Times New Roman"/>
          <w:szCs w:val="24"/>
        </w:rPr>
      </w:pPr>
    </w:p>
    <w:p w14:paraId="3892508E" w14:textId="7BEBE182" w:rsidR="00693FDE" w:rsidDel="006C1D81" w:rsidRDefault="00693FDE" w:rsidP="00945007">
      <w:pPr>
        <w:tabs>
          <w:tab w:val="left" w:pos="142"/>
        </w:tabs>
        <w:spacing w:line="480" w:lineRule="auto"/>
        <w:ind w:left="0"/>
        <w:rPr>
          <w:del w:id="559" w:author="Steven Ortiz" w:date="2020-07-03T19:05:00Z"/>
          <w:rFonts w:cs="Times New Roman"/>
          <w:szCs w:val="24"/>
        </w:rPr>
      </w:pPr>
    </w:p>
    <w:p w14:paraId="602926DC" w14:textId="2337210E" w:rsidR="00693FDE" w:rsidDel="006C1D81" w:rsidRDefault="00693FDE" w:rsidP="00945007">
      <w:pPr>
        <w:tabs>
          <w:tab w:val="left" w:pos="142"/>
        </w:tabs>
        <w:spacing w:line="480" w:lineRule="auto"/>
        <w:ind w:left="0"/>
        <w:rPr>
          <w:del w:id="560" w:author="Steven Ortiz" w:date="2020-07-03T19:05:00Z"/>
          <w:rFonts w:cs="Times New Roman"/>
          <w:szCs w:val="24"/>
        </w:rPr>
      </w:pPr>
    </w:p>
    <w:p w14:paraId="25C4A682" w14:textId="14FBCE0F" w:rsidR="00693FDE" w:rsidDel="006C1D81" w:rsidRDefault="00693FDE" w:rsidP="00945007">
      <w:pPr>
        <w:tabs>
          <w:tab w:val="left" w:pos="142"/>
        </w:tabs>
        <w:spacing w:line="480" w:lineRule="auto"/>
        <w:ind w:left="0"/>
        <w:rPr>
          <w:del w:id="561" w:author="Steven Ortiz" w:date="2020-07-03T19:05:00Z"/>
          <w:rFonts w:cs="Times New Roman"/>
          <w:szCs w:val="24"/>
        </w:rPr>
      </w:pPr>
    </w:p>
    <w:p w14:paraId="043481E0" w14:textId="1B1CE33A" w:rsidR="00693FDE" w:rsidDel="006C1D81" w:rsidRDefault="00693FDE" w:rsidP="00945007">
      <w:pPr>
        <w:tabs>
          <w:tab w:val="left" w:pos="142"/>
        </w:tabs>
        <w:spacing w:line="480" w:lineRule="auto"/>
        <w:ind w:left="0"/>
        <w:rPr>
          <w:del w:id="562" w:author="Steven Ortiz" w:date="2020-07-03T19:05:00Z"/>
          <w:rFonts w:cs="Times New Roman"/>
          <w:szCs w:val="24"/>
        </w:rPr>
      </w:pPr>
    </w:p>
    <w:p w14:paraId="6D672E23" w14:textId="3E45F060" w:rsidR="00693FDE" w:rsidDel="006C1D81" w:rsidRDefault="00693FDE" w:rsidP="00945007">
      <w:pPr>
        <w:tabs>
          <w:tab w:val="left" w:pos="142"/>
        </w:tabs>
        <w:spacing w:line="480" w:lineRule="auto"/>
        <w:ind w:left="0"/>
        <w:rPr>
          <w:del w:id="563" w:author="Steven Ortiz" w:date="2020-07-03T19:05:00Z"/>
          <w:rFonts w:cs="Times New Roman"/>
          <w:szCs w:val="24"/>
        </w:rPr>
      </w:pPr>
    </w:p>
    <w:p w14:paraId="2A61E4A9" w14:textId="17AF4767" w:rsidR="004F1734" w:rsidDel="006C1D81" w:rsidRDefault="004F1734" w:rsidP="004F1734">
      <w:pPr>
        <w:pStyle w:val="Sinespaciado"/>
        <w:spacing w:line="480" w:lineRule="auto"/>
        <w:rPr>
          <w:del w:id="564" w:author="Steven Ortiz" w:date="2020-07-03T19:05:00Z"/>
          <w:lang w:eastAsia="es-CO"/>
        </w:rPr>
      </w:pPr>
      <w:del w:id="565" w:author="Steven Ortiz" w:date="2020-07-03T19:05:00Z">
        <w:r w:rsidRPr="000D386E" w:rsidDel="006C1D81">
          <w:rPr>
            <w:lang w:eastAsia="es-CO"/>
          </w:rPr>
          <w:delText>Estos son los diferentes tipos de bloques;</w:delText>
        </w:r>
      </w:del>
    </w:p>
    <w:p w14:paraId="088DE943" w14:textId="3A52FDB4" w:rsidR="004F1734" w:rsidDel="006C1D81" w:rsidRDefault="004F1734" w:rsidP="004F1734">
      <w:pPr>
        <w:pStyle w:val="Sinespaciado"/>
        <w:spacing w:line="480" w:lineRule="auto"/>
        <w:rPr>
          <w:del w:id="566" w:author="Steven Ortiz" w:date="2020-07-03T19:05:00Z"/>
          <w:lang w:eastAsia="es-CO"/>
        </w:rPr>
      </w:pPr>
    </w:p>
    <w:p w14:paraId="473A55DA" w14:textId="52552880" w:rsidR="004F1734" w:rsidDel="006C1D81" w:rsidRDefault="004F1734" w:rsidP="004F1734">
      <w:pPr>
        <w:pStyle w:val="Sinespaciado"/>
        <w:numPr>
          <w:ilvl w:val="0"/>
          <w:numId w:val="19"/>
        </w:numPr>
        <w:spacing w:line="480" w:lineRule="auto"/>
        <w:rPr>
          <w:del w:id="567" w:author="Steven Ortiz" w:date="2020-07-03T19:05:00Z"/>
          <w:lang w:eastAsia="es-CO"/>
        </w:rPr>
      </w:pPr>
      <w:del w:id="568" w:author="Steven Ortiz" w:date="2020-07-03T19:05:00Z">
        <w:r w:rsidRPr="000D386E" w:rsidDel="006C1D81">
          <w:rPr>
            <w:lang w:eastAsia="es-CO"/>
          </w:rPr>
          <w:delText>Paso de información:</w:delText>
        </w:r>
        <w:r w:rsidRPr="000D386E" w:rsidDel="006C1D81">
          <w:delText xml:space="preserve"> </w:delText>
        </w:r>
        <w:r w:rsidRPr="000D386E" w:rsidDel="006C1D81">
          <w:rPr>
            <w:lang w:eastAsia="es-CO"/>
          </w:rPr>
          <w:delText xml:space="preserve">Estos bloques solo contienen información en su interior y esta puede ser transferida a otros bloques. En la </w:delText>
        </w:r>
        <w:r w:rsidR="003F7328" w:rsidDel="006C1D81">
          <w:rPr>
            <w:color w:val="FF0000"/>
            <w:lang w:eastAsia="es-CO"/>
          </w:rPr>
          <w:fldChar w:fldCharType="begin"/>
        </w:r>
        <w:r w:rsidR="003F7328" w:rsidDel="006C1D81">
          <w:rPr>
            <w:lang w:eastAsia="es-CO"/>
          </w:rPr>
          <w:delInstrText xml:space="preserve"> REF _Ref41330575 \h </w:delInstrText>
        </w:r>
        <w:r w:rsidR="003F7328" w:rsidDel="006C1D81">
          <w:rPr>
            <w:color w:val="FF0000"/>
            <w:lang w:eastAsia="es-CO"/>
          </w:rPr>
        </w:r>
        <w:r w:rsidR="003F7328" w:rsidDel="006C1D81">
          <w:rPr>
            <w:color w:val="FF0000"/>
            <w:lang w:eastAsia="es-CO"/>
          </w:rPr>
          <w:fldChar w:fldCharType="separate"/>
        </w:r>
        <w:r w:rsidR="003F7328" w:rsidDel="006C1D81">
          <w:delText xml:space="preserve">Ilustración </w:delText>
        </w:r>
        <w:r w:rsidR="003F7328" w:rsidDel="006C1D81">
          <w:rPr>
            <w:noProof/>
          </w:rPr>
          <w:delText>10</w:delText>
        </w:r>
        <w:r w:rsidR="003F7328" w:rsidDel="006C1D81">
          <w:rPr>
            <w:color w:val="FF0000"/>
            <w:lang w:eastAsia="es-CO"/>
          </w:rPr>
          <w:fldChar w:fldCharType="end"/>
        </w:r>
        <w:r w:rsidR="003F7328" w:rsidDel="006C1D81">
          <w:rPr>
            <w:color w:val="FF0000"/>
            <w:lang w:eastAsia="es-CO"/>
          </w:rPr>
          <w:delText xml:space="preserve"> </w:delText>
        </w:r>
        <w:r w:rsidRPr="000D386E" w:rsidDel="006C1D81">
          <w:rPr>
            <w:lang w:eastAsia="es-CO"/>
          </w:rPr>
          <w:delText>se puede observar la forma del bloque, por ejemplo, este bloque contiene en un interior un número, el cual puede ser modificado por el usuario.</w:delText>
        </w:r>
      </w:del>
    </w:p>
    <w:p w14:paraId="23FC73F9" w14:textId="14A71061" w:rsidR="00693FDE" w:rsidDel="006C1D81" w:rsidRDefault="004F1734" w:rsidP="00945007">
      <w:pPr>
        <w:tabs>
          <w:tab w:val="left" w:pos="142"/>
        </w:tabs>
        <w:spacing w:line="480" w:lineRule="auto"/>
        <w:ind w:left="0"/>
        <w:rPr>
          <w:del w:id="569" w:author="Steven Ortiz" w:date="2020-07-03T19:05:00Z"/>
          <w:rFonts w:cs="Times New Roman"/>
          <w:szCs w:val="24"/>
        </w:rPr>
      </w:pPr>
      <w:del w:id="570" w:author="Steven Ortiz" w:date="2020-07-03T19:05:00Z">
        <w:r w:rsidDel="006C1D81">
          <w:rPr>
            <w:noProof/>
            <w:lang w:eastAsia="es-CO"/>
          </w:rPr>
          <w:drawing>
            <wp:anchor distT="0" distB="0" distL="114300" distR="114300" simplePos="0" relativeHeight="251696128" behindDoc="0" locked="0" layoutInCell="1" allowOverlap="1" wp14:anchorId="77AB5F68" wp14:editId="047816D1">
              <wp:simplePos x="0" y="0"/>
              <wp:positionH relativeFrom="margin">
                <wp:align>center</wp:align>
              </wp:positionH>
              <wp:positionV relativeFrom="paragraph">
                <wp:posOffset>11680</wp:posOffset>
              </wp:positionV>
              <wp:extent cx="1543050" cy="10763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6F9E0E3" w14:textId="186629C4" w:rsidR="004D27C7" w:rsidDel="006C1D81" w:rsidRDefault="004D27C7" w:rsidP="00945007">
      <w:pPr>
        <w:tabs>
          <w:tab w:val="left" w:pos="142"/>
        </w:tabs>
        <w:spacing w:line="480" w:lineRule="auto"/>
        <w:ind w:left="0"/>
        <w:rPr>
          <w:del w:id="571" w:author="Steven Ortiz" w:date="2020-07-03T19:05:00Z"/>
          <w:rFonts w:cs="Times New Roman"/>
          <w:szCs w:val="24"/>
        </w:rPr>
      </w:pPr>
    </w:p>
    <w:p w14:paraId="5B353E9A" w14:textId="62CA8910" w:rsidR="004F1734" w:rsidDel="006C1D81" w:rsidRDefault="004F1734" w:rsidP="00945007">
      <w:pPr>
        <w:tabs>
          <w:tab w:val="left" w:pos="142"/>
        </w:tabs>
        <w:spacing w:line="480" w:lineRule="auto"/>
        <w:ind w:left="0"/>
        <w:rPr>
          <w:del w:id="572" w:author="Steven Ortiz" w:date="2020-07-03T19:05:00Z"/>
          <w:rFonts w:cs="Times New Roman"/>
          <w:szCs w:val="24"/>
        </w:rPr>
      </w:pPr>
      <w:del w:id="573" w:author="Steven Ortiz" w:date="2020-07-03T19:05:00Z">
        <w:r w:rsidDel="006C1D81">
          <w:rPr>
            <w:noProof/>
            <w:lang w:eastAsia="es-CO"/>
          </w:rPr>
          <mc:AlternateContent>
            <mc:Choice Requires="wps">
              <w:drawing>
                <wp:anchor distT="0" distB="0" distL="114300" distR="114300" simplePos="0" relativeHeight="251698176" behindDoc="0" locked="0" layoutInCell="1" allowOverlap="1" wp14:anchorId="0E0FF11F" wp14:editId="14A1F7A6">
                  <wp:simplePos x="0" y="0"/>
                  <wp:positionH relativeFrom="margin">
                    <wp:align>center</wp:align>
                  </wp:positionH>
                  <wp:positionV relativeFrom="paragraph">
                    <wp:posOffset>206667</wp:posOffset>
                  </wp:positionV>
                  <wp:extent cx="2137024"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2137024" cy="635"/>
                          </a:xfrm>
                          <a:prstGeom prst="rect">
                            <a:avLst/>
                          </a:prstGeom>
                          <a:solidFill>
                            <a:prstClr val="white"/>
                          </a:solidFill>
                          <a:ln>
                            <a:noFill/>
                          </a:ln>
                          <a:effectLst/>
                        </wps:spPr>
                        <wps:txbx>
                          <w:txbxContent>
                            <w:p w14:paraId="53AA0F4F" w14:textId="77777777" w:rsidR="000A0A65" w:rsidRPr="005A247F" w:rsidRDefault="000A0A65" w:rsidP="004F1734">
                              <w:pPr>
                                <w:pStyle w:val="Descripcin"/>
                                <w:rPr>
                                  <w:noProof/>
                                  <w:sz w:val="24"/>
                                </w:rPr>
                              </w:pPr>
                              <w:bookmarkStart w:id="574" w:name="_Ref41330575"/>
                              <w:bookmarkStart w:id="575"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574"/>
                              <w:r>
                                <w:t xml:space="preserve"> Bloque de paso de información</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FF11F" id="Cuadro de texto 52" o:spid="_x0000_s1035" type="#_x0000_t202" style="position:absolute;left:0;text-align:left;margin-left:0;margin-top:16.25pt;width:168.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" stroked="f">
                  <v:textbox style="mso-fit-shape-to-text:t" inset="0,0,0,0">
                    <w:txbxContent>
                      <w:p w14:paraId="53AA0F4F" w14:textId="77777777" w:rsidR="000A0A65" w:rsidRPr="005A247F" w:rsidRDefault="000A0A65" w:rsidP="004F1734">
                        <w:pPr>
                          <w:pStyle w:val="Descripcin"/>
                          <w:rPr>
                            <w:noProof/>
                            <w:sz w:val="24"/>
                          </w:rPr>
                        </w:pPr>
                        <w:bookmarkStart w:id="576" w:name="_Ref41330575"/>
                        <w:bookmarkStart w:id="577"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576"/>
                        <w:r>
                          <w:t xml:space="preserve"> Bloque de paso de información</w:t>
                        </w:r>
                        <w:bookmarkEnd w:id="577"/>
                      </w:p>
                    </w:txbxContent>
                  </v:textbox>
                  <w10:wrap anchorx="margin"/>
                </v:shape>
              </w:pict>
            </mc:Fallback>
          </mc:AlternateContent>
        </w:r>
      </w:del>
    </w:p>
    <w:p w14:paraId="24AF877E" w14:textId="1B1530F4" w:rsidR="003F7328" w:rsidDel="006C1D81" w:rsidRDefault="003F7328" w:rsidP="003F7328">
      <w:pPr>
        <w:pStyle w:val="Prrafodelista"/>
        <w:numPr>
          <w:ilvl w:val="0"/>
          <w:numId w:val="19"/>
        </w:numPr>
        <w:spacing w:line="480" w:lineRule="auto"/>
        <w:rPr>
          <w:del w:id="578" w:author="Steven Ortiz" w:date="2020-07-03T19:05:00Z"/>
          <w:lang w:eastAsia="es-CO"/>
        </w:rPr>
      </w:pPr>
      <w:del w:id="579" w:author="Steven Ortiz" w:date="2020-07-03T19:05:00Z">
        <w:r w:rsidDel="006C1D81">
          <w:rPr>
            <w:noProof/>
            <w:lang w:eastAsia="es-CO"/>
          </w:rPr>
          <mc:AlternateContent>
            <mc:Choice Requires="wps">
              <w:drawing>
                <wp:anchor distT="0" distB="0" distL="114300" distR="114300" simplePos="0" relativeHeight="251702272" behindDoc="0" locked="0" layoutInCell="1" allowOverlap="1" wp14:anchorId="24A6566D" wp14:editId="1C4E5324">
                  <wp:simplePos x="0" y="0"/>
                  <wp:positionH relativeFrom="column">
                    <wp:posOffset>1424940</wp:posOffset>
                  </wp:positionH>
                  <wp:positionV relativeFrom="paragraph">
                    <wp:posOffset>2607310</wp:posOffset>
                  </wp:positionV>
                  <wp:extent cx="275780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a:effectLst/>
                        </wps:spPr>
                        <wps:txbx>
                          <w:txbxContent>
                            <w:p w14:paraId="0C704FB2" w14:textId="77777777" w:rsidR="000A0A65" w:rsidRPr="00C72E6E" w:rsidRDefault="000A0A65" w:rsidP="003F7328">
                              <w:pPr>
                                <w:pStyle w:val="Descripcin"/>
                                <w:jc w:val="center"/>
                                <w:rPr>
                                  <w:noProof/>
                                  <w:sz w:val="24"/>
                                </w:rPr>
                              </w:pPr>
                              <w:bookmarkStart w:id="580" w:name="_Ref41330657"/>
                              <w:bookmarkStart w:id="581"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580"/>
                              <w:r>
                                <w:t xml:space="preserve"> Bloque de recibir información</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566D" id="Cuadro de texto 53" o:spid="_x0000_s1036" type="#_x0000_t202" style="position:absolute;left:0;text-align:left;margin-left:112.2pt;margin-top:205.3pt;width:21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" stroked="f">
                  <v:textbox style="mso-fit-shape-to-text:t" inset="0,0,0,0">
                    <w:txbxContent>
                      <w:p w14:paraId="0C704FB2" w14:textId="77777777" w:rsidR="000A0A65" w:rsidRPr="00C72E6E" w:rsidRDefault="000A0A65" w:rsidP="003F7328">
                        <w:pPr>
                          <w:pStyle w:val="Descripcin"/>
                          <w:jc w:val="center"/>
                          <w:rPr>
                            <w:noProof/>
                            <w:sz w:val="24"/>
                          </w:rPr>
                        </w:pPr>
                        <w:bookmarkStart w:id="582" w:name="_Ref41330657"/>
                        <w:bookmarkStart w:id="583"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582"/>
                        <w:r>
                          <w:t xml:space="preserve"> Bloque de recibir información</w:t>
                        </w:r>
                        <w:bookmarkEnd w:id="583"/>
                      </w:p>
                    </w:txbxContent>
                  </v:textbox>
                </v:shape>
              </w:pict>
            </mc:Fallback>
          </mc:AlternateContent>
        </w:r>
        <w:r w:rsidDel="006C1D81">
          <w:rPr>
            <w:noProof/>
            <w:lang w:eastAsia="es-CO"/>
          </w:rPr>
          <w:drawing>
            <wp:anchor distT="0" distB="0" distL="114300" distR="114300" simplePos="0" relativeHeight="251700224" behindDoc="0" locked="0" layoutInCell="1" allowOverlap="1" wp14:anchorId="03D840C2" wp14:editId="1A38FA31">
              <wp:simplePos x="0" y="0"/>
              <wp:positionH relativeFrom="margin">
                <wp:align>center</wp:align>
              </wp:positionH>
              <wp:positionV relativeFrom="paragraph">
                <wp:posOffset>1398156</wp:posOffset>
              </wp:positionV>
              <wp:extent cx="2757828" cy="1152525"/>
              <wp:effectExtent l="0" t="0" r="444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sidDel="006C1D81">
          <w:rPr>
            <w:lang w:eastAsia="es-CO"/>
          </w:rPr>
          <w:delText xml:space="preserve">Recibir información: Estos reciben información del tipo 1 o del tipo 2, y en su interior pueden realizar algún procesamiento final. En la </w:delText>
        </w:r>
        <w:r w:rsidDel="006C1D81">
          <w:rPr>
            <w:color w:val="FF0000"/>
            <w:lang w:eastAsia="es-CO"/>
          </w:rPr>
          <w:fldChar w:fldCharType="begin"/>
        </w:r>
        <w:r w:rsidDel="006C1D81">
          <w:rPr>
            <w:lang w:eastAsia="es-CO"/>
          </w:rPr>
          <w:delInstrText xml:space="preserve"> REF _Ref41330657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11</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se puede observar la forma del bloque, por ejemplo, este bloque recibe información y la envía por el puerto serie.</w:delText>
        </w:r>
      </w:del>
    </w:p>
    <w:p w14:paraId="7CEDB5AD" w14:textId="1703CF51" w:rsidR="004F1734" w:rsidDel="006C1D81" w:rsidRDefault="004F1734" w:rsidP="00945007">
      <w:pPr>
        <w:tabs>
          <w:tab w:val="left" w:pos="142"/>
        </w:tabs>
        <w:spacing w:line="480" w:lineRule="auto"/>
        <w:ind w:left="0"/>
        <w:rPr>
          <w:del w:id="584" w:author="Steven Ortiz" w:date="2020-07-03T19:05:00Z"/>
          <w:rFonts w:cs="Times New Roman"/>
          <w:szCs w:val="24"/>
        </w:rPr>
      </w:pPr>
    </w:p>
    <w:p w14:paraId="465FA3EF" w14:textId="083525A1" w:rsidR="004F1734" w:rsidDel="006C1D81" w:rsidRDefault="004F1734" w:rsidP="00945007">
      <w:pPr>
        <w:tabs>
          <w:tab w:val="left" w:pos="142"/>
        </w:tabs>
        <w:spacing w:line="480" w:lineRule="auto"/>
        <w:ind w:left="0"/>
        <w:rPr>
          <w:del w:id="585" w:author="Steven Ortiz" w:date="2020-07-03T19:05:00Z"/>
          <w:rFonts w:cs="Times New Roman"/>
          <w:szCs w:val="24"/>
        </w:rPr>
      </w:pPr>
    </w:p>
    <w:p w14:paraId="5E20EBDA" w14:textId="79F144BC" w:rsidR="003F7328" w:rsidDel="006C1D81" w:rsidRDefault="003F7328" w:rsidP="00945007">
      <w:pPr>
        <w:tabs>
          <w:tab w:val="left" w:pos="142"/>
        </w:tabs>
        <w:spacing w:line="480" w:lineRule="auto"/>
        <w:ind w:left="0"/>
        <w:rPr>
          <w:del w:id="586" w:author="Steven Ortiz" w:date="2020-07-03T19:05:00Z"/>
          <w:rFonts w:cs="Times New Roman"/>
          <w:szCs w:val="24"/>
        </w:rPr>
      </w:pPr>
    </w:p>
    <w:p w14:paraId="3004F6D8" w14:textId="04008234" w:rsidR="003F7328" w:rsidRPr="000D386E" w:rsidDel="006C1D81" w:rsidRDefault="003F7328" w:rsidP="003F7328">
      <w:pPr>
        <w:pStyle w:val="Prrafodelista"/>
        <w:numPr>
          <w:ilvl w:val="0"/>
          <w:numId w:val="19"/>
        </w:numPr>
        <w:spacing w:line="480" w:lineRule="auto"/>
        <w:rPr>
          <w:del w:id="587" w:author="Steven Ortiz" w:date="2020-07-03T19:05:00Z"/>
          <w:lang w:eastAsia="es-CO"/>
        </w:rPr>
      </w:pPr>
      <w:del w:id="588" w:author="Steven Ortiz" w:date="2020-07-03T19:05:00Z">
        <w:r w:rsidRPr="000D386E" w:rsidDel="006C1D81">
          <w:rPr>
            <w:lang w:eastAsia="es-CO"/>
          </w:rPr>
          <w:delText xml:space="preserve">Combinados: Estos pueden recibir información del tipo 1 y tipo 3, procesar esta información recibida y además de ello pueden pasar información o retornar algún valor de cualquier tipo. En la </w:delText>
        </w:r>
        <w:r w:rsidDel="006C1D81">
          <w:rPr>
            <w:color w:val="FF0000"/>
            <w:lang w:eastAsia="es-CO"/>
          </w:rPr>
          <w:fldChar w:fldCharType="begin"/>
        </w:r>
        <w:r w:rsidDel="006C1D81">
          <w:rPr>
            <w:lang w:eastAsia="es-CO"/>
          </w:rPr>
          <w:delInstrText xml:space="preserve"> REF _Ref41330742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12</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se observa un bloque de función que analiza que el valor ingresado sea un número y retorna un valor booleano en caso de que este lo sea o no.</w:delText>
        </w:r>
      </w:del>
    </w:p>
    <w:p w14:paraId="497E7E7B" w14:textId="228FAD5B" w:rsidR="003F7328" w:rsidDel="006C1D81" w:rsidRDefault="003F7328" w:rsidP="00945007">
      <w:pPr>
        <w:tabs>
          <w:tab w:val="left" w:pos="142"/>
        </w:tabs>
        <w:spacing w:line="480" w:lineRule="auto"/>
        <w:ind w:left="0"/>
        <w:rPr>
          <w:del w:id="589" w:author="Steven Ortiz" w:date="2020-07-03T19:05:00Z"/>
          <w:rFonts w:cs="Times New Roman"/>
          <w:szCs w:val="24"/>
        </w:rPr>
      </w:pPr>
    </w:p>
    <w:p w14:paraId="14C70F80" w14:textId="7C1F9912" w:rsidR="003F7328" w:rsidDel="006C1D81" w:rsidRDefault="003F7328" w:rsidP="00945007">
      <w:pPr>
        <w:tabs>
          <w:tab w:val="left" w:pos="142"/>
        </w:tabs>
        <w:spacing w:line="480" w:lineRule="auto"/>
        <w:ind w:left="0"/>
        <w:rPr>
          <w:del w:id="590" w:author="Steven Ortiz" w:date="2020-07-03T19:05:00Z"/>
          <w:rFonts w:cs="Times New Roman"/>
          <w:szCs w:val="24"/>
        </w:rPr>
      </w:pPr>
      <w:del w:id="591" w:author="Steven Ortiz" w:date="2020-07-03T19:05:00Z">
        <w:r w:rsidDel="006C1D81">
          <w:rPr>
            <w:noProof/>
            <w:lang w:eastAsia="es-CO"/>
          </w:rPr>
          <mc:AlternateContent>
            <mc:Choice Requires="wps">
              <w:drawing>
                <wp:anchor distT="0" distB="0" distL="114300" distR="114300" simplePos="0" relativeHeight="251706368" behindDoc="0" locked="0" layoutInCell="1" allowOverlap="1" wp14:anchorId="16E2E79F" wp14:editId="19DC6C9F">
                  <wp:simplePos x="0" y="0"/>
                  <wp:positionH relativeFrom="column">
                    <wp:posOffset>539115</wp:posOffset>
                  </wp:positionH>
                  <wp:positionV relativeFrom="paragraph">
                    <wp:posOffset>1581785</wp:posOffset>
                  </wp:positionV>
                  <wp:extent cx="452691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526915" cy="635"/>
                          </a:xfrm>
                          <a:prstGeom prst="rect">
                            <a:avLst/>
                          </a:prstGeom>
                          <a:solidFill>
                            <a:prstClr val="white"/>
                          </a:solidFill>
                          <a:ln>
                            <a:noFill/>
                          </a:ln>
                          <a:effectLst/>
                        </wps:spPr>
                        <wps:txbx>
                          <w:txbxContent>
                            <w:p w14:paraId="7096F872" w14:textId="77777777" w:rsidR="000A0A65" w:rsidRPr="00880AD1" w:rsidRDefault="000A0A65" w:rsidP="003F7328">
                              <w:pPr>
                                <w:pStyle w:val="Descripcin"/>
                                <w:jc w:val="center"/>
                                <w:rPr>
                                  <w:noProof/>
                                  <w:sz w:val="24"/>
                                </w:rPr>
                              </w:pPr>
                              <w:bookmarkStart w:id="592" w:name="_Ref41330742"/>
                              <w:bookmarkStart w:id="593"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592"/>
                              <w:r>
                                <w:t xml:space="preserve"> Bloque Combinado</w:t>
                              </w:r>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2E79F" id="Cuadro de texto 54" o:spid="_x0000_s1037" type="#_x0000_t202" style="position:absolute;left:0;text-align:left;margin-left:42.45pt;margin-top:124.55pt;width:356.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z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" stroked="f">
                  <v:textbox style="mso-fit-shape-to-text:t" inset="0,0,0,0">
                    <w:txbxContent>
                      <w:p w14:paraId="7096F872" w14:textId="77777777" w:rsidR="000A0A65" w:rsidRPr="00880AD1" w:rsidRDefault="000A0A65" w:rsidP="003F7328">
                        <w:pPr>
                          <w:pStyle w:val="Descripcin"/>
                          <w:jc w:val="center"/>
                          <w:rPr>
                            <w:noProof/>
                            <w:sz w:val="24"/>
                          </w:rPr>
                        </w:pPr>
                        <w:bookmarkStart w:id="594" w:name="_Ref41330742"/>
                        <w:bookmarkStart w:id="595"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594"/>
                        <w:r>
                          <w:t xml:space="preserve"> Bloque Combinado</w:t>
                        </w:r>
                        <w:bookmarkEnd w:id="595"/>
                      </w:p>
                    </w:txbxContent>
                  </v:textbox>
                </v:shape>
              </w:pict>
            </mc:Fallback>
          </mc:AlternateContent>
        </w:r>
        <w:r w:rsidDel="006C1D81">
          <w:rPr>
            <w:noProof/>
            <w:lang w:eastAsia="es-CO"/>
          </w:rPr>
          <w:drawing>
            <wp:anchor distT="0" distB="0" distL="114300" distR="114300" simplePos="0" relativeHeight="251704320" behindDoc="0" locked="0" layoutInCell="1" allowOverlap="1" wp14:anchorId="383FC988" wp14:editId="022341F9">
              <wp:simplePos x="0" y="0"/>
              <wp:positionH relativeFrom="margin">
                <wp:align>center</wp:align>
              </wp:positionH>
              <wp:positionV relativeFrom="paragraph">
                <wp:posOffset>200981</wp:posOffset>
              </wp:positionV>
              <wp:extent cx="4527140" cy="1323975"/>
              <wp:effectExtent l="0" t="0" r="698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3AA5AAC" w14:textId="085F39B2" w:rsidR="003F7328" w:rsidDel="006C1D81" w:rsidRDefault="003F7328" w:rsidP="00945007">
      <w:pPr>
        <w:tabs>
          <w:tab w:val="left" w:pos="142"/>
        </w:tabs>
        <w:spacing w:line="480" w:lineRule="auto"/>
        <w:ind w:left="0"/>
        <w:rPr>
          <w:del w:id="596" w:author="Steven Ortiz" w:date="2020-07-03T19:05:00Z"/>
          <w:rFonts w:cs="Times New Roman"/>
          <w:szCs w:val="24"/>
        </w:rPr>
      </w:pPr>
    </w:p>
    <w:p w14:paraId="296542AA" w14:textId="48351ECE" w:rsidR="003F7328" w:rsidDel="006C1D81" w:rsidRDefault="003F7328" w:rsidP="00945007">
      <w:pPr>
        <w:tabs>
          <w:tab w:val="left" w:pos="142"/>
        </w:tabs>
        <w:spacing w:line="480" w:lineRule="auto"/>
        <w:ind w:left="0"/>
        <w:rPr>
          <w:del w:id="597" w:author="Steven Ortiz" w:date="2020-07-03T19:05:00Z"/>
          <w:rFonts w:cs="Times New Roman"/>
          <w:szCs w:val="24"/>
        </w:rPr>
      </w:pPr>
    </w:p>
    <w:p w14:paraId="2CBB46DB" w14:textId="38EBA711" w:rsidR="003F7328" w:rsidDel="006C1D81" w:rsidRDefault="003F7328" w:rsidP="00945007">
      <w:pPr>
        <w:tabs>
          <w:tab w:val="left" w:pos="142"/>
        </w:tabs>
        <w:spacing w:line="480" w:lineRule="auto"/>
        <w:ind w:left="0"/>
        <w:rPr>
          <w:del w:id="598" w:author="Steven Ortiz" w:date="2020-07-03T19:05:00Z"/>
          <w:rFonts w:cs="Times New Roman"/>
          <w:szCs w:val="24"/>
        </w:rPr>
      </w:pPr>
    </w:p>
    <w:p w14:paraId="279A03E5" w14:textId="373EAE26" w:rsidR="003F7328" w:rsidRPr="000D386E" w:rsidDel="006C1D81" w:rsidRDefault="003F7328" w:rsidP="003F7328">
      <w:pPr>
        <w:pStyle w:val="Prrafodelista"/>
        <w:numPr>
          <w:ilvl w:val="0"/>
          <w:numId w:val="19"/>
        </w:numPr>
        <w:spacing w:line="480" w:lineRule="auto"/>
        <w:rPr>
          <w:del w:id="599" w:author="Steven Ortiz" w:date="2020-07-03T19:05:00Z"/>
          <w:lang w:eastAsia="es-CO"/>
        </w:rPr>
      </w:pPr>
      <w:del w:id="600" w:author="Steven Ortiz" w:date="2020-07-03T19:05:00Z">
        <w:r w:rsidDel="006C1D81">
          <w:rPr>
            <w:noProof/>
            <w:lang w:eastAsia="es-CO"/>
          </w:rPr>
          <mc:AlternateContent>
            <mc:Choice Requires="wps">
              <w:drawing>
                <wp:anchor distT="0" distB="0" distL="114300" distR="114300" simplePos="0" relativeHeight="251710464" behindDoc="0" locked="0" layoutInCell="1" allowOverlap="1" wp14:anchorId="1DA69F96" wp14:editId="1C4504D4">
                  <wp:simplePos x="0" y="0"/>
                  <wp:positionH relativeFrom="column">
                    <wp:posOffset>1029970</wp:posOffset>
                  </wp:positionH>
                  <wp:positionV relativeFrom="paragraph">
                    <wp:posOffset>3749675</wp:posOffset>
                  </wp:positionV>
                  <wp:extent cx="355282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a:effectLst/>
                        </wps:spPr>
                        <wps:txbx>
                          <w:txbxContent>
                            <w:p w14:paraId="4D6C93C4" w14:textId="77777777" w:rsidR="000A0A65" w:rsidRPr="008753DE" w:rsidRDefault="000A0A65" w:rsidP="003F7328">
                              <w:pPr>
                                <w:pStyle w:val="Descripcin"/>
                                <w:jc w:val="center"/>
                                <w:rPr>
                                  <w:noProof/>
                                  <w:sz w:val="24"/>
                                </w:rPr>
                              </w:pPr>
                              <w:bookmarkStart w:id="601" w:name="_Ref41330815"/>
                              <w:bookmarkStart w:id="602"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601"/>
                              <w:r>
                                <w:t xml:space="preserve"> Bloque tipo condicional, bucle y función</w:t>
                              </w:r>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69F96" id="Cuadro de texto 55" o:spid="_x0000_s1038" type="#_x0000_t202" style="position:absolute;left:0;text-align:left;margin-left:81.1pt;margin-top:295.25pt;width:279.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" stroked="f">
                  <v:textbox style="mso-fit-shape-to-text:t" inset="0,0,0,0">
                    <w:txbxContent>
                      <w:p w14:paraId="4D6C93C4" w14:textId="77777777" w:rsidR="000A0A65" w:rsidRPr="008753DE" w:rsidRDefault="000A0A65" w:rsidP="003F7328">
                        <w:pPr>
                          <w:pStyle w:val="Descripcin"/>
                          <w:jc w:val="center"/>
                          <w:rPr>
                            <w:noProof/>
                            <w:sz w:val="24"/>
                          </w:rPr>
                        </w:pPr>
                        <w:bookmarkStart w:id="603" w:name="_Ref41330815"/>
                        <w:bookmarkStart w:id="604"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603"/>
                        <w:r>
                          <w:t xml:space="preserve"> Bloque tipo condicional, bucle y función</w:t>
                        </w:r>
                        <w:bookmarkEnd w:id="604"/>
                      </w:p>
                    </w:txbxContent>
                  </v:textbox>
                </v:shape>
              </w:pict>
            </mc:Fallback>
          </mc:AlternateContent>
        </w:r>
        <w:r w:rsidDel="006C1D81">
          <w:rPr>
            <w:noProof/>
            <w:lang w:eastAsia="es-CO"/>
          </w:rPr>
          <w:drawing>
            <wp:anchor distT="0" distB="0" distL="114300" distR="114300" simplePos="0" relativeHeight="251708416" behindDoc="0" locked="0" layoutInCell="1" allowOverlap="1" wp14:anchorId="1ED70080" wp14:editId="393AECEA">
              <wp:simplePos x="0" y="0"/>
              <wp:positionH relativeFrom="margin">
                <wp:align>center</wp:align>
              </wp:positionH>
              <wp:positionV relativeFrom="paragraph">
                <wp:posOffset>1491615</wp:posOffset>
              </wp:positionV>
              <wp:extent cx="3552825" cy="2201207"/>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sidDel="006C1D81">
          <w:rPr>
            <w:lang w:eastAsia="es-CO"/>
          </w:rPr>
          <w:delText xml:space="preserve">Condicionales, bucles y funciones: estos pueden evaluar alguna condición y realizar algunas acciones en específico, tales como repetir algún código, contener funciones entre otras. En la </w:delText>
        </w:r>
        <w:r w:rsidDel="006C1D81">
          <w:rPr>
            <w:color w:val="FF0000"/>
            <w:lang w:eastAsia="es-CO"/>
          </w:rPr>
          <w:fldChar w:fldCharType="begin"/>
        </w:r>
        <w:r w:rsidDel="006C1D81">
          <w:rPr>
            <w:lang w:eastAsia="es-CO"/>
          </w:rPr>
          <w:delInstrText xml:space="preserve"> REF _Ref41330815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13</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 xml:space="preserve">se presenta un bloque de tipo función que puede contener en su interior otros bloques. </w:delText>
        </w:r>
      </w:del>
    </w:p>
    <w:p w14:paraId="5A9434D7" w14:textId="7AABB8A6" w:rsidR="003F7328" w:rsidDel="006C1D81" w:rsidRDefault="003F7328" w:rsidP="00945007">
      <w:pPr>
        <w:tabs>
          <w:tab w:val="left" w:pos="142"/>
        </w:tabs>
        <w:spacing w:line="480" w:lineRule="auto"/>
        <w:ind w:left="0"/>
        <w:rPr>
          <w:del w:id="605" w:author="Steven Ortiz" w:date="2020-07-03T19:05:00Z"/>
          <w:rFonts w:cs="Times New Roman"/>
          <w:szCs w:val="24"/>
        </w:rPr>
      </w:pPr>
    </w:p>
    <w:p w14:paraId="02BC1558" w14:textId="28D7B822" w:rsidR="003F7328" w:rsidDel="006C1D81" w:rsidRDefault="003F7328" w:rsidP="00945007">
      <w:pPr>
        <w:tabs>
          <w:tab w:val="left" w:pos="142"/>
        </w:tabs>
        <w:spacing w:line="480" w:lineRule="auto"/>
        <w:ind w:left="0"/>
        <w:rPr>
          <w:del w:id="606" w:author="Steven Ortiz" w:date="2020-07-03T19:05:00Z"/>
          <w:rFonts w:cs="Times New Roman"/>
          <w:szCs w:val="24"/>
        </w:rPr>
      </w:pPr>
    </w:p>
    <w:p w14:paraId="048B8067" w14:textId="76BFC5B1" w:rsidR="003F7328" w:rsidDel="006C1D81" w:rsidRDefault="003F7328" w:rsidP="00945007">
      <w:pPr>
        <w:tabs>
          <w:tab w:val="left" w:pos="142"/>
        </w:tabs>
        <w:spacing w:line="480" w:lineRule="auto"/>
        <w:ind w:left="0"/>
        <w:rPr>
          <w:del w:id="607" w:author="Steven Ortiz" w:date="2020-07-03T19:05:00Z"/>
          <w:rFonts w:cs="Times New Roman"/>
          <w:szCs w:val="24"/>
        </w:rPr>
      </w:pPr>
    </w:p>
    <w:p w14:paraId="76C9A212" w14:textId="3610133C" w:rsidR="003F7328" w:rsidDel="006C1D81" w:rsidRDefault="003F7328" w:rsidP="00945007">
      <w:pPr>
        <w:tabs>
          <w:tab w:val="left" w:pos="142"/>
        </w:tabs>
        <w:spacing w:line="480" w:lineRule="auto"/>
        <w:ind w:left="0"/>
        <w:rPr>
          <w:del w:id="608" w:author="Steven Ortiz" w:date="2020-07-03T19:05:00Z"/>
          <w:rFonts w:cs="Times New Roman"/>
          <w:szCs w:val="24"/>
        </w:rPr>
      </w:pPr>
    </w:p>
    <w:p w14:paraId="305B7548" w14:textId="21BEA90F" w:rsidR="003F7328" w:rsidDel="006C1D81" w:rsidRDefault="003F7328" w:rsidP="00945007">
      <w:pPr>
        <w:tabs>
          <w:tab w:val="left" w:pos="142"/>
        </w:tabs>
        <w:spacing w:line="480" w:lineRule="auto"/>
        <w:ind w:left="0"/>
        <w:rPr>
          <w:del w:id="609" w:author="Steven Ortiz" w:date="2020-07-03T19:05:00Z"/>
          <w:rFonts w:cs="Times New Roman"/>
          <w:szCs w:val="24"/>
        </w:rPr>
      </w:pPr>
    </w:p>
    <w:p w14:paraId="3FAF1350" w14:textId="2A686A22" w:rsidR="003F7328" w:rsidDel="006C1D81" w:rsidRDefault="003F7328" w:rsidP="00945007">
      <w:pPr>
        <w:tabs>
          <w:tab w:val="left" w:pos="142"/>
        </w:tabs>
        <w:spacing w:line="480" w:lineRule="auto"/>
        <w:ind w:left="0"/>
        <w:rPr>
          <w:del w:id="610" w:author="Steven Ortiz" w:date="2020-07-03T19:05:00Z"/>
          <w:rFonts w:cs="Times New Roman"/>
          <w:szCs w:val="24"/>
        </w:rPr>
      </w:pPr>
    </w:p>
    <w:p w14:paraId="3A84BAD5" w14:textId="12551264" w:rsidR="003F7328" w:rsidDel="006C1D81" w:rsidRDefault="003F7328" w:rsidP="003F7328">
      <w:pPr>
        <w:pStyle w:val="Ttulo3"/>
        <w:rPr>
          <w:del w:id="611" w:author="Steven Ortiz" w:date="2020-07-03T19:05:00Z"/>
          <w:lang w:eastAsia="es-CO"/>
        </w:rPr>
      </w:pPr>
      <w:bookmarkStart w:id="612" w:name="_Toc41335661"/>
      <w:del w:id="613" w:author="Steven Ortiz" w:date="2020-07-03T19:05:00Z">
        <w:r w:rsidRPr="00894C80" w:rsidDel="006C1D81">
          <w:rPr>
            <w:lang w:eastAsia="es-CO"/>
          </w:rPr>
          <w:delText>Programación</w:delText>
        </w:r>
        <w:bookmarkEnd w:id="612"/>
      </w:del>
    </w:p>
    <w:p w14:paraId="11003DE5" w14:textId="700D65B0" w:rsidR="003F7328" w:rsidDel="006C1D81" w:rsidRDefault="003F7328" w:rsidP="003F7328">
      <w:pPr>
        <w:pStyle w:val="Sinespaciado"/>
        <w:spacing w:line="480" w:lineRule="auto"/>
        <w:rPr>
          <w:del w:id="614" w:author="Steven Ortiz" w:date="2020-07-03T19:05:00Z"/>
          <w:color w:val="FF0000"/>
          <w:lang w:eastAsia="es-CO"/>
        </w:rPr>
      </w:pPr>
      <w:del w:id="615" w:author="Steven Ortiz" w:date="2020-07-03T19:05:00Z">
        <w:r w:rsidRPr="00894C80" w:rsidDel="006C1D81">
          <w:rPr>
            <w:lang w:eastAsia="es-CO"/>
          </w:rPr>
          <w:delText xml:space="preserve">Primero se crea un archivo JavaScript y en este se ingresa la definición del bloque que Blockly Developer Tools genera, como se aprecia en la </w:delText>
        </w:r>
        <w:r w:rsidR="00223895" w:rsidDel="006C1D81">
          <w:rPr>
            <w:lang w:eastAsia="es-CO"/>
          </w:rPr>
          <w:fldChar w:fldCharType="begin"/>
        </w:r>
        <w:r w:rsidR="00223895" w:rsidDel="006C1D81">
          <w:rPr>
            <w:lang w:eastAsia="es-CO"/>
          </w:rPr>
          <w:delInstrText xml:space="preserve"> REF _Ref41331237 \h </w:delInstrText>
        </w:r>
        <w:r w:rsidR="00223895" w:rsidDel="006C1D81">
          <w:rPr>
            <w:lang w:eastAsia="es-CO"/>
          </w:rPr>
        </w:r>
        <w:r w:rsidR="00223895" w:rsidDel="006C1D81">
          <w:rPr>
            <w:lang w:eastAsia="es-CO"/>
          </w:rPr>
          <w:fldChar w:fldCharType="separate"/>
        </w:r>
        <w:r w:rsidR="00223895" w:rsidDel="006C1D81">
          <w:delText xml:space="preserve">Ilustración </w:delText>
        </w:r>
        <w:r w:rsidR="00223895" w:rsidDel="006C1D81">
          <w:rPr>
            <w:noProof/>
          </w:rPr>
          <w:delText>14</w:delText>
        </w:r>
        <w:r w:rsidR="00223895" w:rsidDel="006C1D81">
          <w:rPr>
            <w:lang w:eastAsia="es-CO"/>
          </w:rPr>
          <w:fldChar w:fldCharType="end"/>
        </w:r>
        <w:r w:rsidR="00223895" w:rsidDel="006C1D81">
          <w:rPr>
            <w:lang w:eastAsia="es-CO"/>
          </w:rPr>
          <w:delText>.</w:delText>
        </w:r>
      </w:del>
    </w:p>
    <w:p w14:paraId="51533CBA" w14:textId="4D0314D0" w:rsidR="003F7328" w:rsidDel="006C1D81" w:rsidRDefault="003F7328" w:rsidP="00945007">
      <w:pPr>
        <w:tabs>
          <w:tab w:val="left" w:pos="142"/>
        </w:tabs>
        <w:spacing w:line="480" w:lineRule="auto"/>
        <w:ind w:left="0"/>
        <w:rPr>
          <w:del w:id="616" w:author="Steven Ortiz" w:date="2020-07-03T19:05:00Z"/>
          <w:rFonts w:cs="Times New Roman"/>
          <w:szCs w:val="24"/>
        </w:rPr>
      </w:pPr>
    </w:p>
    <w:p w14:paraId="014D90CD" w14:textId="0A423D6B" w:rsidR="003F7328" w:rsidDel="006C1D81" w:rsidRDefault="003F7328" w:rsidP="00945007">
      <w:pPr>
        <w:tabs>
          <w:tab w:val="left" w:pos="142"/>
        </w:tabs>
        <w:spacing w:line="480" w:lineRule="auto"/>
        <w:ind w:left="0"/>
        <w:rPr>
          <w:del w:id="617" w:author="Steven Ortiz" w:date="2020-07-03T19:05:00Z"/>
          <w:rFonts w:cs="Times New Roman"/>
          <w:szCs w:val="24"/>
        </w:rPr>
      </w:pPr>
    </w:p>
    <w:p w14:paraId="17B8CB29" w14:textId="2A3ADAC9" w:rsidR="003F7328" w:rsidDel="006C1D81" w:rsidRDefault="003F7328" w:rsidP="00945007">
      <w:pPr>
        <w:tabs>
          <w:tab w:val="left" w:pos="142"/>
        </w:tabs>
        <w:spacing w:line="480" w:lineRule="auto"/>
        <w:ind w:left="0"/>
        <w:rPr>
          <w:del w:id="618" w:author="Steven Ortiz" w:date="2020-07-03T19:05:00Z"/>
          <w:rFonts w:cs="Times New Roman"/>
          <w:szCs w:val="24"/>
        </w:rPr>
      </w:pPr>
    </w:p>
    <w:p w14:paraId="2756B0B3" w14:textId="465E87FA" w:rsidR="003F7328" w:rsidDel="006C1D81" w:rsidRDefault="00223895" w:rsidP="00945007">
      <w:pPr>
        <w:tabs>
          <w:tab w:val="left" w:pos="142"/>
        </w:tabs>
        <w:spacing w:line="480" w:lineRule="auto"/>
        <w:ind w:left="0"/>
        <w:rPr>
          <w:del w:id="619" w:author="Steven Ortiz" w:date="2020-07-03T19:05:00Z"/>
          <w:rFonts w:cs="Times New Roman"/>
          <w:szCs w:val="24"/>
        </w:rPr>
      </w:pPr>
      <w:del w:id="620" w:author="Steven Ortiz" w:date="2020-07-03T19:05:00Z">
        <w:r w:rsidDel="006C1D81">
          <w:rPr>
            <w:noProof/>
            <w:lang w:eastAsia="es-CO"/>
          </w:rPr>
          <mc:AlternateContent>
            <mc:Choice Requires="wps">
              <w:drawing>
                <wp:anchor distT="0" distB="0" distL="114300" distR="114300" simplePos="0" relativeHeight="251714560" behindDoc="0" locked="0" layoutInCell="1" allowOverlap="1" wp14:anchorId="249FB29D" wp14:editId="1D93F034">
                  <wp:simplePos x="0" y="0"/>
                  <wp:positionH relativeFrom="column">
                    <wp:posOffset>1205865</wp:posOffset>
                  </wp:positionH>
                  <wp:positionV relativeFrom="paragraph">
                    <wp:posOffset>3216275</wp:posOffset>
                  </wp:positionV>
                  <wp:extent cx="319087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a:effectLst/>
                        </wps:spPr>
                        <wps:txbx>
                          <w:txbxContent>
                            <w:p w14:paraId="5EFA8826" w14:textId="77777777" w:rsidR="000A0A65" w:rsidRPr="002370B0" w:rsidRDefault="000A0A65" w:rsidP="00223895">
                              <w:pPr>
                                <w:pStyle w:val="Descripcin"/>
                                <w:jc w:val="center"/>
                                <w:rPr>
                                  <w:noProof/>
                                  <w:sz w:val="24"/>
                                </w:rPr>
                              </w:pPr>
                              <w:bookmarkStart w:id="621" w:name="_Ref41331237"/>
                              <w:bookmarkStart w:id="622"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621"/>
                              <w:r>
                                <w:t xml:space="preserve"> Definición del Bloque, archivo JavaScript</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FB29D" id="Cuadro de texto 56" o:spid="_x0000_s1039" type="#_x0000_t202" style="position:absolute;left:0;text-align:left;margin-left:94.95pt;margin-top:253.25pt;width:2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" stroked="f">
                  <v:textbox style="mso-fit-shape-to-text:t" inset="0,0,0,0">
                    <w:txbxContent>
                      <w:p w14:paraId="5EFA8826" w14:textId="77777777" w:rsidR="000A0A65" w:rsidRPr="002370B0" w:rsidRDefault="000A0A65" w:rsidP="00223895">
                        <w:pPr>
                          <w:pStyle w:val="Descripcin"/>
                          <w:jc w:val="center"/>
                          <w:rPr>
                            <w:noProof/>
                            <w:sz w:val="24"/>
                          </w:rPr>
                        </w:pPr>
                        <w:bookmarkStart w:id="623" w:name="_Ref41331237"/>
                        <w:bookmarkStart w:id="624"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623"/>
                        <w:r>
                          <w:t xml:space="preserve"> Definición del Bloque, archivo JavaScript</w:t>
                        </w:r>
                        <w:bookmarkEnd w:id="624"/>
                      </w:p>
                    </w:txbxContent>
                  </v:textbox>
                </v:shape>
              </w:pict>
            </mc:Fallback>
          </mc:AlternateContent>
        </w:r>
        <w:r w:rsidR="003F7328" w:rsidDel="006C1D81">
          <w:rPr>
            <w:noProof/>
            <w:lang w:eastAsia="es-CO"/>
          </w:rPr>
          <w:drawing>
            <wp:anchor distT="0" distB="0" distL="114300" distR="114300" simplePos="0" relativeHeight="251712512" behindDoc="0" locked="0" layoutInCell="1" allowOverlap="1" wp14:anchorId="4F72B316" wp14:editId="7E4D35AB">
              <wp:simplePos x="0" y="0"/>
              <wp:positionH relativeFrom="margin">
                <wp:align>center</wp:align>
              </wp:positionH>
              <wp:positionV relativeFrom="paragraph">
                <wp:posOffset>44435</wp:posOffset>
              </wp:positionV>
              <wp:extent cx="3190875" cy="3115310"/>
              <wp:effectExtent l="0" t="0" r="9525" b="889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4907" r="73535" b="49144"/>
                      <a:stretch/>
                    </pic:blipFill>
                    <pic:spPr bwMode="auto">
                      <a:xfrm>
                        <a:off x="0" y="0"/>
                        <a:ext cx="3190875" cy="311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3C588F9" w14:textId="0E41D798" w:rsidR="003F7328" w:rsidDel="006C1D81" w:rsidRDefault="003F7328" w:rsidP="00945007">
      <w:pPr>
        <w:tabs>
          <w:tab w:val="left" w:pos="142"/>
        </w:tabs>
        <w:spacing w:line="480" w:lineRule="auto"/>
        <w:ind w:left="0"/>
        <w:rPr>
          <w:del w:id="625" w:author="Steven Ortiz" w:date="2020-07-03T19:05:00Z"/>
          <w:rFonts w:cs="Times New Roman"/>
          <w:szCs w:val="24"/>
        </w:rPr>
      </w:pPr>
    </w:p>
    <w:p w14:paraId="0C2494A9" w14:textId="0EF8A941" w:rsidR="003F7328" w:rsidDel="006C1D81" w:rsidRDefault="003F7328" w:rsidP="00945007">
      <w:pPr>
        <w:tabs>
          <w:tab w:val="left" w:pos="142"/>
        </w:tabs>
        <w:spacing w:line="480" w:lineRule="auto"/>
        <w:ind w:left="0"/>
        <w:rPr>
          <w:del w:id="626" w:author="Steven Ortiz" w:date="2020-07-03T19:05:00Z"/>
          <w:rFonts w:cs="Times New Roman"/>
          <w:szCs w:val="24"/>
        </w:rPr>
      </w:pPr>
    </w:p>
    <w:p w14:paraId="7267CB3E" w14:textId="7481DD94" w:rsidR="003F7328" w:rsidDel="006C1D81" w:rsidRDefault="003F7328" w:rsidP="00945007">
      <w:pPr>
        <w:tabs>
          <w:tab w:val="left" w:pos="142"/>
        </w:tabs>
        <w:spacing w:line="480" w:lineRule="auto"/>
        <w:ind w:left="0"/>
        <w:rPr>
          <w:del w:id="627" w:author="Steven Ortiz" w:date="2020-07-03T19:05:00Z"/>
          <w:rFonts w:cs="Times New Roman"/>
          <w:szCs w:val="24"/>
        </w:rPr>
      </w:pPr>
    </w:p>
    <w:p w14:paraId="12ECFE0A" w14:textId="351E7519" w:rsidR="003F7328" w:rsidDel="006C1D81" w:rsidRDefault="003F7328" w:rsidP="00945007">
      <w:pPr>
        <w:tabs>
          <w:tab w:val="left" w:pos="142"/>
        </w:tabs>
        <w:spacing w:line="480" w:lineRule="auto"/>
        <w:ind w:left="0"/>
        <w:rPr>
          <w:del w:id="628" w:author="Steven Ortiz" w:date="2020-07-03T19:05:00Z"/>
          <w:rFonts w:cs="Times New Roman"/>
          <w:szCs w:val="24"/>
        </w:rPr>
      </w:pPr>
    </w:p>
    <w:p w14:paraId="28DA8A7E" w14:textId="6C7EFD25" w:rsidR="003F7328" w:rsidDel="006C1D81" w:rsidRDefault="003F7328" w:rsidP="00945007">
      <w:pPr>
        <w:tabs>
          <w:tab w:val="left" w:pos="142"/>
        </w:tabs>
        <w:spacing w:line="480" w:lineRule="auto"/>
        <w:ind w:left="0"/>
        <w:rPr>
          <w:del w:id="629" w:author="Steven Ortiz" w:date="2020-07-03T19:05:00Z"/>
          <w:rFonts w:cs="Times New Roman"/>
          <w:szCs w:val="24"/>
        </w:rPr>
      </w:pPr>
    </w:p>
    <w:p w14:paraId="62FFDAD7" w14:textId="5EC27611" w:rsidR="003F7328" w:rsidDel="006C1D81" w:rsidRDefault="003F7328" w:rsidP="00945007">
      <w:pPr>
        <w:tabs>
          <w:tab w:val="left" w:pos="142"/>
        </w:tabs>
        <w:spacing w:line="480" w:lineRule="auto"/>
        <w:ind w:left="0"/>
        <w:rPr>
          <w:del w:id="630" w:author="Steven Ortiz" w:date="2020-07-03T19:05:00Z"/>
          <w:rFonts w:cs="Times New Roman"/>
          <w:szCs w:val="24"/>
        </w:rPr>
      </w:pPr>
    </w:p>
    <w:p w14:paraId="0C7B467F" w14:textId="65384D4E" w:rsidR="003F7328" w:rsidDel="006C1D81" w:rsidRDefault="003F7328" w:rsidP="00945007">
      <w:pPr>
        <w:tabs>
          <w:tab w:val="left" w:pos="142"/>
        </w:tabs>
        <w:spacing w:line="480" w:lineRule="auto"/>
        <w:ind w:left="0"/>
        <w:rPr>
          <w:del w:id="631" w:author="Steven Ortiz" w:date="2020-07-03T19:05:00Z"/>
          <w:rFonts w:cs="Times New Roman"/>
          <w:szCs w:val="24"/>
        </w:rPr>
      </w:pPr>
    </w:p>
    <w:p w14:paraId="704C2830" w14:textId="7192657C" w:rsidR="00223895" w:rsidDel="006C1D81" w:rsidRDefault="00223895" w:rsidP="00223895">
      <w:pPr>
        <w:pStyle w:val="Sinespaciado"/>
        <w:spacing w:line="480" w:lineRule="auto"/>
        <w:rPr>
          <w:del w:id="632" w:author="Steven Ortiz" w:date="2020-07-03T19:05:00Z"/>
          <w:lang w:eastAsia="es-CO"/>
        </w:rPr>
      </w:pPr>
      <w:del w:id="633" w:author="Steven Ortiz" w:date="2020-07-03T19:05:00Z">
        <w:r w:rsidRPr="00894C80" w:rsidDel="006C1D81">
          <w:rPr>
            <w:lang w:eastAsia="es-CO"/>
          </w:rPr>
          <w:delText xml:space="preserve">Se guarda junto con los demás archivos .js (JavaScript) que vienen predeterminados en Blockly como en la </w:delText>
        </w:r>
        <w:r w:rsidDel="006C1D81">
          <w:rPr>
            <w:color w:val="FF0000"/>
            <w:lang w:eastAsia="es-CO"/>
          </w:rPr>
          <w:fldChar w:fldCharType="begin"/>
        </w:r>
        <w:r w:rsidDel="006C1D81">
          <w:rPr>
            <w:lang w:eastAsia="es-CO"/>
          </w:rPr>
          <w:delInstrText xml:space="preserve"> REF _Ref41331337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15</w:delText>
        </w:r>
        <w:r w:rsidDel="006C1D81">
          <w:rPr>
            <w:color w:val="FF0000"/>
            <w:lang w:eastAsia="es-CO"/>
          </w:rPr>
          <w:fldChar w:fldCharType="end"/>
        </w:r>
        <w:r w:rsidRPr="00223895" w:rsidDel="006C1D81">
          <w:rPr>
            <w:lang w:eastAsia="es-CO"/>
          </w:rPr>
          <w:delText>,</w:delText>
        </w:r>
        <w:r w:rsidDel="006C1D81">
          <w:rPr>
            <w:color w:val="FF0000"/>
            <w:lang w:eastAsia="es-CO"/>
          </w:rPr>
          <w:delText xml:space="preserve"> </w:delText>
        </w:r>
        <w:r w:rsidRPr="00894C80" w:rsidDel="006C1D81">
          <w:rPr>
            <w:lang w:eastAsia="es-CO"/>
          </w:rPr>
          <w:delText>esto con el fin de que al ser llamadas esas funciones no generen inconvenientes con la ruta de llamado.</w:delText>
        </w:r>
      </w:del>
    </w:p>
    <w:p w14:paraId="34AEA02A" w14:textId="2547E993" w:rsidR="00223895" w:rsidDel="006C1D81" w:rsidRDefault="00223895" w:rsidP="00223895">
      <w:pPr>
        <w:pStyle w:val="Sinespaciado"/>
        <w:spacing w:line="480" w:lineRule="auto"/>
        <w:rPr>
          <w:del w:id="634" w:author="Steven Ortiz" w:date="2020-07-03T19:05:00Z"/>
          <w:lang w:eastAsia="es-CO"/>
        </w:rPr>
      </w:pPr>
      <w:del w:id="635" w:author="Steven Ortiz" w:date="2020-07-03T19:05:00Z">
        <w:r w:rsidDel="006C1D81">
          <w:rPr>
            <w:noProof/>
            <w:lang w:eastAsia="es-CO"/>
          </w:rPr>
          <mc:AlternateContent>
            <mc:Choice Requires="wps">
              <w:drawing>
                <wp:anchor distT="0" distB="0" distL="114300" distR="114300" simplePos="0" relativeHeight="251718656" behindDoc="0" locked="0" layoutInCell="1" allowOverlap="1" wp14:anchorId="7310E9CA" wp14:editId="6AE5D035">
                  <wp:simplePos x="0" y="0"/>
                  <wp:positionH relativeFrom="column">
                    <wp:posOffset>586740</wp:posOffset>
                  </wp:positionH>
                  <wp:positionV relativeFrom="paragraph">
                    <wp:posOffset>2647950</wp:posOffset>
                  </wp:positionV>
                  <wp:extent cx="443865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14:paraId="33308C26" w14:textId="77777777" w:rsidR="000A0A65" w:rsidRPr="005E723E" w:rsidRDefault="000A0A65" w:rsidP="00223895">
                              <w:pPr>
                                <w:pStyle w:val="Descripcin"/>
                                <w:jc w:val="center"/>
                                <w:rPr>
                                  <w:noProof/>
                                  <w:sz w:val="24"/>
                                </w:rPr>
                              </w:pPr>
                              <w:bookmarkStart w:id="636" w:name="_Ref41331337"/>
                              <w:bookmarkStart w:id="637"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636"/>
                              <w:r>
                                <w:t xml:space="preserve"> Carpeta de definición de bloques</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0E9CA" id="Cuadro de texto 57" o:spid="_x0000_s1040" type="#_x0000_t202" style="position:absolute;left:0;text-align:left;margin-left:46.2pt;margin-top:208.5pt;width:3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" stroked="f">
                  <v:textbox style="mso-fit-shape-to-text:t" inset="0,0,0,0">
                    <w:txbxContent>
                      <w:p w14:paraId="33308C26" w14:textId="77777777" w:rsidR="000A0A65" w:rsidRPr="005E723E" w:rsidRDefault="000A0A65" w:rsidP="00223895">
                        <w:pPr>
                          <w:pStyle w:val="Descripcin"/>
                          <w:jc w:val="center"/>
                          <w:rPr>
                            <w:noProof/>
                            <w:sz w:val="24"/>
                          </w:rPr>
                        </w:pPr>
                        <w:bookmarkStart w:id="638" w:name="_Ref41331337"/>
                        <w:bookmarkStart w:id="639"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638"/>
                        <w:r>
                          <w:t xml:space="preserve"> Carpeta de definición de bloques</w:t>
                        </w:r>
                        <w:bookmarkEnd w:id="639"/>
                      </w:p>
                    </w:txbxContent>
                  </v:textbox>
                </v:shape>
              </w:pict>
            </mc:Fallback>
          </mc:AlternateContent>
        </w:r>
        <w:r w:rsidDel="006C1D81">
          <w:rPr>
            <w:noProof/>
            <w:lang w:eastAsia="es-CO"/>
          </w:rPr>
          <w:drawing>
            <wp:anchor distT="0" distB="0" distL="114300" distR="114300" simplePos="0" relativeHeight="251716608" behindDoc="0" locked="0" layoutInCell="1" allowOverlap="1" wp14:anchorId="0D717BC4" wp14:editId="55A5C114">
              <wp:simplePos x="0" y="0"/>
              <wp:positionH relativeFrom="margin">
                <wp:align>center</wp:align>
              </wp:positionH>
              <wp:positionV relativeFrom="paragraph">
                <wp:posOffset>86895</wp:posOffset>
              </wp:positionV>
              <wp:extent cx="4438650" cy="2504667"/>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A43464C" w14:textId="60285BC5" w:rsidR="003F7328" w:rsidDel="006C1D81" w:rsidRDefault="003F7328" w:rsidP="00945007">
      <w:pPr>
        <w:tabs>
          <w:tab w:val="left" w:pos="142"/>
        </w:tabs>
        <w:spacing w:line="480" w:lineRule="auto"/>
        <w:ind w:left="0"/>
        <w:rPr>
          <w:del w:id="640" w:author="Steven Ortiz" w:date="2020-07-03T19:05:00Z"/>
          <w:rFonts w:cs="Times New Roman"/>
          <w:szCs w:val="24"/>
        </w:rPr>
      </w:pPr>
    </w:p>
    <w:p w14:paraId="71EC9FAF" w14:textId="07557EBE" w:rsidR="003F7328" w:rsidDel="006C1D81" w:rsidRDefault="003F7328" w:rsidP="00945007">
      <w:pPr>
        <w:tabs>
          <w:tab w:val="left" w:pos="142"/>
        </w:tabs>
        <w:spacing w:line="480" w:lineRule="auto"/>
        <w:ind w:left="0"/>
        <w:rPr>
          <w:del w:id="641" w:author="Steven Ortiz" w:date="2020-07-03T19:05:00Z"/>
          <w:rFonts w:cs="Times New Roman"/>
          <w:szCs w:val="24"/>
        </w:rPr>
      </w:pPr>
    </w:p>
    <w:p w14:paraId="1DB6E0C1" w14:textId="75EC0142" w:rsidR="00223895" w:rsidDel="006C1D81" w:rsidRDefault="00223895" w:rsidP="00945007">
      <w:pPr>
        <w:tabs>
          <w:tab w:val="left" w:pos="142"/>
        </w:tabs>
        <w:spacing w:line="480" w:lineRule="auto"/>
        <w:ind w:left="0"/>
        <w:rPr>
          <w:del w:id="642" w:author="Steven Ortiz" w:date="2020-07-03T19:05:00Z"/>
          <w:rFonts w:cs="Times New Roman"/>
          <w:szCs w:val="24"/>
        </w:rPr>
      </w:pPr>
    </w:p>
    <w:p w14:paraId="0BD92069" w14:textId="79F930B1" w:rsidR="00223895" w:rsidDel="006C1D81" w:rsidRDefault="00223895" w:rsidP="00945007">
      <w:pPr>
        <w:tabs>
          <w:tab w:val="left" w:pos="142"/>
        </w:tabs>
        <w:spacing w:line="480" w:lineRule="auto"/>
        <w:ind w:left="0"/>
        <w:rPr>
          <w:del w:id="643" w:author="Steven Ortiz" w:date="2020-07-03T19:05:00Z"/>
          <w:rFonts w:cs="Times New Roman"/>
          <w:szCs w:val="24"/>
        </w:rPr>
      </w:pPr>
    </w:p>
    <w:p w14:paraId="23BD1CE2" w14:textId="67CDEFE8" w:rsidR="00223895" w:rsidDel="006C1D81" w:rsidRDefault="00223895" w:rsidP="00945007">
      <w:pPr>
        <w:tabs>
          <w:tab w:val="left" w:pos="142"/>
        </w:tabs>
        <w:spacing w:line="480" w:lineRule="auto"/>
        <w:ind w:left="0"/>
        <w:rPr>
          <w:del w:id="644" w:author="Steven Ortiz" w:date="2020-07-03T19:05:00Z"/>
          <w:rFonts w:cs="Times New Roman"/>
          <w:szCs w:val="24"/>
        </w:rPr>
      </w:pPr>
    </w:p>
    <w:p w14:paraId="2909E18B" w14:textId="62798FFD" w:rsidR="00223895" w:rsidDel="006C1D81" w:rsidRDefault="00223895" w:rsidP="00945007">
      <w:pPr>
        <w:tabs>
          <w:tab w:val="left" w:pos="142"/>
        </w:tabs>
        <w:spacing w:line="480" w:lineRule="auto"/>
        <w:ind w:left="0"/>
        <w:rPr>
          <w:del w:id="645" w:author="Steven Ortiz" w:date="2020-07-03T19:05:00Z"/>
          <w:rFonts w:cs="Times New Roman"/>
          <w:szCs w:val="24"/>
        </w:rPr>
      </w:pPr>
    </w:p>
    <w:p w14:paraId="7B1E6A5C" w14:textId="1BE4C847" w:rsidR="00223895" w:rsidDel="006C1D81" w:rsidRDefault="00223895" w:rsidP="00223895">
      <w:pPr>
        <w:pStyle w:val="Sinespaciado"/>
        <w:spacing w:line="480" w:lineRule="auto"/>
        <w:rPr>
          <w:del w:id="646" w:author="Steven Ortiz" w:date="2020-07-03T19:05:00Z"/>
          <w:lang w:eastAsia="es-CO"/>
        </w:rPr>
      </w:pPr>
      <w:del w:id="647" w:author="Steven Ortiz" w:date="2020-07-03T19:05:00Z">
        <w:r w:rsidRPr="00894C80" w:rsidDel="006C1D81">
          <w:rPr>
            <w:lang w:eastAsia="es-CO"/>
          </w:rPr>
          <w:delText xml:space="preserve">Cuando ya se tenga este archivo guardado, lo siguiente es crear el archivo generador para el código en Python. </w:delText>
        </w:r>
        <w:r w:rsidDel="006C1D81">
          <w:rPr>
            <w:lang w:eastAsia="es-CO"/>
          </w:rPr>
          <w:delText>Se</w:delText>
        </w:r>
        <w:r w:rsidRPr="00894C80" w:rsidDel="006C1D81">
          <w:rPr>
            <w:lang w:eastAsia="es-CO"/>
          </w:rPr>
          <w:delText xml:space="preserve"> crea el archivo y se agrega el código generado en Blockly Developer Tools, y en la parte “ code = ‘…’ ” se agrega el código correspondiente en Python. La </w:delText>
        </w:r>
        <w:r w:rsidDel="006C1D81">
          <w:rPr>
            <w:color w:val="FF0000"/>
            <w:lang w:eastAsia="es-CO"/>
          </w:rPr>
          <w:fldChar w:fldCharType="begin"/>
        </w:r>
        <w:r w:rsidDel="006C1D81">
          <w:rPr>
            <w:lang w:eastAsia="es-CO"/>
          </w:rPr>
          <w:delInstrText xml:space="preserve"> REF _Ref41331542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16</w:delText>
        </w:r>
        <w:r w:rsidDel="006C1D81">
          <w:rPr>
            <w:color w:val="FF0000"/>
            <w:lang w:eastAsia="es-CO"/>
          </w:rPr>
          <w:fldChar w:fldCharType="end"/>
        </w:r>
        <w:r w:rsidDel="006C1D81">
          <w:rPr>
            <w:color w:val="FF0000"/>
            <w:lang w:eastAsia="es-CO"/>
          </w:rPr>
          <w:delText xml:space="preserve"> </w:delText>
        </w:r>
        <w:r w:rsidRPr="00894C80" w:rsidDel="006C1D81">
          <w:rPr>
            <w:lang w:eastAsia="es-CO"/>
          </w:rPr>
          <w:delText>es un ejemplo de generador Python.</w:delText>
        </w:r>
      </w:del>
    </w:p>
    <w:p w14:paraId="58E33598" w14:textId="45D38731" w:rsidR="00223895" w:rsidDel="006C1D81" w:rsidRDefault="00223895" w:rsidP="00223895">
      <w:pPr>
        <w:pStyle w:val="Sinespaciado"/>
        <w:spacing w:line="480" w:lineRule="auto"/>
        <w:rPr>
          <w:del w:id="648" w:author="Steven Ortiz" w:date="2020-07-03T19:05:00Z"/>
          <w:lang w:eastAsia="es-CO"/>
        </w:rPr>
      </w:pPr>
      <w:del w:id="649" w:author="Steven Ortiz" w:date="2020-07-03T19:05:00Z">
        <w:r w:rsidDel="006C1D81">
          <w:rPr>
            <w:noProof/>
            <w:lang w:eastAsia="es-CO"/>
          </w:rPr>
          <mc:AlternateContent>
            <mc:Choice Requires="wps">
              <w:drawing>
                <wp:anchor distT="0" distB="0" distL="114300" distR="114300" simplePos="0" relativeHeight="251722752" behindDoc="0" locked="0" layoutInCell="1" allowOverlap="1" wp14:anchorId="52ED02EB" wp14:editId="6995C55D">
                  <wp:simplePos x="0" y="0"/>
                  <wp:positionH relativeFrom="column">
                    <wp:posOffset>249555</wp:posOffset>
                  </wp:positionH>
                  <wp:positionV relativeFrom="paragraph">
                    <wp:posOffset>1283970</wp:posOffset>
                  </wp:positionV>
                  <wp:extent cx="511302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14:paraId="2BCA8FF6" w14:textId="77777777" w:rsidR="000A0A65" w:rsidRPr="00942CBB" w:rsidRDefault="000A0A65" w:rsidP="00223895">
                              <w:pPr>
                                <w:pStyle w:val="Descripcin"/>
                                <w:jc w:val="center"/>
                                <w:rPr>
                                  <w:noProof/>
                                  <w:sz w:val="24"/>
                                </w:rPr>
                              </w:pPr>
                              <w:bookmarkStart w:id="650" w:name="_Ref41331542"/>
                              <w:bookmarkStart w:id="651"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650"/>
                              <w:r>
                                <w:t xml:space="preserve"> Generador Python</w:t>
                              </w:r>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D02EB" id="Cuadro de texto 58" o:spid="_x0000_s1041" type="#_x0000_t202" style="position:absolute;left:0;text-align:left;margin-left:19.65pt;margin-top:101.1pt;width:40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" stroked="f">
                  <v:textbox style="mso-fit-shape-to-text:t" inset="0,0,0,0">
                    <w:txbxContent>
                      <w:p w14:paraId="2BCA8FF6" w14:textId="77777777" w:rsidR="000A0A65" w:rsidRPr="00942CBB" w:rsidRDefault="000A0A65" w:rsidP="00223895">
                        <w:pPr>
                          <w:pStyle w:val="Descripcin"/>
                          <w:jc w:val="center"/>
                          <w:rPr>
                            <w:noProof/>
                            <w:sz w:val="24"/>
                          </w:rPr>
                        </w:pPr>
                        <w:bookmarkStart w:id="652" w:name="_Ref41331542"/>
                        <w:bookmarkStart w:id="653"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652"/>
                        <w:r>
                          <w:t xml:space="preserve"> Generador Python</w:t>
                        </w:r>
                        <w:bookmarkEnd w:id="653"/>
                      </w:p>
                    </w:txbxContent>
                  </v:textbox>
                </v:shape>
              </w:pict>
            </mc:Fallback>
          </mc:AlternateContent>
        </w:r>
        <w:r w:rsidDel="006C1D81">
          <w:rPr>
            <w:noProof/>
            <w:lang w:eastAsia="es-CO"/>
          </w:rPr>
          <w:drawing>
            <wp:anchor distT="0" distB="0" distL="114300" distR="114300" simplePos="0" relativeHeight="251720704" behindDoc="0" locked="0" layoutInCell="1" allowOverlap="1" wp14:anchorId="31C17261" wp14:editId="654DB4CC">
              <wp:simplePos x="0" y="0"/>
              <wp:positionH relativeFrom="margin">
                <wp:align>center</wp:align>
              </wp:positionH>
              <wp:positionV relativeFrom="paragraph">
                <wp:posOffset>74666</wp:posOffset>
              </wp:positionV>
              <wp:extent cx="5113502" cy="11525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F8BF0E5" w14:textId="487CFFF0" w:rsidR="00223895" w:rsidDel="006C1D81" w:rsidRDefault="00223895" w:rsidP="00223895">
      <w:pPr>
        <w:pStyle w:val="Sinespaciado"/>
        <w:spacing w:line="480" w:lineRule="auto"/>
        <w:rPr>
          <w:del w:id="654" w:author="Steven Ortiz" w:date="2020-07-03T19:05:00Z"/>
          <w:lang w:eastAsia="es-CO"/>
        </w:rPr>
      </w:pPr>
    </w:p>
    <w:p w14:paraId="56A55183" w14:textId="7E737DFD" w:rsidR="00223895" w:rsidDel="006C1D81" w:rsidRDefault="00223895" w:rsidP="00945007">
      <w:pPr>
        <w:tabs>
          <w:tab w:val="left" w:pos="142"/>
        </w:tabs>
        <w:spacing w:line="480" w:lineRule="auto"/>
        <w:ind w:left="0"/>
        <w:rPr>
          <w:del w:id="655" w:author="Steven Ortiz" w:date="2020-07-03T19:05:00Z"/>
          <w:rFonts w:cs="Times New Roman"/>
          <w:szCs w:val="24"/>
        </w:rPr>
      </w:pPr>
    </w:p>
    <w:p w14:paraId="1F350401" w14:textId="2FB55104" w:rsidR="00223895" w:rsidDel="006C1D81" w:rsidRDefault="00223895" w:rsidP="00945007">
      <w:pPr>
        <w:tabs>
          <w:tab w:val="left" w:pos="142"/>
        </w:tabs>
        <w:spacing w:line="480" w:lineRule="auto"/>
        <w:ind w:left="0"/>
        <w:rPr>
          <w:del w:id="656" w:author="Steven Ortiz" w:date="2020-07-03T19:05:00Z"/>
          <w:rFonts w:cs="Times New Roman"/>
          <w:szCs w:val="24"/>
        </w:rPr>
      </w:pPr>
    </w:p>
    <w:p w14:paraId="4FE7660A" w14:textId="2430E493" w:rsidR="00223895" w:rsidDel="006C1D81" w:rsidRDefault="00223895" w:rsidP="00223895">
      <w:pPr>
        <w:pStyle w:val="Sinespaciado"/>
        <w:spacing w:line="480" w:lineRule="auto"/>
        <w:ind w:firstLine="708"/>
        <w:rPr>
          <w:del w:id="657" w:author="Steven Ortiz" w:date="2020-07-03T19:05:00Z"/>
          <w:color w:val="FF0000"/>
          <w:lang w:eastAsia="es-CO"/>
        </w:rPr>
      </w:pPr>
      <w:del w:id="658" w:author="Steven Ortiz" w:date="2020-07-03T19:05:00Z">
        <w:r w:rsidRPr="00894C80" w:rsidDel="006C1D81">
          <w:rPr>
            <w:lang w:eastAsia="es-CO"/>
          </w:rPr>
          <w:delText xml:space="preserve">De igual forma que el archivo .js (Javascript) del bloque, este archivo generador se guarda en su ruta correspondiente de la carpeta de Blockly como en la </w:delText>
        </w:r>
        <w:r w:rsidDel="006C1D81">
          <w:rPr>
            <w:lang w:eastAsia="es-CO"/>
          </w:rPr>
          <w:fldChar w:fldCharType="begin"/>
        </w:r>
        <w:r w:rsidDel="006C1D81">
          <w:rPr>
            <w:lang w:eastAsia="es-CO"/>
          </w:rPr>
          <w:delInstrText xml:space="preserve"> REF _Ref41331628 \h </w:delInstrText>
        </w:r>
        <w:r w:rsidDel="006C1D81">
          <w:rPr>
            <w:lang w:eastAsia="es-CO"/>
          </w:rPr>
        </w:r>
        <w:r w:rsidDel="006C1D81">
          <w:rPr>
            <w:lang w:eastAsia="es-CO"/>
          </w:rPr>
          <w:fldChar w:fldCharType="separate"/>
        </w:r>
        <w:r w:rsidDel="006C1D81">
          <w:delText xml:space="preserve">Ilustración </w:delText>
        </w:r>
        <w:r w:rsidDel="006C1D81">
          <w:rPr>
            <w:noProof/>
          </w:rPr>
          <w:delText>17</w:delText>
        </w:r>
        <w:r w:rsidDel="006C1D81">
          <w:rPr>
            <w:lang w:eastAsia="es-CO"/>
          </w:rPr>
          <w:fldChar w:fldCharType="end"/>
        </w:r>
        <w:r w:rsidDel="006C1D81">
          <w:rPr>
            <w:lang w:eastAsia="es-CO"/>
          </w:rPr>
          <w:delText>.</w:delText>
        </w:r>
      </w:del>
    </w:p>
    <w:p w14:paraId="7B427900" w14:textId="0953B4CA" w:rsidR="00223895" w:rsidDel="006C1D81" w:rsidRDefault="00223895" w:rsidP="00223895">
      <w:pPr>
        <w:pStyle w:val="Sinespaciado"/>
        <w:spacing w:line="480" w:lineRule="auto"/>
        <w:ind w:firstLine="0"/>
        <w:rPr>
          <w:del w:id="659" w:author="Steven Ortiz" w:date="2020-07-03T19:05:00Z"/>
          <w:color w:val="FF0000"/>
          <w:lang w:eastAsia="es-CO"/>
        </w:rPr>
      </w:pPr>
      <w:del w:id="660" w:author="Steven Ortiz" w:date="2020-07-03T19:05:00Z">
        <w:r w:rsidDel="006C1D81">
          <w:rPr>
            <w:noProof/>
            <w:lang w:eastAsia="es-CO"/>
          </w:rPr>
          <mc:AlternateContent>
            <mc:Choice Requires="wps">
              <w:drawing>
                <wp:anchor distT="0" distB="0" distL="114300" distR="114300" simplePos="0" relativeHeight="251726848" behindDoc="0" locked="0" layoutInCell="1" allowOverlap="1" wp14:anchorId="711DF3D6" wp14:editId="25205101">
                  <wp:simplePos x="0" y="0"/>
                  <wp:positionH relativeFrom="column">
                    <wp:posOffset>462915</wp:posOffset>
                  </wp:positionH>
                  <wp:positionV relativeFrom="paragraph">
                    <wp:posOffset>3112770</wp:posOffset>
                  </wp:positionV>
                  <wp:extent cx="468439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a:effectLst/>
                        </wps:spPr>
                        <wps:txbx>
                          <w:txbxContent>
                            <w:p w14:paraId="7C2AC214" w14:textId="77777777" w:rsidR="000A0A65" w:rsidRPr="0077148E" w:rsidRDefault="000A0A65" w:rsidP="00223895">
                              <w:pPr>
                                <w:pStyle w:val="Descripcin"/>
                                <w:jc w:val="center"/>
                                <w:rPr>
                                  <w:noProof/>
                                  <w:sz w:val="24"/>
                                </w:rPr>
                              </w:pPr>
                              <w:bookmarkStart w:id="661" w:name="_Ref41331628"/>
                              <w:bookmarkStart w:id="662"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661"/>
                              <w:r>
                                <w:t xml:space="preserve"> Carpeta con generadores Python</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DF3D6" id="Cuadro de texto 59" o:spid="_x0000_s1042" type="#_x0000_t202" style="position:absolute;margin-left:36.45pt;margin-top:245.1pt;width:368.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" stroked="f">
                  <v:textbox style="mso-fit-shape-to-text:t" inset="0,0,0,0">
                    <w:txbxContent>
                      <w:p w14:paraId="7C2AC214" w14:textId="77777777" w:rsidR="000A0A65" w:rsidRPr="0077148E" w:rsidRDefault="000A0A65" w:rsidP="00223895">
                        <w:pPr>
                          <w:pStyle w:val="Descripcin"/>
                          <w:jc w:val="center"/>
                          <w:rPr>
                            <w:noProof/>
                            <w:sz w:val="24"/>
                          </w:rPr>
                        </w:pPr>
                        <w:bookmarkStart w:id="663" w:name="_Ref41331628"/>
                        <w:bookmarkStart w:id="664"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663"/>
                        <w:r>
                          <w:t xml:space="preserve"> Carpeta con generadores Python</w:t>
                        </w:r>
                        <w:bookmarkEnd w:id="664"/>
                      </w:p>
                    </w:txbxContent>
                  </v:textbox>
                </v:shape>
              </w:pict>
            </mc:Fallback>
          </mc:AlternateContent>
        </w:r>
        <w:r w:rsidDel="006C1D81">
          <w:rPr>
            <w:noProof/>
            <w:lang w:eastAsia="es-CO"/>
          </w:rPr>
          <w:drawing>
            <wp:anchor distT="0" distB="0" distL="114300" distR="114300" simplePos="0" relativeHeight="251724800" behindDoc="0" locked="0" layoutInCell="1" allowOverlap="1" wp14:anchorId="63D05B5E" wp14:editId="4B4E1457">
              <wp:simplePos x="0" y="0"/>
              <wp:positionH relativeFrom="margin">
                <wp:align>center</wp:align>
              </wp:positionH>
              <wp:positionV relativeFrom="paragraph">
                <wp:posOffset>190678</wp:posOffset>
              </wp:positionV>
              <wp:extent cx="4684395" cy="2865546"/>
              <wp:effectExtent l="0" t="0" r="190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029005E" w14:textId="7C069CF6" w:rsidR="00223895" w:rsidDel="006C1D81" w:rsidRDefault="00223895" w:rsidP="00945007">
      <w:pPr>
        <w:tabs>
          <w:tab w:val="left" w:pos="142"/>
        </w:tabs>
        <w:spacing w:line="480" w:lineRule="auto"/>
        <w:ind w:left="0"/>
        <w:rPr>
          <w:del w:id="665" w:author="Steven Ortiz" w:date="2020-07-03T19:05:00Z"/>
          <w:rFonts w:cs="Times New Roman"/>
          <w:szCs w:val="24"/>
        </w:rPr>
      </w:pPr>
    </w:p>
    <w:p w14:paraId="7FFFEA4A" w14:textId="24C08F44" w:rsidR="00223895" w:rsidDel="006C1D81" w:rsidRDefault="00223895" w:rsidP="00945007">
      <w:pPr>
        <w:tabs>
          <w:tab w:val="left" w:pos="142"/>
        </w:tabs>
        <w:spacing w:line="480" w:lineRule="auto"/>
        <w:ind w:left="0"/>
        <w:rPr>
          <w:del w:id="666" w:author="Steven Ortiz" w:date="2020-07-03T19:05:00Z"/>
          <w:rFonts w:cs="Times New Roman"/>
          <w:szCs w:val="24"/>
        </w:rPr>
      </w:pPr>
    </w:p>
    <w:p w14:paraId="17CC186A" w14:textId="0A44EDF6" w:rsidR="00223895" w:rsidDel="006C1D81" w:rsidRDefault="00223895" w:rsidP="00945007">
      <w:pPr>
        <w:tabs>
          <w:tab w:val="left" w:pos="142"/>
        </w:tabs>
        <w:spacing w:line="480" w:lineRule="auto"/>
        <w:ind w:left="0"/>
        <w:rPr>
          <w:del w:id="667" w:author="Steven Ortiz" w:date="2020-07-03T19:05:00Z"/>
          <w:rFonts w:cs="Times New Roman"/>
          <w:szCs w:val="24"/>
        </w:rPr>
      </w:pPr>
    </w:p>
    <w:p w14:paraId="0BD153FB" w14:textId="1169AA12" w:rsidR="00223895" w:rsidDel="006C1D81" w:rsidRDefault="00223895" w:rsidP="00945007">
      <w:pPr>
        <w:tabs>
          <w:tab w:val="left" w:pos="142"/>
        </w:tabs>
        <w:spacing w:line="480" w:lineRule="auto"/>
        <w:ind w:left="0"/>
        <w:rPr>
          <w:del w:id="668" w:author="Steven Ortiz" w:date="2020-07-03T19:05:00Z"/>
          <w:rFonts w:cs="Times New Roman"/>
          <w:szCs w:val="24"/>
        </w:rPr>
      </w:pPr>
    </w:p>
    <w:p w14:paraId="788F83DF" w14:textId="1DAE34C1" w:rsidR="00223895" w:rsidDel="006C1D81" w:rsidRDefault="00223895" w:rsidP="00945007">
      <w:pPr>
        <w:tabs>
          <w:tab w:val="left" w:pos="142"/>
        </w:tabs>
        <w:spacing w:line="480" w:lineRule="auto"/>
        <w:ind w:left="0"/>
        <w:rPr>
          <w:del w:id="669" w:author="Steven Ortiz" w:date="2020-07-03T19:05:00Z"/>
          <w:rFonts w:cs="Times New Roman"/>
          <w:szCs w:val="24"/>
        </w:rPr>
      </w:pPr>
    </w:p>
    <w:p w14:paraId="34C2EAFD" w14:textId="3F2A9D24" w:rsidR="00223895" w:rsidDel="006C1D81" w:rsidRDefault="00223895" w:rsidP="00945007">
      <w:pPr>
        <w:tabs>
          <w:tab w:val="left" w:pos="142"/>
        </w:tabs>
        <w:spacing w:line="480" w:lineRule="auto"/>
        <w:ind w:left="0"/>
        <w:rPr>
          <w:del w:id="670" w:author="Steven Ortiz" w:date="2020-07-03T19:05:00Z"/>
          <w:rFonts w:cs="Times New Roman"/>
          <w:szCs w:val="24"/>
        </w:rPr>
      </w:pPr>
    </w:p>
    <w:p w14:paraId="34BDB1D2" w14:textId="60DB3D6D" w:rsidR="00223895" w:rsidDel="006C1D81" w:rsidRDefault="00223895" w:rsidP="00945007">
      <w:pPr>
        <w:tabs>
          <w:tab w:val="left" w:pos="142"/>
        </w:tabs>
        <w:spacing w:line="480" w:lineRule="auto"/>
        <w:ind w:left="0"/>
        <w:rPr>
          <w:del w:id="671" w:author="Steven Ortiz" w:date="2020-07-03T19:05:00Z"/>
          <w:rFonts w:cs="Times New Roman"/>
          <w:szCs w:val="24"/>
        </w:rPr>
      </w:pPr>
    </w:p>
    <w:p w14:paraId="6C5B8AD2" w14:textId="6EB3D910" w:rsidR="00223895" w:rsidDel="006C1D81" w:rsidRDefault="00223895" w:rsidP="00223895">
      <w:pPr>
        <w:pStyle w:val="Sinespaciado"/>
        <w:spacing w:line="480" w:lineRule="auto"/>
        <w:ind w:firstLine="708"/>
        <w:rPr>
          <w:del w:id="672" w:author="Steven Ortiz" w:date="2020-07-03T19:05:00Z"/>
          <w:color w:val="FF0000"/>
          <w:lang w:eastAsia="es-CO"/>
        </w:rPr>
      </w:pPr>
      <w:del w:id="673" w:author="Steven Ortiz" w:date="2020-07-03T19:05:00Z">
        <w:r w:rsidRPr="00894C80" w:rsidDel="006C1D81">
          <w:rPr>
            <w:lang w:eastAsia="es-CO"/>
          </w:rPr>
          <w:delText xml:space="preserve">Luego de haber realizado este proceso para agregar el bloque nuevo a Blockly, lo siguiente a realizar es el llamado desde la interfaz web, en el archivo HTML 5 como en la </w:delText>
        </w:r>
        <w:r w:rsidDel="006C1D81">
          <w:rPr>
            <w:lang w:eastAsia="es-CO"/>
          </w:rPr>
          <w:fldChar w:fldCharType="begin"/>
        </w:r>
        <w:r w:rsidDel="006C1D81">
          <w:rPr>
            <w:lang w:eastAsia="es-CO"/>
          </w:rPr>
          <w:delInstrText xml:space="preserve"> REF _Ref41331715 \h </w:delInstrText>
        </w:r>
        <w:r w:rsidDel="006C1D81">
          <w:rPr>
            <w:lang w:eastAsia="es-CO"/>
          </w:rPr>
        </w:r>
        <w:r w:rsidDel="006C1D81">
          <w:rPr>
            <w:lang w:eastAsia="es-CO"/>
          </w:rPr>
          <w:fldChar w:fldCharType="separate"/>
        </w:r>
        <w:r w:rsidDel="006C1D81">
          <w:delText xml:space="preserve">Ilustración </w:delText>
        </w:r>
        <w:r w:rsidDel="006C1D81">
          <w:rPr>
            <w:noProof/>
          </w:rPr>
          <w:delText>18</w:delText>
        </w:r>
        <w:r w:rsidDel="006C1D81">
          <w:rPr>
            <w:lang w:eastAsia="es-CO"/>
          </w:rPr>
          <w:fldChar w:fldCharType="end"/>
        </w:r>
        <w:r w:rsidDel="006C1D81">
          <w:rPr>
            <w:lang w:eastAsia="es-CO"/>
          </w:rPr>
          <w:delText>.</w:delText>
        </w:r>
      </w:del>
    </w:p>
    <w:p w14:paraId="0EE989B6" w14:textId="049B32ED" w:rsidR="00223895" w:rsidDel="006C1D81" w:rsidRDefault="00223895" w:rsidP="00223895">
      <w:pPr>
        <w:pStyle w:val="Sinespaciado"/>
        <w:spacing w:line="480" w:lineRule="auto"/>
        <w:ind w:firstLine="708"/>
        <w:rPr>
          <w:del w:id="674" w:author="Steven Ortiz" w:date="2020-07-03T19:05:00Z"/>
          <w:color w:val="FF0000"/>
          <w:lang w:eastAsia="es-CO"/>
        </w:rPr>
      </w:pPr>
    </w:p>
    <w:p w14:paraId="3054C27E" w14:textId="50FD682B" w:rsidR="00223895" w:rsidDel="006C1D81" w:rsidRDefault="00223895" w:rsidP="00223895">
      <w:pPr>
        <w:pStyle w:val="Sinespaciado"/>
        <w:spacing w:line="480" w:lineRule="auto"/>
        <w:ind w:firstLine="708"/>
        <w:rPr>
          <w:del w:id="675" w:author="Steven Ortiz" w:date="2020-07-03T19:05:00Z"/>
          <w:color w:val="FF0000"/>
          <w:lang w:eastAsia="es-CO"/>
        </w:rPr>
      </w:pPr>
    </w:p>
    <w:p w14:paraId="3EB6182B" w14:textId="40C607F4" w:rsidR="00223895" w:rsidDel="006C1D81" w:rsidRDefault="00223895" w:rsidP="00223895">
      <w:pPr>
        <w:pStyle w:val="Sinespaciado"/>
        <w:spacing w:line="480" w:lineRule="auto"/>
        <w:ind w:firstLine="708"/>
        <w:rPr>
          <w:del w:id="676" w:author="Steven Ortiz" w:date="2020-07-03T19:05:00Z"/>
          <w:color w:val="FF0000"/>
          <w:lang w:eastAsia="es-CO"/>
        </w:rPr>
      </w:pPr>
      <w:del w:id="677" w:author="Steven Ortiz" w:date="2020-07-03T19:05:00Z">
        <w:r w:rsidDel="006C1D81">
          <w:rPr>
            <w:noProof/>
            <w:lang w:eastAsia="es-CO"/>
          </w:rPr>
          <mc:AlternateContent>
            <mc:Choice Requires="wps">
              <w:drawing>
                <wp:anchor distT="0" distB="0" distL="114300" distR="114300" simplePos="0" relativeHeight="251730944" behindDoc="0" locked="0" layoutInCell="1" allowOverlap="1" wp14:anchorId="0D6F3CBA" wp14:editId="7F796D5B">
                  <wp:simplePos x="0" y="0"/>
                  <wp:positionH relativeFrom="column">
                    <wp:posOffset>424815</wp:posOffset>
                  </wp:positionH>
                  <wp:positionV relativeFrom="paragraph">
                    <wp:posOffset>1945640</wp:posOffset>
                  </wp:positionV>
                  <wp:extent cx="475805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a:effectLst/>
                        </wps:spPr>
                        <wps:txbx>
                          <w:txbxContent>
                            <w:p w14:paraId="1A6CDB2C" w14:textId="77777777" w:rsidR="000A0A65" w:rsidRPr="00326C5E" w:rsidRDefault="000A0A65" w:rsidP="00223895">
                              <w:pPr>
                                <w:pStyle w:val="Descripcin"/>
                                <w:jc w:val="center"/>
                                <w:rPr>
                                  <w:noProof/>
                                  <w:sz w:val="24"/>
                                </w:rPr>
                              </w:pPr>
                              <w:bookmarkStart w:id="678" w:name="_Ref41331715"/>
                              <w:bookmarkStart w:id="679"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678"/>
                              <w:r>
                                <w:t xml:space="preserve"> Llamado de bloques a través de HTML</w:t>
                              </w:r>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F3CBA" id="Cuadro de texto 60" o:spid="_x0000_s1043" type="#_x0000_t202" style="position:absolute;left:0;text-align:left;margin-left:33.45pt;margin-top:153.2pt;width:37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ldOwIAAHwEAAAOAAAAZHJzL2Uyb0RvYy54bWysVMFu2zAMvQ/YPwi6L066JS2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" stroked="f">
                  <v:textbox style="mso-fit-shape-to-text:t" inset="0,0,0,0">
                    <w:txbxContent>
                      <w:p w14:paraId="1A6CDB2C" w14:textId="77777777" w:rsidR="000A0A65" w:rsidRPr="00326C5E" w:rsidRDefault="000A0A65" w:rsidP="00223895">
                        <w:pPr>
                          <w:pStyle w:val="Descripcin"/>
                          <w:jc w:val="center"/>
                          <w:rPr>
                            <w:noProof/>
                            <w:sz w:val="24"/>
                          </w:rPr>
                        </w:pPr>
                        <w:bookmarkStart w:id="680" w:name="_Ref41331715"/>
                        <w:bookmarkStart w:id="681"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680"/>
                        <w:r>
                          <w:t xml:space="preserve"> Llamado de bloques a través de HTML</w:t>
                        </w:r>
                        <w:bookmarkEnd w:id="681"/>
                      </w:p>
                    </w:txbxContent>
                  </v:textbox>
                </v:shape>
              </w:pict>
            </mc:Fallback>
          </mc:AlternateContent>
        </w:r>
        <w:r w:rsidDel="006C1D81">
          <w:rPr>
            <w:noProof/>
            <w:lang w:eastAsia="es-CO"/>
          </w:rPr>
          <w:drawing>
            <wp:anchor distT="0" distB="0" distL="114300" distR="114300" simplePos="0" relativeHeight="251728896" behindDoc="0" locked="0" layoutInCell="1" allowOverlap="1" wp14:anchorId="70652854" wp14:editId="73C90A7C">
              <wp:simplePos x="0" y="0"/>
              <wp:positionH relativeFrom="margin">
                <wp:align>center</wp:align>
              </wp:positionH>
              <wp:positionV relativeFrom="paragraph">
                <wp:posOffset>60004</wp:posOffset>
              </wp:positionV>
              <wp:extent cx="4758267" cy="1828800"/>
              <wp:effectExtent l="0" t="0" r="444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6AC9EC88" w14:textId="29558040" w:rsidR="00223895" w:rsidDel="006C1D81" w:rsidRDefault="00223895" w:rsidP="00223895">
      <w:pPr>
        <w:pStyle w:val="Sinespaciado"/>
        <w:spacing w:line="480" w:lineRule="auto"/>
        <w:ind w:firstLine="708"/>
        <w:rPr>
          <w:del w:id="682" w:author="Steven Ortiz" w:date="2020-07-03T19:05:00Z"/>
          <w:lang w:eastAsia="es-CO"/>
        </w:rPr>
      </w:pPr>
    </w:p>
    <w:p w14:paraId="5F83FF1C" w14:textId="5025F0A4" w:rsidR="00223895" w:rsidDel="006C1D81" w:rsidRDefault="00223895" w:rsidP="00223895">
      <w:pPr>
        <w:pStyle w:val="Sinespaciado"/>
        <w:spacing w:line="480" w:lineRule="auto"/>
        <w:rPr>
          <w:del w:id="683" w:author="Steven Ortiz" w:date="2020-07-03T19:05:00Z"/>
          <w:lang w:eastAsia="es-CO"/>
        </w:rPr>
      </w:pPr>
    </w:p>
    <w:p w14:paraId="65DECFFA" w14:textId="5A8D91CD" w:rsidR="00223895" w:rsidDel="006C1D81" w:rsidRDefault="00223895" w:rsidP="00945007">
      <w:pPr>
        <w:tabs>
          <w:tab w:val="left" w:pos="142"/>
        </w:tabs>
        <w:spacing w:line="480" w:lineRule="auto"/>
        <w:ind w:left="0"/>
        <w:rPr>
          <w:del w:id="684" w:author="Steven Ortiz" w:date="2020-07-03T19:05:00Z"/>
          <w:rFonts w:cs="Times New Roman"/>
          <w:szCs w:val="24"/>
        </w:rPr>
      </w:pPr>
    </w:p>
    <w:p w14:paraId="2FDD9EDC" w14:textId="041F5798" w:rsidR="00223895" w:rsidDel="006C1D81" w:rsidRDefault="00223895" w:rsidP="00945007">
      <w:pPr>
        <w:tabs>
          <w:tab w:val="left" w:pos="142"/>
        </w:tabs>
        <w:spacing w:line="480" w:lineRule="auto"/>
        <w:ind w:left="0"/>
        <w:rPr>
          <w:del w:id="685" w:author="Steven Ortiz" w:date="2020-07-03T19:05:00Z"/>
          <w:rFonts w:cs="Times New Roman"/>
          <w:szCs w:val="24"/>
        </w:rPr>
      </w:pPr>
    </w:p>
    <w:p w14:paraId="64242D1F" w14:textId="417007D5" w:rsidR="00223895" w:rsidDel="006C1D81" w:rsidRDefault="00223895" w:rsidP="00945007">
      <w:pPr>
        <w:tabs>
          <w:tab w:val="left" w:pos="142"/>
        </w:tabs>
        <w:spacing w:line="480" w:lineRule="auto"/>
        <w:ind w:left="0"/>
        <w:rPr>
          <w:del w:id="686" w:author="Steven Ortiz" w:date="2020-07-03T19:05:00Z"/>
          <w:rFonts w:cs="Times New Roman"/>
          <w:szCs w:val="24"/>
        </w:rPr>
      </w:pPr>
    </w:p>
    <w:p w14:paraId="5AE3D7E0" w14:textId="2E6167DA" w:rsidR="00223895" w:rsidDel="006C1D81" w:rsidRDefault="00223895" w:rsidP="00223895">
      <w:pPr>
        <w:pStyle w:val="Sinespaciado"/>
        <w:spacing w:line="480" w:lineRule="auto"/>
        <w:rPr>
          <w:del w:id="687" w:author="Steven Ortiz" w:date="2020-07-03T19:05:00Z"/>
          <w:lang w:eastAsia="es-CO"/>
        </w:rPr>
      </w:pPr>
      <w:del w:id="688" w:author="Steven Ortiz" w:date="2020-07-03T19:05:00Z">
        <w:r w:rsidDel="006C1D81">
          <w:rPr>
            <w:lang w:eastAsia="es-CO"/>
          </w:rPr>
          <w:delText xml:space="preserve">Ya realizado todo lo anterior, se procede a compilar todo el programa, para lo cual se abre la terminal, se ingresa a la carpeta del proyecto y se ejecuta el archivo build.py como en la </w:delText>
        </w:r>
        <w:r w:rsidR="00531FA7" w:rsidDel="006C1D81">
          <w:rPr>
            <w:lang w:eastAsia="es-CO"/>
          </w:rPr>
          <w:fldChar w:fldCharType="begin"/>
        </w:r>
        <w:r w:rsidR="00531FA7" w:rsidDel="006C1D81">
          <w:rPr>
            <w:lang w:eastAsia="es-CO"/>
          </w:rPr>
          <w:delInstrText xml:space="preserve"> REF _Ref41331858 \h </w:delInstrText>
        </w:r>
        <w:r w:rsidR="00531FA7" w:rsidDel="006C1D81">
          <w:rPr>
            <w:lang w:eastAsia="es-CO"/>
          </w:rPr>
        </w:r>
        <w:r w:rsidR="00531FA7" w:rsidDel="006C1D81">
          <w:rPr>
            <w:lang w:eastAsia="es-CO"/>
          </w:rPr>
          <w:fldChar w:fldCharType="separate"/>
        </w:r>
        <w:r w:rsidR="00531FA7" w:rsidDel="006C1D81">
          <w:delText xml:space="preserve">Ilustración </w:delText>
        </w:r>
        <w:r w:rsidR="00531FA7" w:rsidDel="006C1D81">
          <w:rPr>
            <w:noProof/>
          </w:rPr>
          <w:delText>19</w:delText>
        </w:r>
        <w:r w:rsidR="00531FA7" w:rsidDel="006C1D81">
          <w:rPr>
            <w:lang w:eastAsia="es-CO"/>
          </w:rPr>
          <w:fldChar w:fldCharType="end"/>
        </w:r>
        <w:r w:rsidR="00531FA7" w:rsidDel="006C1D81">
          <w:rPr>
            <w:lang w:eastAsia="es-CO"/>
          </w:rPr>
          <w:delText>.</w:delText>
        </w:r>
      </w:del>
    </w:p>
    <w:p w14:paraId="71DD8F81" w14:textId="50DB765F" w:rsidR="00223895" w:rsidDel="006C1D81" w:rsidRDefault="00223895" w:rsidP="00223895">
      <w:pPr>
        <w:pStyle w:val="Sinespaciado"/>
        <w:spacing w:line="480" w:lineRule="auto"/>
        <w:rPr>
          <w:del w:id="689" w:author="Steven Ortiz" w:date="2020-07-03T19:05:00Z"/>
          <w:lang w:eastAsia="es-CO"/>
        </w:rPr>
      </w:pPr>
      <w:del w:id="690" w:author="Steven Ortiz" w:date="2020-07-03T19:05:00Z">
        <w:r w:rsidDel="006C1D81">
          <w:rPr>
            <w:noProof/>
            <w:lang w:eastAsia="es-CO"/>
          </w:rPr>
          <mc:AlternateContent>
            <mc:Choice Requires="wps">
              <w:drawing>
                <wp:anchor distT="0" distB="0" distL="114300" distR="114300" simplePos="0" relativeHeight="251735040" behindDoc="0" locked="0" layoutInCell="1" allowOverlap="1" wp14:anchorId="02A42D83" wp14:editId="6F72B4CE">
                  <wp:simplePos x="0" y="0"/>
                  <wp:positionH relativeFrom="column">
                    <wp:posOffset>377190</wp:posOffset>
                  </wp:positionH>
                  <wp:positionV relativeFrom="paragraph">
                    <wp:posOffset>3297555</wp:posOffset>
                  </wp:positionV>
                  <wp:extent cx="485648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14:paraId="54FB9DE7" w14:textId="77777777" w:rsidR="000A0A65" w:rsidRPr="00255286" w:rsidRDefault="000A0A65" w:rsidP="00223895">
                              <w:pPr>
                                <w:pStyle w:val="Descripcin"/>
                                <w:jc w:val="center"/>
                                <w:rPr>
                                  <w:noProof/>
                                  <w:sz w:val="24"/>
                                </w:rPr>
                              </w:pPr>
                              <w:bookmarkStart w:id="691" w:name="_Ref41331858"/>
                              <w:bookmarkStart w:id="692"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691"/>
                              <w:r>
                                <w:t xml:space="preserve"> Compilación de Blockly</w:t>
                              </w:r>
                              <w:bookmarkEnd w:id="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42D83" id="Cuadro de texto 61" o:spid="_x0000_s1044" type="#_x0000_t202" style="position:absolute;left:0;text-align:left;margin-left:29.7pt;margin-top:259.65pt;width:382.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" stroked="f">
                  <v:textbox style="mso-fit-shape-to-text:t" inset="0,0,0,0">
                    <w:txbxContent>
                      <w:p w14:paraId="54FB9DE7" w14:textId="77777777" w:rsidR="000A0A65" w:rsidRPr="00255286" w:rsidRDefault="000A0A65" w:rsidP="00223895">
                        <w:pPr>
                          <w:pStyle w:val="Descripcin"/>
                          <w:jc w:val="center"/>
                          <w:rPr>
                            <w:noProof/>
                            <w:sz w:val="24"/>
                          </w:rPr>
                        </w:pPr>
                        <w:bookmarkStart w:id="693" w:name="_Ref41331858"/>
                        <w:bookmarkStart w:id="694"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693"/>
                        <w:r>
                          <w:t xml:space="preserve"> Compilación de Blockly</w:t>
                        </w:r>
                        <w:bookmarkEnd w:id="694"/>
                      </w:p>
                    </w:txbxContent>
                  </v:textbox>
                </v:shape>
              </w:pict>
            </mc:Fallback>
          </mc:AlternateContent>
        </w:r>
        <w:r w:rsidDel="006C1D81">
          <w:rPr>
            <w:noProof/>
            <w:lang w:eastAsia="es-CO"/>
          </w:rPr>
          <w:drawing>
            <wp:anchor distT="0" distB="0" distL="114300" distR="114300" simplePos="0" relativeHeight="251732992" behindDoc="0" locked="0" layoutInCell="1" allowOverlap="1" wp14:anchorId="1E8F4837" wp14:editId="79D21675">
              <wp:simplePos x="0" y="0"/>
              <wp:positionH relativeFrom="margin">
                <wp:align>center</wp:align>
              </wp:positionH>
              <wp:positionV relativeFrom="paragraph">
                <wp:posOffset>82971</wp:posOffset>
              </wp:positionV>
              <wp:extent cx="4856480" cy="3157855"/>
              <wp:effectExtent l="0" t="0" r="127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36138" r="52174" b="8544"/>
                      <a:stretch/>
                    </pic:blipFill>
                    <pic:spPr bwMode="auto">
                      <a:xfrm>
                        <a:off x="0" y="0"/>
                        <a:ext cx="485648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BD72D9D" w14:textId="206221C2" w:rsidR="00223895" w:rsidDel="006C1D81" w:rsidRDefault="00223895" w:rsidP="00945007">
      <w:pPr>
        <w:tabs>
          <w:tab w:val="left" w:pos="142"/>
        </w:tabs>
        <w:spacing w:line="480" w:lineRule="auto"/>
        <w:ind w:left="0"/>
        <w:rPr>
          <w:del w:id="695" w:author="Steven Ortiz" w:date="2020-07-03T19:05:00Z"/>
          <w:rFonts w:cs="Times New Roman"/>
          <w:szCs w:val="24"/>
        </w:rPr>
      </w:pPr>
    </w:p>
    <w:p w14:paraId="68FDD3A6" w14:textId="6FB5D575" w:rsidR="00531FA7" w:rsidDel="006C1D81" w:rsidRDefault="00531FA7" w:rsidP="00945007">
      <w:pPr>
        <w:tabs>
          <w:tab w:val="left" w:pos="142"/>
        </w:tabs>
        <w:spacing w:line="480" w:lineRule="auto"/>
        <w:ind w:left="0"/>
        <w:rPr>
          <w:del w:id="696" w:author="Steven Ortiz" w:date="2020-07-03T19:05:00Z"/>
          <w:rFonts w:cs="Times New Roman"/>
          <w:szCs w:val="24"/>
        </w:rPr>
      </w:pPr>
    </w:p>
    <w:p w14:paraId="6CAD6B8E" w14:textId="2DCADC5F" w:rsidR="00531FA7" w:rsidDel="006C1D81" w:rsidRDefault="00531FA7" w:rsidP="00945007">
      <w:pPr>
        <w:tabs>
          <w:tab w:val="left" w:pos="142"/>
        </w:tabs>
        <w:spacing w:line="480" w:lineRule="auto"/>
        <w:ind w:left="0"/>
        <w:rPr>
          <w:del w:id="697" w:author="Steven Ortiz" w:date="2020-07-03T19:05:00Z"/>
          <w:rFonts w:cs="Times New Roman"/>
          <w:szCs w:val="24"/>
        </w:rPr>
      </w:pPr>
    </w:p>
    <w:p w14:paraId="54042823" w14:textId="5A74ED85" w:rsidR="00531FA7" w:rsidDel="006C1D81" w:rsidRDefault="00531FA7" w:rsidP="00945007">
      <w:pPr>
        <w:tabs>
          <w:tab w:val="left" w:pos="142"/>
        </w:tabs>
        <w:spacing w:line="480" w:lineRule="auto"/>
        <w:ind w:left="0"/>
        <w:rPr>
          <w:del w:id="698" w:author="Steven Ortiz" w:date="2020-07-03T19:05:00Z"/>
          <w:rFonts w:cs="Times New Roman"/>
          <w:szCs w:val="24"/>
        </w:rPr>
      </w:pPr>
    </w:p>
    <w:p w14:paraId="3E84A2CD" w14:textId="52C8EC52" w:rsidR="00531FA7" w:rsidDel="006C1D81" w:rsidRDefault="00531FA7" w:rsidP="00945007">
      <w:pPr>
        <w:tabs>
          <w:tab w:val="left" w:pos="142"/>
        </w:tabs>
        <w:spacing w:line="480" w:lineRule="auto"/>
        <w:ind w:left="0"/>
        <w:rPr>
          <w:del w:id="699" w:author="Steven Ortiz" w:date="2020-07-03T19:05:00Z"/>
          <w:rFonts w:cs="Times New Roman"/>
          <w:szCs w:val="24"/>
        </w:rPr>
      </w:pPr>
    </w:p>
    <w:p w14:paraId="01667562" w14:textId="011ED9F0" w:rsidR="00531FA7" w:rsidDel="006C1D81" w:rsidRDefault="00531FA7" w:rsidP="00945007">
      <w:pPr>
        <w:tabs>
          <w:tab w:val="left" w:pos="142"/>
        </w:tabs>
        <w:spacing w:line="480" w:lineRule="auto"/>
        <w:ind w:left="0"/>
        <w:rPr>
          <w:del w:id="700" w:author="Steven Ortiz" w:date="2020-07-03T19:05:00Z"/>
          <w:rFonts w:cs="Times New Roman"/>
          <w:szCs w:val="24"/>
        </w:rPr>
      </w:pPr>
    </w:p>
    <w:p w14:paraId="52B1DB16" w14:textId="179B7EFE" w:rsidR="00531FA7" w:rsidDel="006C1D81" w:rsidRDefault="00531FA7" w:rsidP="00945007">
      <w:pPr>
        <w:tabs>
          <w:tab w:val="left" w:pos="142"/>
        </w:tabs>
        <w:spacing w:line="480" w:lineRule="auto"/>
        <w:ind w:left="0"/>
        <w:rPr>
          <w:del w:id="701" w:author="Steven Ortiz" w:date="2020-07-03T19:05:00Z"/>
          <w:rFonts w:cs="Times New Roman"/>
          <w:szCs w:val="24"/>
        </w:rPr>
      </w:pPr>
    </w:p>
    <w:p w14:paraId="0C2EB476" w14:textId="43638F98" w:rsidR="00531FA7" w:rsidDel="006C1D81" w:rsidRDefault="00531FA7" w:rsidP="00945007">
      <w:pPr>
        <w:tabs>
          <w:tab w:val="left" w:pos="142"/>
        </w:tabs>
        <w:spacing w:line="480" w:lineRule="auto"/>
        <w:ind w:left="0"/>
        <w:rPr>
          <w:del w:id="702" w:author="Steven Ortiz" w:date="2020-07-03T19:05:00Z"/>
          <w:rFonts w:cs="Times New Roman"/>
          <w:szCs w:val="24"/>
        </w:rPr>
      </w:pPr>
    </w:p>
    <w:p w14:paraId="76CDCD29" w14:textId="4B30DF6C" w:rsidR="00531FA7" w:rsidDel="006C1D81" w:rsidRDefault="00531FA7" w:rsidP="00531FA7">
      <w:pPr>
        <w:pStyle w:val="Sinespaciado"/>
        <w:spacing w:line="480" w:lineRule="auto"/>
        <w:rPr>
          <w:del w:id="703" w:author="Steven Ortiz" w:date="2020-07-03T19:05:00Z"/>
          <w:color w:val="FF0000"/>
          <w:lang w:eastAsia="es-CO"/>
        </w:rPr>
      </w:pPr>
      <w:del w:id="704" w:author="Steven Ortiz" w:date="2020-07-03T19:05:00Z">
        <w:r w:rsidRPr="00894C80" w:rsidDel="006C1D81">
          <w:rPr>
            <w:lang w:eastAsia="es-CO"/>
          </w:rPr>
          <w:delText xml:space="preserve">Lo siguiente es comprobar que el bloque funcione y genere el código en Python correspondiente como en la </w:delText>
        </w:r>
        <w:r w:rsidDel="006C1D81">
          <w:rPr>
            <w:lang w:eastAsia="es-CO"/>
          </w:rPr>
          <w:fldChar w:fldCharType="begin"/>
        </w:r>
        <w:r w:rsidDel="006C1D81">
          <w:rPr>
            <w:lang w:eastAsia="es-CO"/>
          </w:rPr>
          <w:delInstrText xml:space="preserve"> REF _Ref41331979 \h </w:delInstrText>
        </w:r>
        <w:r w:rsidDel="006C1D81">
          <w:rPr>
            <w:lang w:eastAsia="es-CO"/>
          </w:rPr>
        </w:r>
        <w:r w:rsidDel="006C1D81">
          <w:rPr>
            <w:lang w:eastAsia="es-CO"/>
          </w:rPr>
          <w:fldChar w:fldCharType="separate"/>
        </w:r>
        <w:r w:rsidDel="006C1D81">
          <w:delText xml:space="preserve">Ilustración </w:delText>
        </w:r>
        <w:r w:rsidDel="006C1D81">
          <w:rPr>
            <w:noProof/>
          </w:rPr>
          <w:delText>20</w:delText>
        </w:r>
        <w:r w:rsidDel="006C1D81">
          <w:rPr>
            <w:lang w:eastAsia="es-CO"/>
          </w:rPr>
          <w:fldChar w:fldCharType="end"/>
        </w:r>
        <w:r w:rsidDel="006C1D81">
          <w:rPr>
            <w:lang w:eastAsia="es-CO"/>
          </w:rPr>
          <w:delText>.</w:delText>
        </w:r>
      </w:del>
    </w:p>
    <w:p w14:paraId="504483DF" w14:textId="2CF81D3C" w:rsidR="00531FA7" w:rsidDel="006C1D81" w:rsidRDefault="00531FA7" w:rsidP="00531FA7">
      <w:pPr>
        <w:pStyle w:val="Sinespaciado"/>
        <w:spacing w:line="480" w:lineRule="auto"/>
        <w:rPr>
          <w:del w:id="705" w:author="Steven Ortiz" w:date="2020-07-03T19:05:00Z"/>
          <w:color w:val="FF0000"/>
          <w:lang w:eastAsia="es-CO"/>
        </w:rPr>
      </w:pPr>
    </w:p>
    <w:p w14:paraId="6F83E417" w14:textId="4AF4B3D1" w:rsidR="00531FA7" w:rsidDel="006C1D81" w:rsidRDefault="00531FA7" w:rsidP="00531FA7">
      <w:pPr>
        <w:pStyle w:val="Sinespaciado"/>
        <w:spacing w:line="480" w:lineRule="auto"/>
        <w:rPr>
          <w:del w:id="706" w:author="Steven Ortiz" w:date="2020-07-03T19:05:00Z"/>
          <w:color w:val="FF0000"/>
          <w:lang w:eastAsia="es-CO"/>
        </w:rPr>
      </w:pPr>
      <w:del w:id="707" w:author="Steven Ortiz" w:date="2020-07-03T19:05:00Z">
        <w:r w:rsidDel="006C1D81">
          <w:rPr>
            <w:noProof/>
            <w:lang w:eastAsia="es-CO"/>
          </w:rPr>
          <mc:AlternateContent>
            <mc:Choice Requires="wps">
              <w:drawing>
                <wp:anchor distT="0" distB="0" distL="114300" distR="114300" simplePos="0" relativeHeight="251739136" behindDoc="0" locked="0" layoutInCell="1" allowOverlap="1" wp14:anchorId="0BB4745A" wp14:editId="24E05F43">
                  <wp:simplePos x="0" y="0"/>
                  <wp:positionH relativeFrom="column">
                    <wp:posOffset>-7620</wp:posOffset>
                  </wp:positionH>
                  <wp:positionV relativeFrom="paragraph">
                    <wp:posOffset>3077845</wp:posOffset>
                  </wp:positionV>
                  <wp:extent cx="561022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813326F" w14:textId="77777777" w:rsidR="000A0A65" w:rsidRPr="00E93668" w:rsidRDefault="000A0A65" w:rsidP="00531FA7">
                              <w:pPr>
                                <w:pStyle w:val="Descripcin"/>
                                <w:jc w:val="center"/>
                                <w:rPr>
                                  <w:noProof/>
                                  <w:sz w:val="24"/>
                                </w:rPr>
                              </w:pPr>
                              <w:bookmarkStart w:id="708" w:name="_Ref41331979"/>
                              <w:bookmarkStart w:id="709"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708"/>
                              <w:r>
                                <w:t xml:space="preserve"> Comprobación del bloque</w:t>
                              </w:r>
                              <w:bookmarkEnd w:id="7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4745A" id="Cuadro de texto 62" o:spid="_x0000_s1045" type="#_x0000_t202" style="position:absolute;left:0;text-align:left;margin-left:-.6pt;margin-top:242.35pt;width:44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" stroked="f">
                  <v:textbox style="mso-fit-shape-to-text:t" inset="0,0,0,0">
                    <w:txbxContent>
                      <w:p w14:paraId="2813326F" w14:textId="77777777" w:rsidR="000A0A65" w:rsidRPr="00E93668" w:rsidRDefault="000A0A65" w:rsidP="00531FA7">
                        <w:pPr>
                          <w:pStyle w:val="Descripcin"/>
                          <w:jc w:val="center"/>
                          <w:rPr>
                            <w:noProof/>
                            <w:sz w:val="24"/>
                          </w:rPr>
                        </w:pPr>
                        <w:bookmarkStart w:id="710" w:name="_Ref41331979"/>
                        <w:bookmarkStart w:id="711"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710"/>
                        <w:r>
                          <w:t xml:space="preserve"> Comprobación del bloque</w:t>
                        </w:r>
                        <w:bookmarkEnd w:id="711"/>
                      </w:p>
                    </w:txbxContent>
                  </v:textbox>
                </v:shape>
              </w:pict>
            </mc:Fallback>
          </mc:AlternateContent>
        </w:r>
        <w:r w:rsidDel="006C1D81">
          <w:rPr>
            <w:noProof/>
            <w:lang w:eastAsia="es-CO"/>
          </w:rPr>
          <w:drawing>
            <wp:anchor distT="0" distB="0" distL="114300" distR="114300" simplePos="0" relativeHeight="251737088" behindDoc="0" locked="0" layoutInCell="1" allowOverlap="1" wp14:anchorId="4EB35A84" wp14:editId="51A4573D">
              <wp:simplePos x="0" y="0"/>
              <wp:positionH relativeFrom="margin">
                <wp:align>right</wp:align>
              </wp:positionH>
              <wp:positionV relativeFrom="paragraph">
                <wp:posOffset>10795</wp:posOffset>
              </wp:positionV>
              <wp:extent cx="5610225" cy="30099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1D23DA4" w14:textId="4A14EF6B" w:rsidR="00531FA7" w:rsidDel="006C1D81" w:rsidRDefault="00531FA7" w:rsidP="00531FA7">
      <w:pPr>
        <w:pStyle w:val="Sinespaciado"/>
        <w:spacing w:line="480" w:lineRule="auto"/>
        <w:rPr>
          <w:del w:id="712" w:author="Steven Ortiz" w:date="2020-07-03T19:05:00Z"/>
          <w:color w:val="FF0000"/>
          <w:lang w:eastAsia="es-CO"/>
        </w:rPr>
      </w:pPr>
    </w:p>
    <w:p w14:paraId="69939D02" w14:textId="2031A993" w:rsidR="00531FA7" w:rsidDel="006C1D81" w:rsidRDefault="00531FA7" w:rsidP="00945007">
      <w:pPr>
        <w:tabs>
          <w:tab w:val="left" w:pos="142"/>
        </w:tabs>
        <w:spacing w:line="480" w:lineRule="auto"/>
        <w:ind w:left="0"/>
        <w:rPr>
          <w:del w:id="713" w:author="Steven Ortiz" w:date="2020-07-03T19:05:00Z"/>
          <w:rFonts w:cs="Times New Roman"/>
          <w:szCs w:val="24"/>
        </w:rPr>
      </w:pPr>
    </w:p>
    <w:p w14:paraId="5EFB4D29" w14:textId="2C432DBE" w:rsidR="00531FA7" w:rsidDel="006C1D81" w:rsidRDefault="00531FA7" w:rsidP="00945007">
      <w:pPr>
        <w:tabs>
          <w:tab w:val="left" w:pos="142"/>
        </w:tabs>
        <w:spacing w:line="480" w:lineRule="auto"/>
        <w:ind w:left="0"/>
        <w:rPr>
          <w:del w:id="714" w:author="Steven Ortiz" w:date="2020-07-03T19:05:00Z"/>
          <w:rFonts w:cs="Times New Roman"/>
          <w:szCs w:val="24"/>
        </w:rPr>
      </w:pPr>
    </w:p>
    <w:p w14:paraId="69CC0C43" w14:textId="283E947D" w:rsidR="00531FA7" w:rsidDel="006C1D81" w:rsidRDefault="00531FA7" w:rsidP="00945007">
      <w:pPr>
        <w:tabs>
          <w:tab w:val="left" w:pos="142"/>
        </w:tabs>
        <w:spacing w:line="480" w:lineRule="auto"/>
        <w:ind w:left="0"/>
        <w:rPr>
          <w:del w:id="715" w:author="Steven Ortiz" w:date="2020-07-03T19:05:00Z"/>
          <w:rFonts w:cs="Times New Roman"/>
          <w:szCs w:val="24"/>
        </w:rPr>
      </w:pPr>
    </w:p>
    <w:p w14:paraId="53FF5588" w14:textId="03D33750" w:rsidR="00531FA7" w:rsidDel="006C1D81" w:rsidRDefault="00531FA7" w:rsidP="00945007">
      <w:pPr>
        <w:tabs>
          <w:tab w:val="left" w:pos="142"/>
        </w:tabs>
        <w:spacing w:line="480" w:lineRule="auto"/>
        <w:ind w:left="0"/>
        <w:rPr>
          <w:del w:id="716" w:author="Steven Ortiz" w:date="2020-07-03T19:05:00Z"/>
          <w:rFonts w:cs="Times New Roman"/>
          <w:szCs w:val="24"/>
        </w:rPr>
      </w:pPr>
    </w:p>
    <w:p w14:paraId="05813187" w14:textId="58FD9881" w:rsidR="00531FA7" w:rsidDel="006C1D81" w:rsidRDefault="00531FA7" w:rsidP="00945007">
      <w:pPr>
        <w:tabs>
          <w:tab w:val="left" w:pos="142"/>
        </w:tabs>
        <w:spacing w:line="480" w:lineRule="auto"/>
        <w:ind w:left="0"/>
        <w:rPr>
          <w:del w:id="717" w:author="Steven Ortiz" w:date="2020-07-03T19:05:00Z"/>
          <w:rFonts w:cs="Times New Roman"/>
          <w:szCs w:val="24"/>
        </w:rPr>
      </w:pPr>
    </w:p>
    <w:p w14:paraId="4855C9D4" w14:textId="13D07FA8" w:rsidR="00531FA7" w:rsidDel="006C1D81" w:rsidRDefault="00531FA7" w:rsidP="00945007">
      <w:pPr>
        <w:tabs>
          <w:tab w:val="left" w:pos="142"/>
        </w:tabs>
        <w:spacing w:line="480" w:lineRule="auto"/>
        <w:ind w:left="0"/>
        <w:rPr>
          <w:del w:id="718" w:author="Steven Ortiz" w:date="2020-07-03T19:05:00Z"/>
          <w:rFonts w:cs="Times New Roman"/>
          <w:szCs w:val="24"/>
        </w:rPr>
      </w:pPr>
    </w:p>
    <w:p w14:paraId="1E2CB64A" w14:textId="6A1C30A2" w:rsidR="00531FA7" w:rsidDel="006C1D81" w:rsidRDefault="00531FA7" w:rsidP="00531FA7">
      <w:pPr>
        <w:pStyle w:val="Ttulo3"/>
        <w:rPr>
          <w:del w:id="719" w:author="Steven Ortiz" w:date="2020-07-03T19:05:00Z"/>
          <w:lang w:eastAsia="es-CO"/>
        </w:rPr>
      </w:pPr>
      <w:bookmarkStart w:id="720" w:name="_Toc41335662"/>
      <w:del w:id="721" w:author="Steven Ortiz" w:date="2020-07-03T19:05:00Z">
        <w:r w:rsidRPr="00894C80" w:rsidDel="006C1D81">
          <w:rPr>
            <w:lang w:eastAsia="es-CO"/>
          </w:rPr>
          <w:delText>Descargar Código generado en Python.</w:delText>
        </w:r>
        <w:bookmarkEnd w:id="720"/>
      </w:del>
    </w:p>
    <w:p w14:paraId="3459FA6B" w14:textId="678732B6" w:rsidR="00531FA7" w:rsidDel="006C1D81" w:rsidRDefault="00531FA7" w:rsidP="00531FA7">
      <w:pPr>
        <w:pStyle w:val="Sinespaciado"/>
        <w:spacing w:line="480" w:lineRule="auto"/>
        <w:rPr>
          <w:del w:id="722" w:author="Steven Ortiz" w:date="2020-07-03T19:05:00Z"/>
          <w:color w:val="FF0000"/>
          <w:lang w:eastAsia="es-CO"/>
        </w:rPr>
      </w:pPr>
      <w:del w:id="723" w:author="Steven Ortiz" w:date="2020-07-03T19:05:00Z">
        <w:r w:rsidDel="006C1D81">
          <w:rPr>
            <w:lang w:eastAsia="es-CO"/>
          </w:rPr>
          <w:delText>Se le agrega un botón</w:delText>
        </w:r>
        <w:r w:rsidRPr="00894C80" w:rsidDel="006C1D81">
          <w:rPr>
            <w:lang w:eastAsia="es-CO"/>
          </w:rPr>
          <w:delText xml:space="preserve"> </w:delText>
        </w:r>
        <w:r w:rsidDel="006C1D81">
          <w:rPr>
            <w:lang w:eastAsia="es-CO"/>
          </w:rPr>
          <w:delText xml:space="preserve">en el archivo HTML para descargar </w:delText>
        </w:r>
        <w:r w:rsidRPr="00894C80" w:rsidDel="006C1D81">
          <w:rPr>
            <w:lang w:eastAsia="es-CO"/>
          </w:rPr>
          <w:delText xml:space="preserve">el archivo .py (Python) y verificar que el programa realizado por el usuario sea el correcto. </w:delText>
        </w:r>
      </w:del>
    </w:p>
    <w:p w14:paraId="7AE8A3EC" w14:textId="032D3A14" w:rsidR="00531FA7" w:rsidDel="006C1D81" w:rsidRDefault="00531FA7" w:rsidP="00531FA7">
      <w:pPr>
        <w:pStyle w:val="Sinespaciado"/>
        <w:spacing w:line="480" w:lineRule="auto"/>
        <w:rPr>
          <w:del w:id="724" w:author="Steven Ortiz" w:date="2020-07-03T19:05:00Z"/>
          <w:color w:val="FF0000"/>
          <w:lang w:eastAsia="es-CO"/>
        </w:rPr>
      </w:pPr>
      <w:del w:id="725" w:author="Steven Ortiz" w:date="2020-07-03T19:05:00Z">
        <w:r w:rsidDel="006C1D81">
          <w:rPr>
            <w:color w:val="FF0000"/>
            <w:lang w:eastAsia="es-CO"/>
          </w:rPr>
          <w:delText xml:space="preserve"> </w:delText>
        </w:r>
        <w:r w:rsidRPr="00A4695F" w:rsidDel="006C1D81">
          <w:rPr>
            <w:lang w:eastAsia="es-CO"/>
          </w:rPr>
          <w:delText xml:space="preserve">Por tanto, se realiza la prueba realizando un programa tipo Blink (parpadeo) en Blockly como en la </w:delText>
        </w:r>
        <w:r w:rsidDel="006C1D81">
          <w:rPr>
            <w:lang w:eastAsia="es-CO"/>
          </w:rPr>
          <w:fldChar w:fldCharType="begin"/>
        </w:r>
        <w:r w:rsidDel="006C1D81">
          <w:rPr>
            <w:lang w:eastAsia="es-CO"/>
          </w:rPr>
          <w:delInstrText xml:space="preserve"> REF _Ref41332076 \h </w:delInstrText>
        </w:r>
        <w:r w:rsidDel="006C1D81">
          <w:rPr>
            <w:lang w:eastAsia="es-CO"/>
          </w:rPr>
        </w:r>
        <w:r w:rsidDel="006C1D81">
          <w:rPr>
            <w:lang w:eastAsia="es-CO"/>
          </w:rPr>
          <w:fldChar w:fldCharType="separate"/>
        </w:r>
        <w:r w:rsidDel="006C1D81">
          <w:delText xml:space="preserve">Ilustración </w:delText>
        </w:r>
        <w:r w:rsidDel="006C1D81">
          <w:rPr>
            <w:noProof/>
          </w:rPr>
          <w:delText>21</w:delText>
        </w:r>
        <w:r w:rsidDel="006C1D81">
          <w:rPr>
            <w:lang w:eastAsia="es-CO"/>
          </w:rPr>
          <w:fldChar w:fldCharType="end"/>
        </w:r>
        <w:r w:rsidDel="006C1D81">
          <w:rPr>
            <w:lang w:eastAsia="es-CO"/>
          </w:rPr>
          <w:delText>.</w:delText>
        </w:r>
      </w:del>
    </w:p>
    <w:p w14:paraId="49E598C2" w14:textId="0EF014A1" w:rsidR="00531FA7" w:rsidDel="006C1D81" w:rsidRDefault="00531FA7" w:rsidP="00945007">
      <w:pPr>
        <w:tabs>
          <w:tab w:val="left" w:pos="142"/>
        </w:tabs>
        <w:spacing w:line="480" w:lineRule="auto"/>
        <w:ind w:left="0"/>
        <w:rPr>
          <w:del w:id="726" w:author="Steven Ortiz" w:date="2020-07-03T19:05:00Z"/>
          <w:rFonts w:cs="Times New Roman"/>
          <w:szCs w:val="24"/>
        </w:rPr>
      </w:pPr>
      <w:del w:id="727" w:author="Steven Ortiz" w:date="2020-07-03T19:05:00Z">
        <w:r w:rsidDel="006C1D81">
          <w:rPr>
            <w:noProof/>
            <w:lang w:eastAsia="es-CO"/>
          </w:rPr>
          <mc:AlternateContent>
            <mc:Choice Requires="wps">
              <w:drawing>
                <wp:anchor distT="0" distB="0" distL="114300" distR="114300" simplePos="0" relativeHeight="251743232" behindDoc="0" locked="0" layoutInCell="1" allowOverlap="1" wp14:anchorId="28B39E78" wp14:editId="0DD33D3C">
                  <wp:simplePos x="0" y="0"/>
                  <wp:positionH relativeFrom="column">
                    <wp:posOffset>1316355</wp:posOffset>
                  </wp:positionH>
                  <wp:positionV relativeFrom="paragraph">
                    <wp:posOffset>2875280</wp:posOffset>
                  </wp:positionV>
                  <wp:extent cx="298005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a:effectLst/>
                        </wps:spPr>
                        <wps:txbx>
                          <w:txbxContent>
                            <w:p w14:paraId="41FD3B2B" w14:textId="77777777" w:rsidR="000A0A65" w:rsidRPr="001667E7" w:rsidRDefault="000A0A65" w:rsidP="00531FA7">
                              <w:pPr>
                                <w:pStyle w:val="Descripcin"/>
                                <w:jc w:val="center"/>
                                <w:rPr>
                                  <w:noProof/>
                                  <w:sz w:val="24"/>
                                </w:rPr>
                              </w:pPr>
                              <w:bookmarkStart w:id="728" w:name="_Ref41332076"/>
                              <w:bookmarkStart w:id="729"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728"/>
                              <w:r>
                                <w:t xml:space="preserve"> Programación de un Blink con Blockly</w:t>
                              </w:r>
                              <w:bookmarkEnd w:id="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39E78" id="Cuadro de texto 63" o:spid="_x0000_s1046" type="#_x0000_t202" style="position:absolute;left:0;text-align:left;margin-left:103.65pt;margin-top:226.4pt;width:234.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" stroked="f">
                  <v:textbox style="mso-fit-shape-to-text:t" inset="0,0,0,0">
                    <w:txbxContent>
                      <w:p w14:paraId="41FD3B2B" w14:textId="77777777" w:rsidR="000A0A65" w:rsidRPr="001667E7" w:rsidRDefault="000A0A65" w:rsidP="00531FA7">
                        <w:pPr>
                          <w:pStyle w:val="Descripcin"/>
                          <w:jc w:val="center"/>
                          <w:rPr>
                            <w:noProof/>
                            <w:sz w:val="24"/>
                          </w:rPr>
                        </w:pPr>
                        <w:bookmarkStart w:id="730" w:name="_Ref41332076"/>
                        <w:bookmarkStart w:id="731"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730"/>
                        <w:r>
                          <w:t xml:space="preserve"> Programación de un Blink con Blockly</w:t>
                        </w:r>
                        <w:bookmarkEnd w:id="731"/>
                      </w:p>
                    </w:txbxContent>
                  </v:textbox>
                </v:shape>
              </w:pict>
            </mc:Fallback>
          </mc:AlternateContent>
        </w:r>
        <w:r w:rsidDel="006C1D81">
          <w:rPr>
            <w:noProof/>
            <w:lang w:eastAsia="es-CO"/>
          </w:rPr>
          <w:drawing>
            <wp:anchor distT="0" distB="0" distL="114300" distR="114300" simplePos="0" relativeHeight="251741184" behindDoc="0" locked="0" layoutInCell="1" allowOverlap="1" wp14:anchorId="7BE0DFE4" wp14:editId="7CFA1766">
              <wp:simplePos x="0" y="0"/>
              <wp:positionH relativeFrom="margin">
                <wp:align>center</wp:align>
              </wp:positionH>
              <wp:positionV relativeFrom="paragraph">
                <wp:posOffset>75101</wp:posOffset>
              </wp:positionV>
              <wp:extent cx="2980055" cy="27432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822266B" w14:textId="55FA805C" w:rsidR="00531FA7" w:rsidDel="006C1D81" w:rsidRDefault="00531FA7" w:rsidP="00945007">
      <w:pPr>
        <w:tabs>
          <w:tab w:val="left" w:pos="142"/>
        </w:tabs>
        <w:spacing w:line="480" w:lineRule="auto"/>
        <w:ind w:left="0"/>
        <w:rPr>
          <w:del w:id="732" w:author="Steven Ortiz" w:date="2020-07-03T19:05:00Z"/>
          <w:rFonts w:cs="Times New Roman"/>
          <w:szCs w:val="24"/>
        </w:rPr>
      </w:pPr>
    </w:p>
    <w:p w14:paraId="2128857B" w14:textId="061B371F" w:rsidR="00531FA7" w:rsidDel="006C1D81" w:rsidRDefault="00531FA7" w:rsidP="00945007">
      <w:pPr>
        <w:tabs>
          <w:tab w:val="left" w:pos="142"/>
        </w:tabs>
        <w:spacing w:line="480" w:lineRule="auto"/>
        <w:ind w:left="0"/>
        <w:rPr>
          <w:del w:id="733" w:author="Steven Ortiz" w:date="2020-07-03T19:05:00Z"/>
          <w:rFonts w:cs="Times New Roman"/>
          <w:szCs w:val="24"/>
        </w:rPr>
      </w:pPr>
    </w:p>
    <w:p w14:paraId="2A957269" w14:textId="5D1E50BD" w:rsidR="00531FA7" w:rsidDel="006C1D81" w:rsidRDefault="00531FA7" w:rsidP="00945007">
      <w:pPr>
        <w:tabs>
          <w:tab w:val="left" w:pos="142"/>
        </w:tabs>
        <w:spacing w:line="480" w:lineRule="auto"/>
        <w:ind w:left="0"/>
        <w:rPr>
          <w:del w:id="734" w:author="Steven Ortiz" w:date="2020-07-03T19:05:00Z"/>
          <w:rFonts w:cs="Times New Roman"/>
          <w:szCs w:val="24"/>
        </w:rPr>
      </w:pPr>
    </w:p>
    <w:p w14:paraId="4252FEDC" w14:textId="6F0C5081" w:rsidR="00531FA7" w:rsidDel="006C1D81" w:rsidRDefault="00531FA7" w:rsidP="00945007">
      <w:pPr>
        <w:tabs>
          <w:tab w:val="left" w:pos="142"/>
        </w:tabs>
        <w:spacing w:line="480" w:lineRule="auto"/>
        <w:ind w:left="0"/>
        <w:rPr>
          <w:del w:id="735" w:author="Steven Ortiz" w:date="2020-07-03T19:05:00Z"/>
          <w:rFonts w:cs="Times New Roman"/>
          <w:szCs w:val="24"/>
        </w:rPr>
      </w:pPr>
    </w:p>
    <w:p w14:paraId="05081A2A" w14:textId="467949A4" w:rsidR="00531FA7" w:rsidDel="006C1D81" w:rsidRDefault="00531FA7" w:rsidP="00945007">
      <w:pPr>
        <w:tabs>
          <w:tab w:val="left" w:pos="142"/>
        </w:tabs>
        <w:spacing w:line="480" w:lineRule="auto"/>
        <w:ind w:left="0"/>
        <w:rPr>
          <w:del w:id="736" w:author="Steven Ortiz" w:date="2020-07-03T19:05:00Z"/>
          <w:rFonts w:cs="Times New Roman"/>
          <w:szCs w:val="24"/>
        </w:rPr>
      </w:pPr>
    </w:p>
    <w:p w14:paraId="22E06160" w14:textId="360AFE42" w:rsidR="00531FA7" w:rsidDel="006C1D81" w:rsidRDefault="00531FA7" w:rsidP="00945007">
      <w:pPr>
        <w:tabs>
          <w:tab w:val="left" w:pos="142"/>
        </w:tabs>
        <w:spacing w:line="480" w:lineRule="auto"/>
        <w:ind w:left="0"/>
        <w:rPr>
          <w:del w:id="737" w:author="Steven Ortiz" w:date="2020-07-03T19:05:00Z"/>
          <w:rFonts w:cs="Times New Roman"/>
          <w:szCs w:val="24"/>
        </w:rPr>
      </w:pPr>
    </w:p>
    <w:p w14:paraId="1504687C" w14:textId="40E76E09" w:rsidR="00531FA7" w:rsidDel="006C1D81" w:rsidRDefault="00531FA7" w:rsidP="00531FA7">
      <w:pPr>
        <w:pStyle w:val="Sinespaciado"/>
        <w:spacing w:line="480" w:lineRule="auto"/>
        <w:rPr>
          <w:del w:id="738" w:author="Steven Ortiz" w:date="2020-07-03T19:05:00Z"/>
          <w:lang w:eastAsia="es-CO"/>
        </w:rPr>
      </w:pPr>
      <w:del w:id="739" w:author="Steven Ortiz" w:date="2020-07-03T19:05:00Z">
        <w:r w:rsidRPr="00A4695F" w:rsidDel="006C1D81">
          <w:rPr>
            <w:lang w:eastAsia="es-CO"/>
          </w:rPr>
          <w:delText xml:space="preserve">Se verifica el código en Python generado por la Web como en la </w:delText>
        </w:r>
        <w:r w:rsidDel="006C1D81">
          <w:rPr>
            <w:lang w:eastAsia="es-CO"/>
          </w:rPr>
          <w:fldChar w:fldCharType="begin"/>
        </w:r>
        <w:r w:rsidDel="006C1D81">
          <w:rPr>
            <w:lang w:eastAsia="es-CO"/>
          </w:rPr>
          <w:delInstrText xml:space="preserve"> REF _Ref41332208 \h </w:delInstrText>
        </w:r>
        <w:r w:rsidDel="006C1D81">
          <w:rPr>
            <w:lang w:eastAsia="es-CO"/>
          </w:rPr>
        </w:r>
        <w:r w:rsidDel="006C1D81">
          <w:rPr>
            <w:lang w:eastAsia="es-CO"/>
          </w:rPr>
          <w:fldChar w:fldCharType="separate"/>
        </w:r>
        <w:r w:rsidDel="006C1D81">
          <w:delText xml:space="preserve">Ilustración </w:delText>
        </w:r>
        <w:r w:rsidDel="006C1D81">
          <w:rPr>
            <w:noProof/>
          </w:rPr>
          <w:delText>22</w:delText>
        </w:r>
        <w:r w:rsidDel="006C1D81">
          <w:rPr>
            <w:lang w:eastAsia="es-CO"/>
          </w:rPr>
          <w:fldChar w:fldCharType="end"/>
        </w:r>
        <w:r w:rsidDel="006C1D81">
          <w:rPr>
            <w:lang w:eastAsia="es-CO"/>
          </w:rPr>
          <w:delText>.</w:delText>
        </w:r>
      </w:del>
    </w:p>
    <w:p w14:paraId="652910E5" w14:textId="5599883A" w:rsidR="00531FA7" w:rsidDel="006C1D81" w:rsidRDefault="00531FA7" w:rsidP="00945007">
      <w:pPr>
        <w:tabs>
          <w:tab w:val="left" w:pos="142"/>
        </w:tabs>
        <w:spacing w:line="480" w:lineRule="auto"/>
        <w:ind w:left="0"/>
        <w:rPr>
          <w:del w:id="740" w:author="Steven Ortiz" w:date="2020-07-03T19:05:00Z"/>
          <w:rFonts w:cs="Times New Roman"/>
          <w:szCs w:val="24"/>
        </w:rPr>
      </w:pPr>
      <w:del w:id="741" w:author="Steven Ortiz" w:date="2020-07-03T19:05:00Z">
        <w:r w:rsidDel="006C1D81">
          <w:rPr>
            <w:noProof/>
            <w:lang w:eastAsia="es-CO"/>
          </w:rPr>
          <mc:AlternateContent>
            <mc:Choice Requires="wps">
              <w:drawing>
                <wp:anchor distT="0" distB="0" distL="114300" distR="114300" simplePos="0" relativeHeight="251747328" behindDoc="0" locked="0" layoutInCell="1" allowOverlap="1" wp14:anchorId="2160A1B6" wp14:editId="13288E20">
                  <wp:simplePos x="0" y="0"/>
                  <wp:positionH relativeFrom="column">
                    <wp:posOffset>1310640</wp:posOffset>
                  </wp:positionH>
                  <wp:positionV relativeFrom="paragraph">
                    <wp:posOffset>4003040</wp:posOffset>
                  </wp:positionV>
                  <wp:extent cx="2981325"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7F86ECB" w14:textId="77777777" w:rsidR="000A0A65" w:rsidRPr="0096175E" w:rsidRDefault="000A0A65" w:rsidP="00531FA7">
                              <w:pPr>
                                <w:pStyle w:val="Descripcin"/>
                                <w:jc w:val="center"/>
                                <w:rPr>
                                  <w:noProof/>
                                  <w:sz w:val="24"/>
                                </w:rPr>
                              </w:pPr>
                              <w:bookmarkStart w:id="742" w:name="_Ref41332208"/>
                              <w:bookmarkStart w:id="743"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742"/>
                              <w:r>
                                <w:t xml:space="preserve"> Código Python generado por Blockly</w:t>
                              </w:r>
                              <w:bookmarkEnd w:id="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A1B6" id="Cuadro de texto 65" o:spid="_x0000_s1047" type="#_x0000_t202" style="position:absolute;left:0;text-align:left;margin-left:103.2pt;margin-top:315.2pt;width:23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" stroked="f">
                  <v:textbox style="mso-fit-shape-to-text:t" inset="0,0,0,0">
                    <w:txbxContent>
                      <w:p w14:paraId="17F86ECB" w14:textId="77777777" w:rsidR="000A0A65" w:rsidRPr="0096175E" w:rsidRDefault="000A0A65" w:rsidP="00531FA7">
                        <w:pPr>
                          <w:pStyle w:val="Descripcin"/>
                          <w:jc w:val="center"/>
                          <w:rPr>
                            <w:noProof/>
                            <w:sz w:val="24"/>
                          </w:rPr>
                        </w:pPr>
                        <w:bookmarkStart w:id="744" w:name="_Ref41332208"/>
                        <w:bookmarkStart w:id="745"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744"/>
                        <w:r>
                          <w:t xml:space="preserve"> Código Python generado por Blockly</w:t>
                        </w:r>
                        <w:bookmarkEnd w:id="745"/>
                      </w:p>
                    </w:txbxContent>
                  </v:textbox>
                </v:shape>
              </w:pict>
            </mc:Fallback>
          </mc:AlternateContent>
        </w:r>
        <w:r w:rsidDel="006C1D81">
          <w:rPr>
            <w:noProof/>
            <w:lang w:eastAsia="es-CO"/>
          </w:rPr>
          <w:drawing>
            <wp:anchor distT="0" distB="0" distL="114300" distR="114300" simplePos="0" relativeHeight="251745280" behindDoc="0" locked="0" layoutInCell="1" allowOverlap="1" wp14:anchorId="15E10E49" wp14:editId="75EDC3E2">
              <wp:simplePos x="0" y="0"/>
              <wp:positionH relativeFrom="margin">
                <wp:align>center</wp:align>
              </wp:positionH>
              <wp:positionV relativeFrom="paragraph">
                <wp:posOffset>49295</wp:posOffset>
              </wp:positionV>
              <wp:extent cx="2981325" cy="3896995"/>
              <wp:effectExtent l="0" t="0" r="9525"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37A15B4" w14:textId="385C0CDF" w:rsidR="00531FA7" w:rsidDel="006C1D81" w:rsidRDefault="00531FA7" w:rsidP="00945007">
      <w:pPr>
        <w:tabs>
          <w:tab w:val="left" w:pos="142"/>
        </w:tabs>
        <w:spacing w:line="480" w:lineRule="auto"/>
        <w:ind w:left="0"/>
        <w:rPr>
          <w:del w:id="746" w:author="Steven Ortiz" w:date="2020-07-03T19:05:00Z"/>
          <w:rFonts w:cs="Times New Roman"/>
          <w:szCs w:val="24"/>
        </w:rPr>
      </w:pPr>
    </w:p>
    <w:p w14:paraId="2D9F858A" w14:textId="3E669D68" w:rsidR="00531FA7" w:rsidDel="006C1D81" w:rsidRDefault="00531FA7" w:rsidP="00945007">
      <w:pPr>
        <w:tabs>
          <w:tab w:val="left" w:pos="142"/>
        </w:tabs>
        <w:spacing w:line="480" w:lineRule="auto"/>
        <w:ind w:left="0"/>
        <w:rPr>
          <w:del w:id="747" w:author="Steven Ortiz" w:date="2020-07-03T19:05:00Z"/>
          <w:rFonts w:cs="Times New Roman"/>
          <w:szCs w:val="24"/>
        </w:rPr>
      </w:pPr>
    </w:p>
    <w:p w14:paraId="5BD2CF61" w14:textId="01B162D2" w:rsidR="00531FA7" w:rsidDel="006C1D81" w:rsidRDefault="00531FA7" w:rsidP="00945007">
      <w:pPr>
        <w:tabs>
          <w:tab w:val="left" w:pos="142"/>
        </w:tabs>
        <w:spacing w:line="480" w:lineRule="auto"/>
        <w:ind w:left="0"/>
        <w:rPr>
          <w:del w:id="748" w:author="Steven Ortiz" w:date="2020-07-03T19:05:00Z"/>
          <w:rFonts w:cs="Times New Roman"/>
          <w:szCs w:val="24"/>
        </w:rPr>
      </w:pPr>
    </w:p>
    <w:p w14:paraId="416AAAAF" w14:textId="0D28C312" w:rsidR="00531FA7" w:rsidDel="006C1D81" w:rsidRDefault="00531FA7" w:rsidP="00945007">
      <w:pPr>
        <w:tabs>
          <w:tab w:val="left" w:pos="142"/>
        </w:tabs>
        <w:spacing w:line="480" w:lineRule="auto"/>
        <w:ind w:left="0"/>
        <w:rPr>
          <w:del w:id="749" w:author="Steven Ortiz" w:date="2020-07-03T19:05:00Z"/>
          <w:rFonts w:cs="Times New Roman"/>
          <w:szCs w:val="24"/>
        </w:rPr>
      </w:pPr>
    </w:p>
    <w:p w14:paraId="3422CB60" w14:textId="6FD04688" w:rsidR="00531FA7" w:rsidDel="006C1D81" w:rsidRDefault="00531FA7" w:rsidP="00945007">
      <w:pPr>
        <w:tabs>
          <w:tab w:val="left" w:pos="142"/>
        </w:tabs>
        <w:spacing w:line="480" w:lineRule="auto"/>
        <w:ind w:left="0"/>
        <w:rPr>
          <w:del w:id="750" w:author="Steven Ortiz" w:date="2020-07-03T19:05:00Z"/>
          <w:rFonts w:cs="Times New Roman"/>
          <w:szCs w:val="24"/>
        </w:rPr>
      </w:pPr>
    </w:p>
    <w:p w14:paraId="35E0E683" w14:textId="242EBAB2" w:rsidR="00531FA7" w:rsidDel="006C1D81" w:rsidRDefault="00531FA7" w:rsidP="00945007">
      <w:pPr>
        <w:tabs>
          <w:tab w:val="left" w:pos="142"/>
        </w:tabs>
        <w:spacing w:line="480" w:lineRule="auto"/>
        <w:ind w:left="0"/>
        <w:rPr>
          <w:del w:id="751" w:author="Steven Ortiz" w:date="2020-07-03T19:05:00Z"/>
          <w:rFonts w:cs="Times New Roman"/>
          <w:szCs w:val="24"/>
        </w:rPr>
      </w:pPr>
    </w:p>
    <w:p w14:paraId="0FF7F1C1" w14:textId="2FBD0D91" w:rsidR="00531FA7" w:rsidDel="006C1D81" w:rsidRDefault="00531FA7" w:rsidP="00945007">
      <w:pPr>
        <w:tabs>
          <w:tab w:val="left" w:pos="142"/>
        </w:tabs>
        <w:spacing w:line="480" w:lineRule="auto"/>
        <w:ind w:left="0"/>
        <w:rPr>
          <w:del w:id="752" w:author="Steven Ortiz" w:date="2020-07-03T19:05:00Z"/>
          <w:rFonts w:cs="Times New Roman"/>
          <w:szCs w:val="24"/>
        </w:rPr>
      </w:pPr>
    </w:p>
    <w:p w14:paraId="36023B80" w14:textId="02BE316C" w:rsidR="00531FA7" w:rsidDel="006C1D81" w:rsidRDefault="00531FA7" w:rsidP="00945007">
      <w:pPr>
        <w:tabs>
          <w:tab w:val="left" w:pos="142"/>
        </w:tabs>
        <w:spacing w:line="480" w:lineRule="auto"/>
        <w:ind w:left="0"/>
        <w:rPr>
          <w:del w:id="753" w:author="Steven Ortiz" w:date="2020-07-03T19:05:00Z"/>
          <w:rFonts w:cs="Times New Roman"/>
          <w:szCs w:val="24"/>
        </w:rPr>
      </w:pPr>
    </w:p>
    <w:p w14:paraId="0EB174CB" w14:textId="557AA31F" w:rsidR="00531FA7" w:rsidDel="006C1D81" w:rsidRDefault="00531FA7" w:rsidP="00945007">
      <w:pPr>
        <w:tabs>
          <w:tab w:val="left" w:pos="142"/>
        </w:tabs>
        <w:spacing w:line="480" w:lineRule="auto"/>
        <w:ind w:left="0"/>
        <w:rPr>
          <w:del w:id="754" w:author="Steven Ortiz" w:date="2020-07-03T19:05:00Z"/>
          <w:rFonts w:cs="Times New Roman"/>
          <w:szCs w:val="24"/>
        </w:rPr>
      </w:pPr>
    </w:p>
    <w:p w14:paraId="48DA5AAD" w14:textId="0F38B064" w:rsidR="00531FA7" w:rsidRPr="00894C80" w:rsidDel="006C1D81" w:rsidRDefault="00531FA7" w:rsidP="00531FA7">
      <w:pPr>
        <w:pStyle w:val="Sinespaciado"/>
        <w:spacing w:line="480" w:lineRule="auto"/>
        <w:rPr>
          <w:del w:id="755" w:author="Steven Ortiz" w:date="2020-07-03T19:05:00Z"/>
          <w:lang w:eastAsia="es-CO"/>
        </w:rPr>
      </w:pPr>
      <w:del w:id="756" w:author="Steven Ortiz" w:date="2020-07-03T19:05:00Z">
        <w:r w:rsidRPr="00A4695F" w:rsidDel="006C1D81">
          <w:rPr>
            <w:lang w:eastAsia="es-CO"/>
          </w:rPr>
          <w:delText>Se procede a descargar el archiv</w:delText>
        </w:r>
        <w:r w:rsidDel="006C1D81">
          <w:rPr>
            <w:lang w:eastAsia="es-CO"/>
          </w:rPr>
          <w:delText>o desde el botón agregado anteriormente.</w:delText>
        </w:r>
      </w:del>
    </w:p>
    <w:p w14:paraId="7BD56AE6" w14:textId="32643D5A" w:rsidR="00531FA7" w:rsidDel="006C1D81" w:rsidRDefault="00531FA7" w:rsidP="00531FA7">
      <w:pPr>
        <w:pStyle w:val="Ttulo3"/>
        <w:rPr>
          <w:del w:id="757" w:author="Steven Ortiz" w:date="2020-07-03T19:05:00Z"/>
          <w:lang w:eastAsia="es-CO"/>
        </w:rPr>
      </w:pPr>
      <w:bookmarkStart w:id="758" w:name="_Toc41335663"/>
      <w:del w:id="759" w:author="Steven Ortiz" w:date="2020-07-03T19:05:00Z">
        <w:r w:rsidRPr="00A4695F" w:rsidDel="006C1D81">
          <w:rPr>
            <w:lang w:eastAsia="es-CO"/>
          </w:rPr>
          <w:delText>Envío Por WebSocket.</w:delText>
        </w:r>
        <w:bookmarkEnd w:id="758"/>
      </w:del>
    </w:p>
    <w:p w14:paraId="4572E168" w14:textId="594172BB" w:rsidR="00531FA7" w:rsidDel="006C1D81" w:rsidRDefault="00531FA7" w:rsidP="00531FA7">
      <w:pPr>
        <w:pStyle w:val="Sinespaciado"/>
        <w:spacing w:line="480" w:lineRule="auto"/>
        <w:rPr>
          <w:del w:id="760" w:author="Steven Ortiz" w:date="2020-07-03T19:05:00Z"/>
          <w:lang w:eastAsia="es-CO"/>
        </w:rPr>
      </w:pPr>
      <w:del w:id="761" w:author="Steven Ortiz" w:date="2020-07-03T19:05:00Z">
        <w:r w:rsidDel="006C1D81">
          <w:rPr>
            <w:lang w:eastAsia="es-CO"/>
          </w:rPr>
          <w:delText>L</w:delText>
        </w:r>
        <w:r w:rsidRPr="00A4695F" w:rsidDel="006C1D81">
          <w:rPr>
            <w:lang w:eastAsia="es-CO"/>
          </w:rPr>
          <w:delText xml:space="preserve">as tarjetas de desarrollo ESP soportan WebSocket el cual puede ser aprovechado para poder enviar el programa generado desde la web, sin necesidad de tener conectada la tarjeta al computador, sino mediante una conexión vía red. </w:delText>
        </w:r>
        <w:r w:rsidRPr="00531FA7" w:rsidDel="006C1D81">
          <w:rPr>
            <w:lang w:eastAsia="es-CO"/>
          </w:rPr>
          <w:delText>Ver</w:delText>
        </w:r>
        <w:r w:rsidRPr="00A4695F" w:rsidDel="006C1D81">
          <w:rPr>
            <w:color w:val="FF0000"/>
            <w:lang w:eastAsia="es-CO"/>
          </w:rPr>
          <w:delText xml:space="preserve"> </w:delText>
        </w:r>
        <w:r w:rsidR="00410964" w:rsidDel="006C1D81">
          <w:rPr>
            <w:lang w:eastAsia="es-CO"/>
          </w:rPr>
          <w:fldChar w:fldCharType="begin"/>
        </w:r>
        <w:r w:rsidR="00410964" w:rsidDel="006C1D81">
          <w:rPr>
            <w:color w:val="FF0000"/>
            <w:lang w:eastAsia="es-CO"/>
          </w:rPr>
          <w:delInstrText xml:space="preserve"> REF _Ref41332550 \h </w:delInstrText>
        </w:r>
        <w:r w:rsidR="00410964" w:rsidDel="006C1D81">
          <w:rPr>
            <w:lang w:eastAsia="es-CO"/>
          </w:rPr>
        </w:r>
        <w:r w:rsidR="00410964" w:rsidDel="006C1D81">
          <w:rPr>
            <w:lang w:eastAsia="es-CO"/>
          </w:rPr>
          <w:fldChar w:fldCharType="separate"/>
        </w:r>
        <w:r w:rsidR="00410964" w:rsidDel="006C1D81">
          <w:delText xml:space="preserve">Ilustración </w:delText>
        </w:r>
        <w:r w:rsidR="00410964" w:rsidDel="006C1D81">
          <w:rPr>
            <w:noProof/>
          </w:rPr>
          <w:delText>23</w:delText>
        </w:r>
        <w:r w:rsidR="00410964" w:rsidDel="006C1D81">
          <w:rPr>
            <w:lang w:eastAsia="es-CO"/>
          </w:rPr>
          <w:fldChar w:fldCharType="end"/>
        </w:r>
        <w:r w:rsidR="00410964" w:rsidDel="006C1D81">
          <w:rPr>
            <w:lang w:eastAsia="es-CO"/>
          </w:rPr>
          <w:delText xml:space="preserve">, </w:delText>
        </w:r>
        <w:r w:rsidRPr="00A4695F" w:rsidDel="006C1D81">
          <w:rPr>
            <w:lang w:eastAsia="es-CO"/>
          </w:rPr>
          <w:delText>código para enviar el archivo vía WebSocket.</w:delText>
        </w:r>
      </w:del>
    </w:p>
    <w:p w14:paraId="633E2354" w14:textId="3EDB66B2" w:rsidR="00531FA7" w:rsidDel="006C1D81" w:rsidRDefault="00531FA7" w:rsidP="00531FA7">
      <w:pPr>
        <w:pStyle w:val="Sinespaciado"/>
        <w:spacing w:line="480" w:lineRule="auto"/>
        <w:rPr>
          <w:del w:id="762" w:author="Steven Ortiz" w:date="2020-07-03T19:05:00Z"/>
          <w:lang w:eastAsia="es-CO"/>
        </w:rPr>
      </w:pPr>
    </w:p>
    <w:p w14:paraId="61DE3178" w14:textId="01FF90B0" w:rsidR="00531FA7" w:rsidDel="006C1D81" w:rsidRDefault="00531FA7" w:rsidP="00531FA7">
      <w:pPr>
        <w:pStyle w:val="Sinespaciado"/>
        <w:spacing w:line="480" w:lineRule="auto"/>
        <w:rPr>
          <w:del w:id="763" w:author="Steven Ortiz" w:date="2020-07-03T19:05:00Z"/>
          <w:lang w:eastAsia="es-CO"/>
        </w:rPr>
      </w:pPr>
    </w:p>
    <w:p w14:paraId="241CAE46" w14:textId="445E5121" w:rsidR="00531FA7" w:rsidDel="006C1D81" w:rsidRDefault="00531FA7" w:rsidP="00531FA7">
      <w:pPr>
        <w:pStyle w:val="Sinespaciado"/>
        <w:spacing w:line="480" w:lineRule="auto"/>
        <w:rPr>
          <w:del w:id="764" w:author="Steven Ortiz" w:date="2020-07-03T19:05:00Z"/>
          <w:lang w:eastAsia="es-CO"/>
        </w:rPr>
      </w:pPr>
    </w:p>
    <w:p w14:paraId="7B56798F" w14:textId="715B4ABC" w:rsidR="00531FA7" w:rsidDel="006C1D81" w:rsidRDefault="00531FA7" w:rsidP="00531FA7">
      <w:pPr>
        <w:pStyle w:val="Sinespaciado"/>
        <w:spacing w:line="480" w:lineRule="auto"/>
        <w:rPr>
          <w:del w:id="765" w:author="Steven Ortiz" w:date="2020-07-03T19:05:00Z"/>
          <w:lang w:eastAsia="es-CO"/>
        </w:rPr>
      </w:pPr>
    </w:p>
    <w:p w14:paraId="3F8263C0" w14:textId="564F06C8" w:rsidR="00531FA7" w:rsidDel="006C1D81" w:rsidRDefault="00531FA7" w:rsidP="00531FA7">
      <w:pPr>
        <w:pStyle w:val="Sinespaciado"/>
        <w:spacing w:line="480" w:lineRule="auto"/>
        <w:rPr>
          <w:del w:id="766" w:author="Steven Ortiz" w:date="2020-07-03T19:05:00Z"/>
          <w:lang w:eastAsia="es-CO"/>
        </w:rPr>
      </w:pPr>
    </w:p>
    <w:p w14:paraId="08399FE2" w14:textId="2DBF451E" w:rsidR="00531FA7" w:rsidDel="006C1D81" w:rsidRDefault="00410964" w:rsidP="00531FA7">
      <w:pPr>
        <w:pStyle w:val="Sinespaciado"/>
        <w:spacing w:line="480" w:lineRule="auto"/>
        <w:rPr>
          <w:del w:id="767" w:author="Steven Ortiz" w:date="2020-07-03T19:05:00Z"/>
          <w:lang w:eastAsia="es-CO"/>
        </w:rPr>
      </w:pPr>
      <w:del w:id="768" w:author="Steven Ortiz" w:date="2020-07-03T19:05:00Z">
        <w:r w:rsidDel="006C1D81">
          <w:rPr>
            <w:noProof/>
            <w:lang w:eastAsia="es-CO"/>
          </w:rPr>
          <mc:AlternateContent>
            <mc:Choice Requires="wps">
              <w:drawing>
                <wp:anchor distT="0" distB="0" distL="114300" distR="114300" simplePos="0" relativeHeight="251751424" behindDoc="0" locked="0" layoutInCell="1" allowOverlap="1" wp14:anchorId="3D80AC3D" wp14:editId="0C5C72CF">
                  <wp:simplePos x="0" y="0"/>
                  <wp:positionH relativeFrom="column">
                    <wp:posOffset>186690</wp:posOffset>
                  </wp:positionH>
                  <wp:positionV relativeFrom="paragraph">
                    <wp:posOffset>2845435</wp:posOffset>
                  </wp:positionV>
                  <wp:extent cx="523875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14:paraId="2CE325C9" w14:textId="77777777" w:rsidR="000A0A65" w:rsidRPr="00BF209D" w:rsidRDefault="000A0A65" w:rsidP="00410964">
                              <w:pPr>
                                <w:pStyle w:val="Descripcin"/>
                                <w:jc w:val="center"/>
                                <w:rPr>
                                  <w:noProof/>
                                  <w:sz w:val="24"/>
                                </w:rPr>
                              </w:pPr>
                              <w:bookmarkStart w:id="769" w:name="_Ref41332550"/>
                              <w:bookmarkStart w:id="770"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769"/>
                              <w:r>
                                <w:t xml:space="preserve"> Código JavaScript para enviar archivos Python por WebSocket</w:t>
                              </w:r>
                              <w:bookmarkEnd w:id="7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0AC3D" id="Cuadro de texto 66" o:spid="_x0000_s1048" type="#_x0000_t202" style="position:absolute;left:0;text-align:left;margin-left:14.7pt;margin-top:224.05pt;width:4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" stroked="f">
                  <v:textbox style="mso-fit-shape-to-text:t" inset="0,0,0,0">
                    <w:txbxContent>
                      <w:p w14:paraId="2CE325C9" w14:textId="77777777" w:rsidR="000A0A65" w:rsidRPr="00BF209D" w:rsidRDefault="000A0A65" w:rsidP="00410964">
                        <w:pPr>
                          <w:pStyle w:val="Descripcin"/>
                          <w:jc w:val="center"/>
                          <w:rPr>
                            <w:noProof/>
                            <w:sz w:val="24"/>
                          </w:rPr>
                        </w:pPr>
                        <w:bookmarkStart w:id="771" w:name="_Ref41332550"/>
                        <w:bookmarkStart w:id="772"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771"/>
                        <w:r>
                          <w:t xml:space="preserve"> Código JavaScript para enviar archivos Python por WebSocket</w:t>
                        </w:r>
                        <w:bookmarkEnd w:id="772"/>
                      </w:p>
                    </w:txbxContent>
                  </v:textbox>
                </v:shape>
              </w:pict>
            </mc:Fallback>
          </mc:AlternateContent>
        </w:r>
        <w:r w:rsidR="00531FA7" w:rsidDel="006C1D81">
          <w:rPr>
            <w:noProof/>
            <w:lang w:eastAsia="es-CO"/>
          </w:rPr>
          <w:drawing>
            <wp:anchor distT="0" distB="0" distL="114300" distR="114300" simplePos="0" relativeHeight="251749376" behindDoc="0" locked="0" layoutInCell="1" allowOverlap="1" wp14:anchorId="51AD3016" wp14:editId="7C1AA15E">
              <wp:simplePos x="0" y="0"/>
              <wp:positionH relativeFrom="margin">
                <wp:align>center</wp:align>
              </wp:positionH>
              <wp:positionV relativeFrom="paragraph">
                <wp:posOffset>92432</wp:posOffset>
              </wp:positionV>
              <wp:extent cx="5238750" cy="2696210"/>
              <wp:effectExtent l="0" t="0" r="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5B7607E" w14:textId="49CE7F40" w:rsidR="00531FA7" w:rsidDel="006C1D81" w:rsidRDefault="00531FA7" w:rsidP="00945007">
      <w:pPr>
        <w:tabs>
          <w:tab w:val="left" w:pos="142"/>
        </w:tabs>
        <w:spacing w:line="480" w:lineRule="auto"/>
        <w:ind w:left="0"/>
        <w:rPr>
          <w:del w:id="773" w:author="Steven Ortiz" w:date="2020-07-03T19:05:00Z"/>
          <w:rFonts w:cs="Times New Roman"/>
          <w:szCs w:val="24"/>
        </w:rPr>
      </w:pPr>
    </w:p>
    <w:p w14:paraId="06FD8EE1" w14:textId="11F4A64D" w:rsidR="00410964" w:rsidDel="006C1D81" w:rsidRDefault="00410964" w:rsidP="00945007">
      <w:pPr>
        <w:tabs>
          <w:tab w:val="left" w:pos="142"/>
        </w:tabs>
        <w:spacing w:line="480" w:lineRule="auto"/>
        <w:ind w:left="0"/>
        <w:rPr>
          <w:del w:id="774" w:author="Steven Ortiz" w:date="2020-07-03T19:05:00Z"/>
          <w:rFonts w:cs="Times New Roman"/>
          <w:szCs w:val="24"/>
        </w:rPr>
      </w:pPr>
    </w:p>
    <w:p w14:paraId="485EFDB1" w14:textId="719C8899" w:rsidR="00410964" w:rsidDel="006C1D81" w:rsidRDefault="00410964" w:rsidP="00945007">
      <w:pPr>
        <w:tabs>
          <w:tab w:val="left" w:pos="142"/>
        </w:tabs>
        <w:spacing w:line="480" w:lineRule="auto"/>
        <w:ind w:left="0"/>
        <w:rPr>
          <w:del w:id="775" w:author="Steven Ortiz" w:date="2020-07-03T19:05:00Z"/>
          <w:rFonts w:cs="Times New Roman"/>
          <w:szCs w:val="24"/>
        </w:rPr>
      </w:pPr>
    </w:p>
    <w:p w14:paraId="7F3752BA" w14:textId="1D31515E" w:rsidR="00410964" w:rsidDel="006C1D81" w:rsidRDefault="00410964" w:rsidP="00945007">
      <w:pPr>
        <w:tabs>
          <w:tab w:val="left" w:pos="142"/>
        </w:tabs>
        <w:spacing w:line="480" w:lineRule="auto"/>
        <w:ind w:left="0"/>
        <w:rPr>
          <w:del w:id="776" w:author="Steven Ortiz" w:date="2020-07-03T19:05:00Z"/>
          <w:rFonts w:cs="Times New Roman"/>
          <w:szCs w:val="24"/>
        </w:rPr>
      </w:pPr>
    </w:p>
    <w:p w14:paraId="086DAB33" w14:textId="080B3953" w:rsidR="00410964" w:rsidDel="006C1D81" w:rsidRDefault="00410964" w:rsidP="00945007">
      <w:pPr>
        <w:tabs>
          <w:tab w:val="left" w:pos="142"/>
        </w:tabs>
        <w:spacing w:line="480" w:lineRule="auto"/>
        <w:ind w:left="0"/>
        <w:rPr>
          <w:del w:id="777" w:author="Steven Ortiz" w:date="2020-07-03T19:05:00Z"/>
          <w:rFonts w:cs="Times New Roman"/>
          <w:szCs w:val="24"/>
        </w:rPr>
      </w:pPr>
    </w:p>
    <w:p w14:paraId="724D804B" w14:textId="31A2E524" w:rsidR="00410964" w:rsidDel="006C1D81" w:rsidRDefault="00410964" w:rsidP="00945007">
      <w:pPr>
        <w:tabs>
          <w:tab w:val="left" w:pos="142"/>
        </w:tabs>
        <w:spacing w:line="480" w:lineRule="auto"/>
        <w:ind w:left="0"/>
        <w:rPr>
          <w:del w:id="778" w:author="Steven Ortiz" w:date="2020-07-03T19:05:00Z"/>
          <w:rFonts w:cs="Times New Roman"/>
          <w:szCs w:val="24"/>
        </w:rPr>
      </w:pPr>
    </w:p>
    <w:p w14:paraId="223FA300" w14:textId="513D7490" w:rsidR="00410964" w:rsidDel="006C1D81" w:rsidRDefault="00410964" w:rsidP="00945007">
      <w:pPr>
        <w:tabs>
          <w:tab w:val="left" w:pos="142"/>
        </w:tabs>
        <w:spacing w:line="480" w:lineRule="auto"/>
        <w:ind w:left="0"/>
        <w:rPr>
          <w:del w:id="779" w:author="Steven Ortiz" w:date="2020-07-03T19:05:00Z"/>
          <w:rFonts w:cs="Times New Roman"/>
          <w:szCs w:val="24"/>
        </w:rPr>
      </w:pPr>
    </w:p>
    <w:p w14:paraId="7E5D043F" w14:textId="1AA79604" w:rsidR="00410964" w:rsidDel="006C1D81" w:rsidRDefault="00410964" w:rsidP="00410964">
      <w:pPr>
        <w:pStyle w:val="Sinespaciado"/>
        <w:spacing w:line="480" w:lineRule="auto"/>
        <w:rPr>
          <w:del w:id="780" w:author="Steven Ortiz" w:date="2020-07-03T19:05:00Z"/>
          <w:lang w:eastAsia="es-CO"/>
        </w:rPr>
      </w:pPr>
      <w:del w:id="781" w:author="Steven Ortiz" w:date="2020-07-03T19:05:00Z">
        <w:r w:rsidRPr="00A4695F" w:rsidDel="006C1D81">
          <w:rPr>
            <w:lang w:eastAsia="es-CO"/>
          </w:rPr>
          <w:delText xml:space="preserve">Siguiendo el proceso de la </w:delText>
        </w:r>
        <w:r w:rsidDel="006C1D81">
          <w:rPr>
            <w:lang w:eastAsia="es-CO"/>
          </w:rPr>
          <w:fldChar w:fldCharType="begin"/>
        </w:r>
        <w:r w:rsidDel="006C1D81">
          <w:rPr>
            <w:lang w:eastAsia="es-CO"/>
          </w:rPr>
          <w:delInstrText xml:space="preserve"> REF _Ref41332695 \h </w:delInstrText>
        </w:r>
        <w:r w:rsidDel="006C1D81">
          <w:rPr>
            <w:lang w:eastAsia="es-CO"/>
          </w:rPr>
        </w:r>
        <w:r w:rsidDel="006C1D81">
          <w:rPr>
            <w:lang w:eastAsia="es-CO"/>
          </w:rPr>
          <w:fldChar w:fldCharType="separate"/>
        </w:r>
        <w:r w:rsidDel="006C1D81">
          <w:delText xml:space="preserve">Ilustración </w:delText>
        </w:r>
        <w:r w:rsidDel="006C1D81">
          <w:rPr>
            <w:noProof/>
          </w:rPr>
          <w:delText>24</w:delText>
        </w:r>
        <w:r w:rsidDel="006C1D81">
          <w:rPr>
            <w:lang w:eastAsia="es-CO"/>
          </w:rPr>
          <w:fldChar w:fldCharType="end"/>
        </w:r>
        <w:r w:rsidDel="006C1D81">
          <w:rPr>
            <w:lang w:eastAsia="es-CO"/>
          </w:rPr>
          <w:delText xml:space="preserve">, </w:delText>
        </w:r>
        <w:r w:rsidRPr="00A4695F" w:rsidDel="006C1D81">
          <w:rPr>
            <w:lang w:eastAsia="es-CO"/>
          </w:rPr>
          <w:delText xml:space="preserve">para la conexión por WebSocket se requiere verificación de credenciales, las cuales son únicas para cada dispositivo que soporte esta comunicación, las credenciales para la ESP32 se observan en la </w:delText>
        </w:r>
        <w:r w:rsidDel="006C1D81">
          <w:rPr>
            <w:color w:val="FF0000"/>
            <w:lang w:eastAsia="es-CO"/>
          </w:rPr>
          <w:fldChar w:fldCharType="begin"/>
        </w:r>
        <w:r w:rsidDel="006C1D81">
          <w:rPr>
            <w:lang w:eastAsia="es-CO"/>
          </w:rPr>
          <w:delInstrText xml:space="preserve"> REF _Ref41329189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8</w:delText>
        </w:r>
        <w:r w:rsidDel="006C1D81">
          <w:rPr>
            <w:color w:val="FF0000"/>
            <w:lang w:eastAsia="es-CO"/>
          </w:rPr>
          <w:fldChar w:fldCharType="end"/>
        </w:r>
        <w:r w:rsidRPr="00410964" w:rsidDel="006C1D81">
          <w:rPr>
            <w:lang w:eastAsia="es-CO"/>
          </w:rPr>
          <w:delText xml:space="preserve">. </w:delText>
        </w:r>
        <w:r w:rsidRPr="00A4695F" w:rsidDel="006C1D81">
          <w:rPr>
            <w:lang w:eastAsia="es-CO"/>
          </w:rPr>
          <w:delText>Luego ingresar la contraseña configurada en la tarjeta y una vez  las credenciales sean correctas se establece la conexión entre ambos dispositivos</w:delText>
        </w:r>
        <w:r w:rsidDel="006C1D81">
          <w:rPr>
            <w:lang w:eastAsia="es-CO"/>
          </w:rPr>
          <w:delText>.</w:delText>
        </w:r>
      </w:del>
    </w:p>
    <w:p w14:paraId="5178EF81" w14:textId="0FC3544C" w:rsidR="00410964" w:rsidDel="006C1D81" w:rsidRDefault="00410964" w:rsidP="00410964">
      <w:pPr>
        <w:pStyle w:val="Sinespaciado"/>
        <w:spacing w:line="480" w:lineRule="auto"/>
        <w:rPr>
          <w:del w:id="782" w:author="Steven Ortiz" w:date="2020-07-03T19:05:00Z"/>
          <w:lang w:eastAsia="es-CO"/>
        </w:rPr>
      </w:pPr>
      <w:del w:id="783" w:author="Steven Ortiz" w:date="2020-07-03T19:05:00Z">
        <w:r w:rsidDel="006C1D81">
          <w:rPr>
            <w:noProof/>
            <w:lang w:eastAsia="es-CO"/>
          </w:rPr>
          <mc:AlternateContent>
            <mc:Choice Requires="wps">
              <w:drawing>
                <wp:anchor distT="0" distB="0" distL="114300" distR="114300" simplePos="0" relativeHeight="251755520" behindDoc="0" locked="0" layoutInCell="1" allowOverlap="1" wp14:anchorId="24AD8A23" wp14:editId="30992547">
                  <wp:simplePos x="0" y="0"/>
                  <wp:positionH relativeFrom="column">
                    <wp:posOffset>377190</wp:posOffset>
                  </wp:positionH>
                  <wp:positionV relativeFrom="paragraph">
                    <wp:posOffset>1436370</wp:posOffset>
                  </wp:positionV>
                  <wp:extent cx="485203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a:effectLst/>
                        </wps:spPr>
                        <wps:txbx>
                          <w:txbxContent>
                            <w:p w14:paraId="6617D088" w14:textId="77777777" w:rsidR="000A0A65" w:rsidRPr="000401B1" w:rsidRDefault="000A0A65" w:rsidP="00410964">
                              <w:pPr>
                                <w:pStyle w:val="Descripcin"/>
                                <w:jc w:val="center"/>
                                <w:rPr>
                                  <w:noProof/>
                                  <w:sz w:val="24"/>
                                </w:rPr>
                              </w:pPr>
                              <w:bookmarkStart w:id="784" w:name="_Ref41332695"/>
                              <w:bookmarkStart w:id="785"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784"/>
                              <w:r>
                                <w:t xml:space="preserve"> Proceso para conexión WebSocket</w:t>
                              </w:r>
                              <w:bookmarkEnd w:id="7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8A23" id="Cuadro de texto 67" o:spid="_x0000_s1049" type="#_x0000_t202" style="position:absolute;left:0;text-align:left;margin-left:29.7pt;margin-top:113.1pt;width:382.0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XrUOwIAAHwEAAAOAAAAZHJzL2Uyb0RvYy54bWysVMFu2zAMvQ/YPwi6L07SNS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" stroked="f">
                  <v:textbox style="mso-fit-shape-to-text:t" inset="0,0,0,0">
                    <w:txbxContent>
                      <w:p w14:paraId="6617D088" w14:textId="77777777" w:rsidR="000A0A65" w:rsidRPr="000401B1" w:rsidRDefault="000A0A65" w:rsidP="00410964">
                        <w:pPr>
                          <w:pStyle w:val="Descripcin"/>
                          <w:jc w:val="center"/>
                          <w:rPr>
                            <w:noProof/>
                            <w:sz w:val="24"/>
                          </w:rPr>
                        </w:pPr>
                        <w:bookmarkStart w:id="786" w:name="_Ref41332695"/>
                        <w:bookmarkStart w:id="787"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786"/>
                        <w:r>
                          <w:t xml:space="preserve"> Proceso para conexión WebSocket</w:t>
                        </w:r>
                        <w:bookmarkEnd w:id="787"/>
                      </w:p>
                    </w:txbxContent>
                  </v:textbox>
                </v:shape>
              </w:pict>
            </mc:Fallback>
          </mc:AlternateContent>
        </w:r>
        <w:r w:rsidDel="006C1D81">
          <w:rPr>
            <w:noProof/>
            <w:lang w:eastAsia="es-CO"/>
          </w:rPr>
          <w:drawing>
            <wp:anchor distT="0" distB="0" distL="114300" distR="114300" simplePos="0" relativeHeight="251753472" behindDoc="0" locked="0" layoutInCell="1" allowOverlap="1" wp14:anchorId="7E37CFFC" wp14:editId="3E32E36B">
              <wp:simplePos x="0" y="0"/>
              <wp:positionH relativeFrom="margin">
                <wp:align>center</wp:align>
              </wp:positionH>
              <wp:positionV relativeFrom="paragraph">
                <wp:posOffset>132030</wp:posOffset>
              </wp:positionV>
              <wp:extent cx="4852035" cy="1247775"/>
              <wp:effectExtent l="0" t="0" r="5715"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7890334" w14:textId="6E099BBC" w:rsidR="00410964" w:rsidDel="006C1D81" w:rsidRDefault="00410964" w:rsidP="00945007">
      <w:pPr>
        <w:tabs>
          <w:tab w:val="left" w:pos="142"/>
        </w:tabs>
        <w:spacing w:line="480" w:lineRule="auto"/>
        <w:ind w:left="0"/>
        <w:rPr>
          <w:del w:id="788" w:author="Steven Ortiz" w:date="2020-07-03T19:05:00Z"/>
          <w:rFonts w:cs="Times New Roman"/>
          <w:szCs w:val="24"/>
        </w:rPr>
      </w:pPr>
    </w:p>
    <w:p w14:paraId="4E4CA57A" w14:textId="01A85D4F" w:rsidR="00410964" w:rsidDel="006C1D81" w:rsidRDefault="00410964" w:rsidP="00945007">
      <w:pPr>
        <w:tabs>
          <w:tab w:val="left" w:pos="142"/>
        </w:tabs>
        <w:spacing w:line="480" w:lineRule="auto"/>
        <w:ind w:left="0"/>
        <w:rPr>
          <w:del w:id="789" w:author="Steven Ortiz" w:date="2020-07-03T19:05:00Z"/>
          <w:rFonts w:cs="Times New Roman"/>
          <w:szCs w:val="24"/>
        </w:rPr>
      </w:pPr>
    </w:p>
    <w:p w14:paraId="6D750D03" w14:textId="3310434B" w:rsidR="00410964" w:rsidDel="006C1D81" w:rsidRDefault="00410964" w:rsidP="00945007">
      <w:pPr>
        <w:tabs>
          <w:tab w:val="left" w:pos="142"/>
        </w:tabs>
        <w:spacing w:line="480" w:lineRule="auto"/>
        <w:ind w:left="0"/>
        <w:rPr>
          <w:del w:id="790" w:author="Steven Ortiz" w:date="2020-07-03T19:05:00Z"/>
          <w:rFonts w:cs="Times New Roman"/>
          <w:szCs w:val="24"/>
        </w:rPr>
      </w:pPr>
    </w:p>
    <w:p w14:paraId="3E81282C" w14:textId="09B6021F" w:rsidR="00410964" w:rsidDel="006C1D81" w:rsidRDefault="00410964" w:rsidP="00410964">
      <w:pPr>
        <w:pStyle w:val="Sinespaciado"/>
        <w:spacing w:line="480" w:lineRule="auto"/>
        <w:rPr>
          <w:del w:id="791" w:author="Steven Ortiz" w:date="2020-07-03T19:05:00Z"/>
          <w:lang w:eastAsia="es-CO"/>
        </w:rPr>
      </w:pPr>
      <w:del w:id="792" w:author="Steven Ortiz" w:date="2020-07-03T19:05:00Z">
        <w:r w:rsidRPr="00A4695F" w:rsidDel="006C1D81">
          <w:rPr>
            <w:lang w:eastAsia="es-CO"/>
          </w:rPr>
          <w:delText xml:space="preserve">Primero se conecta la tarjeta ESP con la web como en la </w:delText>
        </w:r>
        <w:r w:rsidDel="006C1D81">
          <w:rPr>
            <w:lang w:eastAsia="es-CO"/>
          </w:rPr>
          <w:fldChar w:fldCharType="begin"/>
        </w:r>
        <w:r w:rsidDel="006C1D81">
          <w:rPr>
            <w:lang w:eastAsia="es-CO"/>
          </w:rPr>
          <w:delInstrText xml:space="preserve"> REF _Ref41333023 \h </w:delInstrText>
        </w:r>
        <w:r w:rsidDel="006C1D81">
          <w:rPr>
            <w:lang w:eastAsia="es-CO"/>
          </w:rPr>
        </w:r>
        <w:r w:rsidDel="006C1D81">
          <w:rPr>
            <w:lang w:eastAsia="es-CO"/>
          </w:rPr>
          <w:fldChar w:fldCharType="separate"/>
        </w:r>
        <w:r w:rsidDel="006C1D81">
          <w:delText xml:space="preserve">Ilustración </w:delText>
        </w:r>
        <w:r w:rsidDel="006C1D81">
          <w:rPr>
            <w:noProof/>
          </w:rPr>
          <w:delText>25</w:delText>
        </w:r>
        <w:r w:rsidDel="006C1D81">
          <w:rPr>
            <w:lang w:eastAsia="es-CO"/>
          </w:rPr>
          <w:fldChar w:fldCharType="end"/>
        </w:r>
        <w:r w:rsidDel="006C1D81">
          <w:rPr>
            <w:lang w:eastAsia="es-CO"/>
          </w:rPr>
          <w:delText xml:space="preserve">, </w:delText>
        </w:r>
        <w:r w:rsidRPr="00A4695F" w:rsidDel="006C1D81">
          <w:rPr>
            <w:lang w:eastAsia="es-CO"/>
          </w:rPr>
          <w:delText>esto con la dirección IP de la ESP, para este caso la dirección es 192.168.0.1 con puerto 8266.</w:delText>
        </w:r>
      </w:del>
    </w:p>
    <w:p w14:paraId="7BEEF207" w14:textId="267C06E7" w:rsidR="00410964" w:rsidDel="006C1D81" w:rsidRDefault="00410964" w:rsidP="00410964">
      <w:pPr>
        <w:spacing w:line="480" w:lineRule="auto"/>
        <w:rPr>
          <w:del w:id="793" w:author="Steven Ortiz" w:date="2020-07-03T19:05:00Z"/>
          <w:lang w:eastAsia="es-CO"/>
        </w:rPr>
      </w:pPr>
    </w:p>
    <w:p w14:paraId="18C7F2C7" w14:textId="43A2718B" w:rsidR="00410964" w:rsidDel="006C1D81" w:rsidRDefault="00410964" w:rsidP="00945007">
      <w:pPr>
        <w:tabs>
          <w:tab w:val="left" w:pos="142"/>
        </w:tabs>
        <w:spacing w:line="480" w:lineRule="auto"/>
        <w:ind w:left="0"/>
        <w:rPr>
          <w:del w:id="794" w:author="Steven Ortiz" w:date="2020-07-03T19:05:00Z"/>
          <w:rFonts w:cs="Times New Roman"/>
          <w:szCs w:val="24"/>
        </w:rPr>
      </w:pPr>
      <w:del w:id="795" w:author="Steven Ortiz" w:date="2020-07-03T19:05:00Z">
        <w:r w:rsidDel="006C1D81">
          <w:rPr>
            <w:noProof/>
            <w:lang w:eastAsia="es-CO"/>
          </w:rPr>
          <w:drawing>
            <wp:anchor distT="0" distB="0" distL="114300" distR="114300" simplePos="0" relativeHeight="251757568" behindDoc="0" locked="0" layoutInCell="1" allowOverlap="1" wp14:anchorId="414B56DD" wp14:editId="025031B5">
              <wp:simplePos x="0" y="0"/>
              <wp:positionH relativeFrom="margin">
                <wp:align>center</wp:align>
              </wp:positionH>
              <wp:positionV relativeFrom="paragraph">
                <wp:posOffset>-4774</wp:posOffset>
              </wp:positionV>
              <wp:extent cx="4000500" cy="236568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49B97610" w14:textId="77A77422" w:rsidR="00410964" w:rsidDel="006C1D81" w:rsidRDefault="00410964" w:rsidP="00945007">
      <w:pPr>
        <w:tabs>
          <w:tab w:val="left" w:pos="142"/>
        </w:tabs>
        <w:spacing w:line="480" w:lineRule="auto"/>
        <w:ind w:left="0"/>
        <w:rPr>
          <w:del w:id="796" w:author="Steven Ortiz" w:date="2020-07-03T19:05:00Z"/>
          <w:rFonts w:cs="Times New Roman"/>
          <w:szCs w:val="24"/>
        </w:rPr>
      </w:pPr>
    </w:p>
    <w:p w14:paraId="6AF31F5F" w14:textId="6E1F4000" w:rsidR="00410964" w:rsidDel="006C1D81" w:rsidRDefault="00410964" w:rsidP="00945007">
      <w:pPr>
        <w:tabs>
          <w:tab w:val="left" w:pos="142"/>
        </w:tabs>
        <w:spacing w:line="480" w:lineRule="auto"/>
        <w:ind w:left="0"/>
        <w:rPr>
          <w:del w:id="797" w:author="Steven Ortiz" w:date="2020-07-03T19:05:00Z"/>
          <w:rFonts w:cs="Times New Roman"/>
          <w:szCs w:val="24"/>
        </w:rPr>
      </w:pPr>
    </w:p>
    <w:p w14:paraId="0C077E5E" w14:textId="3FE71F62" w:rsidR="00410964" w:rsidDel="006C1D81" w:rsidRDefault="00410964" w:rsidP="00945007">
      <w:pPr>
        <w:tabs>
          <w:tab w:val="left" w:pos="142"/>
        </w:tabs>
        <w:spacing w:line="480" w:lineRule="auto"/>
        <w:ind w:left="0"/>
        <w:rPr>
          <w:del w:id="798" w:author="Steven Ortiz" w:date="2020-07-03T19:05:00Z"/>
          <w:rFonts w:cs="Times New Roman"/>
          <w:szCs w:val="24"/>
        </w:rPr>
      </w:pPr>
    </w:p>
    <w:p w14:paraId="1687A38F" w14:textId="20ABD549" w:rsidR="00410964" w:rsidDel="006C1D81" w:rsidRDefault="00410964" w:rsidP="00945007">
      <w:pPr>
        <w:tabs>
          <w:tab w:val="left" w:pos="142"/>
        </w:tabs>
        <w:spacing w:line="480" w:lineRule="auto"/>
        <w:ind w:left="0"/>
        <w:rPr>
          <w:del w:id="799" w:author="Steven Ortiz" w:date="2020-07-03T19:05:00Z"/>
          <w:rFonts w:cs="Times New Roman"/>
          <w:szCs w:val="24"/>
        </w:rPr>
      </w:pPr>
    </w:p>
    <w:p w14:paraId="6C9A5C65" w14:textId="646B4DB1" w:rsidR="00410964" w:rsidDel="006C1D81" w:rsidRDefault="00410964" w:rsidP="00945007">
      <w:pPr>
        <w:tabs>
          <w:tab w:val="left" w:pos="142"/>
        </w:tabs>
        <w:spacing w:line="480" w:lineRule="auto"/>
        <w:ind w:left="0"/>
        <w:rPr>
          <w:del w:id="800" w:author="Steven Ortiz" w:date="2020-07-03T19:05:00Z"/>
          <w:rFonts w:cs="Times New Roman"/>
          <w:szCs w:val="24"/>
        </w:rPr>
      </w:pPr>
      <w:del w:id="801" w:author="Steven Ortiz" w:date="2020-07-03T19:05:00Z">
        <w:r w:rsidDel="006C1D81">
          <w:rPr>
            <w:noProof/>
            <w:lang w:eastAsia="es-CO"/>
          </w:rPr>
          <mc:AlternateContent>
            <mc:Choice Requires="wps">
              <w:drawing>
                <wp:anchor distT="0" distB="0" distL="114300" distR="114300" simplePos="0" relativeHeight="251759616" behindDoc="0" locked="0" layoutInCell="1" allowOverlap="1" wp14:anchorId="598FA2ED" wp14:editId="766A4473">
                  <wp:simplePos x="0" y="0"/>
                  <wp:positionH relativeFrom="margin">
                    <wp:align>center</wp:align>
                  </wp:positionH>
                  <wp:positionV relativeFrom="paragraph">
                    <wp:posOffset>198406</wp:posOffset>
                  </wp:positionV>
                  <wp:extent cx="4000500" cy="635"/>
                  <wp:effectExtent l="0" t="0" r="0" b="8255"/>
                  <wp:wrapNone/>
                  <wp:docPr id="68" name="Cuadro de texto 68"/>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559F79DB" w14:textId="77777777" w:rsidR="000A0A65" w:rsidRPr="005247C6" w:rsidRDefault="000A0A65" w:rsidP="00410964">
                              <w:pPr>
                                <w:pStyle w:val="Descripcin"/>
                                <w:jc w:val="center"/>
                                <w:rPr>
                                  <w:noProof/>
                                  <w:sz w:val="24"/>
                                </w:rPr>
                              </w:pPr>
                              <w:bookmarkStart w:id="802" w:name="_Ref41333023"/>
                              <w:bookmarkStart w:id="803"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802"/>
                              <w:r>
                                <w:t xml:space="preserve"> Ingreso de Dirección IP de la tarjeta ESP32</w:t>
                              </w:r>
                              <w:bookmarkEnd w:id="8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A2ED" id="Cuadro de texto 68" o:spid="_x0000_s1050" type="#_x0000_t202" style="position:absolute;left:0;text-align:left;margin-left:0;margin-top:15.6pt;width:31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" stroked="f">
                  <v:textbox style="mso-fit-shape-to-text:t" inset="0,0,0,0">
                    <w:txbxContent>
                      <w:p w14:paraId="559F79DB" w14:textId="77777777" w:rsidR="000A0A65" w:rsidRPr="005247C6" w:rsidRDefault="000A0A65" w:rsidP="00410964">
                        <w:pPr>
                          <w:pStyle w:val="Descripcin"/>
                          <w:jc w:val="center"/>
                          <w:rPr>
                            <w:noProof/>
                            <w:sz w:val="24"/>
                          </w:rPr>
                        </w:pPr>
                        <w:bookmarkStart w:id="804" w:name="_Ref41333023"/>
                        <w:bookmarkStart w:id="805"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804"/>
                        <w:r>
                          <w:t xml:space="preserve"> Ingreso de Dirección IP de la tarjeta ESP32</w:t>
                        </w:r>
                        <w:bookmarkEnd w:id="805"/>
                      </w:p>
                    </w:txbxContent>
                  </v:textbox>
                  <w10:wrap anchorx="margin"/>
                </v:shape>
              </w:pict>
            </mc:Fallback>
          </mc:AlternateContent>
        </w:r>
      </w:del>
    </w:p>
    <w:p w14:paraId="78D77869" w14:textId="5BD87F94" w:rsidR="00410964" w:rsidDel="006C1D81" w:rsidRDefault="00410964" w:rsidP="00410964">
      <w:pPr>
        <w:pStyle w:val="Sinespaciado"/>
        <w:spacing w:line="480" w:lineRule="auto"/>
        <w:rPr>
          <w:del w:id="806" w:author="Steven Ortiz" w:date="2020-07-03T19:05:00Z"/>
          <w:lang w:eastAsia="es-CO"/>
        </w:rPr>
      </w:pPr>
      <w:del w:id="807" w:author="Steven Ortiz" w:date="2020-07-03T19:05:00Z">
        <w:r w:rsidRPr="00A4695F" w:rsidDel="006C1D81">
          <w:rPr>
            <w:lang w:eastAsia="es-CO"/>
          </w:rPr>
          <w:delText xml:space="preserve">Ya con el enlace establecido, se procede a enviar el archivo y se verifica que la tarjeta esté realizando lo programado, que en este caso corresponde al programa de la figura tal. </w:delText>
        </w:r>
        <w:r w:rsidR="00A84186" w:rsidRPr="00A84186" w:rsidDel="006C1D81">
          <w:rPr>
            <w:lang w:eastAsia="es-CO"/>
          </w:rPr>
          <w:delText xml:space="preserve">Ver </w:delText>
        </w:r>
        <w:r w:rsidR="00A84186" w:rsidDel="006C1D81">
          <w:rPr>
            <w:lang w:eastAsia="es-CO"/>
          </w:rPr>
          <w:fldChar w:fldCharType="begin"/>
        </w:r>
        <w:r w:rsidR="00A84186" w:rsidDel="006C1D81">
          <w:rPr>
            <w:lang w:eastAsia="es-CO"/>
          </w:rPr>
          <w:delInstrText xml:space="preserve"> REF _Ref41333372 \h </w:delInstrText>
        </w:r>
        <w:r w:rsidR="00A84186" w:rsidDel="006C1D81">
          <w:rPr>
            <w:lang w:eastAsia="es-CO"/>
          </w:rPr>
        </w:r>
        <w:r w:rsidR="00A84186" w:rsidDel="006C1D81">
          <w:rPr>
            <w:lang w:eastAsia="es-CO"/>
          </w:rPr>
          <w:fldChar w:fldCharType="separate"/>
        </w:r>
        <w:r w:rsidR="00A84186" w:rsidDel="006C1D81">
          <w:delText xml:space="preserve">Ilustración </w:delText>
        </w:r>
        <w:r w:rsidR="00A84186" w:rsidDel="006C1D81">
          <w:rPr>
            <w:noProof/>
          </w:rPr>
          <w:delText>26</w:delText>
        </w:r>
        <w:r w:rsidR="00A84186" w:rsidDel="006C1D81">
          <w:rPr>
            <w:lang w:eastAsia="es-CO"/>
          </w:rPr>
          <w:fldChar w:fldCharType="end"/>
        </w:r>
        <w:r w:rsidR="00A84186" w:rsidDel="006C1D81">
          <w:rPr>
            <w:lang w:eastAsia="es-CO"/>
          </w:rPr>
          <w:delText xml:space="preserve"> t</w:delText>
        </w:r>
        <w:r w:rsidRPr="00A4695F" w:rsidDel="006C1D81">
          <w:rPr>
            <w:lang w:eastAsia="es-CO"/>
          </w:rPr>
          <w:delText>arjeta realizando el Blink.</w:delText>
        </w:r>
      </w:del>
    </w:p>
    <w:p w14:paraId="7D335FBC" w14:textId="3FB2AD13" w:rsidR="00410964" w:rsidDel="006C1D81" w:rsidRDefault="00410964" w:rsidP="00410964">
      <w:pPr>
        <w:pStyle w:val="Sinespaciado"/>
        <w:spacing w:line="480" w:lineRule="auto"/>
        <w:rPr>
          <w:del w:id="808" w:author="Steven Ortiz" w:date="2020-07-03T19:05:00Z"/>
          <w:color w:val="FF0000"/>
          <w:lang w:eastAsia="es-CO"/>
        </w:rPr>
      </w:pPr>
      <w:del w:id="809" w:author="Steven Ortiz" w:date="2020-07-03T19:05:00Z">
        <w:r w:rsidRPr="00A4695F" w:rsidDel="006C1D81">
          <w:rPr>
            <w:lang w:eastAsia="es-CO"/>
          </w:rPr>
          <w:delText>A través de una terminal, se observa cuáles son los archivos tienen la tarjeta en su memoria, y el contenido de cada archivo</w:delText>
        </w:r>
        <w:r w:rsidRPr="00A84186" w:rsidDel="006C1D81">
          <w:rPr>
            <w:lang w:eastAsia="es-CO"/>
          </w:rPr>
          <w:delText xml:space="preserve">, Ver </w:delText>
        </w:r>
        <w:r w:rsidR="00A84186" w:rsidDel="006C1D81">
          <w:rPr>
            <w:lang w:eastAsia="es-CO"/>
          </w:rPr>
          <w:fldChar w:fldCharType="begin"/>
        </w:r>
        <w:r w:rsidR="00A84186" w:rsidDel="006C1D81">
          <w:rPr>
            <w:lang w:eastAsia="es-CO"/>
          </w:rPr>
          <w:delInstrText xml:space="preserve"> REF _Ref41333474 \h </w:delInstrText>
        </w:r>
        <w:r w:rsidR="00A84186" w:rsidDel="006C1D81">
          <w:rPr>
            <w:lang w:eastAsia="es-CO"/>
          </w:rPr>
        </w:r>
        <w:r w:rsidR="00A84186" w:rsidDel="006C1D81">
          <w:rPr>
            <w:lang w:eastAsia="es-CO"/>
          </w:rPr>
          <w:fldChar w:fldCharType="separate"/>
        </w:r>
        <w:r w:rsidR="00A84186" w:rsidDel="006C1D81">
          <w:delText xml:space="preserve">Ilustración </w:delText>
        </w:r>
        <w:r w:rsidR="00A84186" w:rsidDel="006C1D81">
          <w:rPr>
            <w:noProof/>
          </w:rPr>
          <w:delText>27</w:delText>
        </w:r>
        <w:r w:rsidR="00A84186" w:rsidDel="006C1D81">
          <w:rPr>
            <w:lang w:eastAsia="es-CO"/>
          </w:rPr>
          <w:fldChar w:fldCharType="end"/>
        </w:r>
        <w:r w:rsidR="00A84186" w:rsidDel="006C1D81">
          <w:rPr>
            <w:lang w:eastAsia="es-CO"/>
          </w:rPr>
          <w:delText>.</w:delText>
        </w:r>
      </w:del>
    </w:p>
    <w:p w14:paraId="36EC986C" w14:textId="1799EC26" w:rsidR="00410964" w:rsidDel="006C1D81" w:rsidRDefault="00A84186" w:rsidP="00410964">
      <w:pPr>
        <w:pStyle w:val="Sinespaciado"/>
        <w:spacing w:line="480" w:lineRule="auto"/>
        <w:rPr>
          <w:del w:id="810" w:author="Steven Ortiz" w:date="2020-07-03T19:05:00Z"/>
          <w:color w:val="FF0000"/>
          <w:lang w:eastAsia="es-CO"/>
        </w:rPr>
      </w:pPr>
      <w:del w:id="811" w:author="Steven Ortiz" w:date="2020-07-03T19:05:00Z">
        <w:r w:rsidDel="006C1D81">
          <w:rPr>
            <w:noProof/>
            <w:lang w:eastAsia="es-CO"/>
          </w:rPr>
          <mc:AlternateContent>
            <mc:Choice Requires="wps">
              <w:drawing>
                <wp:anchor distT="0" distB="0" distL="114300" distR="114300" simplePos="0" relativeHeight="251764736" behindDoc="0" locked="0" layoutInCell="1" allowOverlap="1" wp14:anchorId="65D0E543" wp14:editId="19F8345A">
                  <wp:simplePos x="0" y="0"/>
                  <wp:positionH relativeFrom="column">
                    <wp:posOffset>1501140</wp:posOffset>
                  </wp:positionH>
                  <wp:positionV relativeFrom="paragraph">
                    <wp:posOffset>3088640</wp:posOffset>
                  </wp:positionV>
                  <wp:extent cx="2600325"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14:paraId="7FAE9A14" w14:textId="77777777" w:rsidR="000A0A65" w:rsidRPr="00A2787C" w:rsidRDefault="000A0A65" w:rsidP="00A84186">
                              <w:pPr>
                                <w:pStyle w:val="Descripcin"/>
                                <w:jc w:val="center"/>
                                <w:rPr>
                                  <w:noProof/>
                                  <w:sz w:val="24"/>
                                </w:rPr>
                              </w:pPr>
                              <w:bookmarkStart w:id="812" w:name="_Ref41333372"/>
                              <w:bookmarkStart w:id="813"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812"/>
                              <w:r>
                                <w:t xml:space="preserve"> ESP32 realizando Blink con un Led</w:t>
                              </w:r>
                              <w:bookmarkEnd w:id="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E543" id="Cuadro de texto 69" o:spid="_x0000_s1051" type="#_x0000_t202" style="position:absolute;left:0;text-align:left;margin-left:118.2pt;margin-top:243.2pt;width:204.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" stroked="f">
                  <v:textbox style="mso-fit-shape-to-text:t" inset="0,0,0,0">
                    <w:txbxContent>
                      <w:p w14:paraId="7FAE9A14" w14:textId="77777777" w:rsidR="000A0A65" w:rsidRPr="00A2787C" w:rsidRDefault="000A0A65" w:rsidP="00A84186">
                        <w:pPr>
                          <w:pStyle w:val="Descripcin"/>
                          <w:jc w:val="center"/>
                          <w:rPr>
                            <w:noProof/>
                            <w:sz w:val="24"/>
                          </w:rPr>
                        </w:pPr>
                        <w:bookmarkStart w:id="814" w:name="_Ref41333372"/>
                        <w:bookmarkStart w:id="815"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814"/>
                        <w:r>
                          <w:t xml:space="preserve"> ESP32 realizando Blink con un Led</w:t>
                        </w:r>
                        <w:bookmarkEnd w:id="815"/>
                      </w:p>
                    </w:txbxContent>
                  </v:textbox>
                </v:shape>
              </w:pict>
            </mc:Fallback>
          </mc:AlternateContent>
        </w:r>
        <w:r w:rsidR="00410964" w:rsidDel="006C1D81">
          <w:rPr>
            <w:noProof/>
            <w:lang w:eastAsia="es-CO"/>
          </w:rPr>
          <w:drawing>
            <wp:anchor distT="0" distB="0" distL="114300" distR="114300" simplePos="0" relativeHeight="251761664" behindDoc="0" locked="0" layoutInCell="1" allowOverlap="1" wp14:anchorId="61FD2195" wp14:editId="46FE3682">
              <wp:simplePos x="0" y="0"/>
              <wp:positionH relativeFrom="margin">
                <wp:align>center</wp:align>
              </wp:positionH>
              <wp:positionV relativeFrom="paragraph">
                <wp:posOffset>242263</wp:posOffset>
              </wp:positionV>
              <wp:extent cx="2600325" cy="278955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2DA03B15" w14:textId="5C4A1403" w:rsidR="00410964" w:rsidDel="006C1D81" w:rsidRDefault="00410964" w:rsidP="00945007">
      <w:pPr>
        <w:tabs>
          <w:tab w:val="left" w:pos="142"/>
        </w:tabs>
        <w:spacing w:line="480" w:lineRule="auto"/>
        <w:ind w:left="0"/>
        <w:rPr>
          <w:del w:id="816" w:author="Steven Ortiz" w:date="2020-07-03T19:05:00Z"/>
          <w:rFonts w:cs="Times New Roman"/>
          <w:szCs w:val="24"/>
        </w:rPr>
      </w:pPr>
    </w:p>
    <w:p w14:paraId="770751EB" w14:textId="20EEAD41" w:rsidR="00410964" w:rsidDel="006C1D81" w:rsidRDefault="00410964" w:rsidP="00945007">
      <w:pPr>
        <w:tabs>
          <w:tab w:val="left" w:pos="142"/>
        </w:tabs>
        <w:spacing w:line="480" w:lineRule="auto"/>
        <w:ind w:left="0"/>
        <w:rPr>
          <w:del w:id="817" w:author="Steven Ortiz" w:date="2020-07-03T19:05:00Z"/>
          <w:rFonts w:cs="Times New Roman"/>
          <w:szCs w:val="24"/>
        </w:rPr>
      </w:pPr>
    </w:p>
    <w:p w14:paraId="6EDE9489" w14:textId="7F795B3E" w:rsidR="00410964" w:rsidDel="006C1D81" w:rsidRDefault="00410964" w:rsidP="00945007">
      <w:pPr>
        <w:tabs>
          <w:tab w:val="left" w:pos="142"/>
        </w:tabs>
        <w:spacing w:line="480" w:lineRule="auto"/>
        <w:ind w:left="0"/>
        <w:rPr>
          <w:del w:id="818" w:author="Steven Ortiz" w:date="2020-07-03T19:05:00Z"/>
          <w:rFonts w:cs="Times New Roman"/>
          <w:szCs w:val="24"/>
        </w:rPr>
      </w:pPr>
    </w:p>
    <w:p w14:paraId="6BF548D3" w14:textId="6DAE6869" w:rsidR="00410964" w:rsidDel="006C1D81" w:rsidRDefault="00410964" w:rsidP="00945007">
      <w:pPr>
        <w:tabs>
          <w:tab w:val="left" w:pos="142"/>
        </w:tabs>
        <w:spacing w:line="480" w:lineRule="auto"/>
        <w:ind w:left="0"/>
        <w:rPr>
          <w:del w:id="819" w:author="Steven Ortiz" w:date="2020-07-03T19:05:00Z"/>
          <w:rFonts w:cs="Times New Roman"/>
          <w:szCs w:val="24"/>
        </w:rPr>
      </w:pPr>
    </w:p>
    <w:p w14:paraId="3BF7A6A3" w14:textId="56E86CF8" w:rsidR="00410964" w:rsidDel="006C1D81" w:rsidRDefault="00410964" w:rsidP="00945007">
      <w:pPr>
        <w:tabs>
          <w:tab w:val="left" w:pos="142"/>
        </w:tabs>
        <w:spacing w:line="480" w:lineRule="auto"/>
        <w:ind w:left="0"/>
        <w:rPr>
          <w:del w:id="820" w:author="Steven Ortiz" w:date="2020-07-03T19:05:00Z"/>
          <w:rFonts w:cs="Times New Roman"/>
          <w:szCs w:val="24"/>
        </w:rPr>
      </w:pPr>
    </w:p>
    <w:p w14:paraId="26C088EB" w14:textId="2DA9446E" w:rsidR="00410964" w:rsidDel="006C1D81" w:rsidRDefault="00410964" w:rsidP="00945007">
      <w:pPr>
        <w:tabs>
          <w:tab w:val="left" w:pos="142"/>
        </w:tabs>
        <w:spacing w:line="480" w:lineRule="auto"/>
        <w:ind w:left="0"/>
        <w:rPr>
          <w:del w:id="821" w:author="Steven Ortiz" w:date="2020-07-03T19:05:00Z"/>
          <w:rFonts w:cs="Times New Roman"/>
          <w:szCs w:val="24"/>
        </w:rPr>
      </w:pPr>
    </w:p>
    <w:p w14:paraId="435160B5" w14:textId="51B2FDBC" w:rsidR="00410964" w:rsidDel="006C1D81" w:rsidRDefault="00410964" w:rsidP="00945007">
      <w:pPr>
        <w:tabs>
          <w:tab w:val="left" w:pos="142"/>
        </w:tabs>
        <w:spacing w:line="480" w:lineRule="auto"/>
        <w:ind w:left="0"/>
        <w:rPr>
          <w:del w:id="822" w:author="Steven Ortiz" w:date="2020-07-03T19:05:00Z"/>
          <w:rFonts w:cs="Times New Roman"/>
          <w:szCs w:val="24"/>
        </w:rPr>
      </w:pPr>
    </w:p>
    <w:p w14:paraId="23F7E895" w14:textId="5ABD03F7" w:rsidR="00410964" w:rsidDel="006C1D81" w:rsidRDefault="00410964" w:rsidP="00945007">
      <w:pPr>
        <w:tabs>
          <w:tab w:val="left" w:pos="142"/>
        </w:tabs>
        <w:spacing w:line="480" w:lineRule="auto"/>
        <w:ind w:left="0"/>
        <w:rPr>
          <w:del w:id="823" w:author="Steven Ortiz" w:date="2020-07-03T19:05:00Z"/>
          <w:rFonts w:cs="Times New Roman"/>
          <w:szCs w:val="24"/>
        </w:rPr>
      </w:pPr>
    </w:p>
    <w:p w14:paraId="78A25406" w14:textId="4AF0EBF8" w:rsidR="00410964" w:rsidDel="006C1D81" w:rsidRDefault="00A84186" w:rsidP="00945007">
      <w:pPr>
        <w:tabs>
          <w:tab w:val="left" w:pos="142"/>
        </w:tabs>
        <w:spacing w:line="480" w:lineRule="auto"/>
        <w:ind w:left="0"/>
        <w:rPr>
          <w:del w:id="824" w:author="Steven Ortiz" w:date="2020-07-03T19:05:00Z"/>
          <w:rFonts w:cs="Times New Roman"/>
          <w:szCs w:val="24"/>
        </w:rPr>
      </w:pPr>
      <w:del w:id="825" w:author="Steven Ortiz" w:date="2020-07-03T19:05:00Z">
        <w:r w:rsidDel="006C1D81">
          <w:rPr>
            <w:noProof/>
            <w:lang w:eastAsia="es-CO"/>
          </w:rPr>
          <mc:AlternateContent>
            <mc:Choice Requires="wps">
              <w:drawing>
                <wp:anchor distT="0" distB="0" distL="114300" distR="114300" simplePos="0" relativeHeight="251766784" behindDoc="0" locked="0" layoutInCell="1" allowOverlap="1" wp14:anchorId="217DE9DA" wp14:editId="768114C0">
                  <wp:simplePos x="0" y="0"/>
                  <wp:positionH relativeFrom="column">
                    <wp:posOffset>1386840</wp:posOffset>
                  </wp:positionH>
                  <wp:positionV relativeFrom="paragraph">
                    <wp:posOffset>3625850</wp:posOffset>
                  </wp:positionV>
                  <wp:extent cx="282892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14:paraId="5A699EC1" w14:textId="77777777" w:rsidR="000A0A65" w:rsidRPr="006F6B36" w:rsidRDefault="000A0A65" w:rsidP="00A84186">
                              <w:pPr>
                                <w:pStyle w:val="Descripcin"/>
                                <w:jc w:val="center"/>
                                <w:rPr>
                                  <w:noProof/>
                                  <w:sz w:val="24"/>
                                </w:rPr>
                              </w:pPr>
                              <w:bookmarkStart w:id="826" w:name="_Ref41333474"/>
                              <w:bookmarkStart w:id="827"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826"/>
                              <w:r>
                                <w:t xml:space="preserve"> Lectura de archivos internos de la tarjeta ESP32</w:t>
                              </w:r>
                              <w:bookmarkEnd w:id="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DE9DA" id="Cuadro de texto 70" o:spid="_x0000_s1052" type="#_x0000_t202" style="position:absolute;left:0;text-align:left;margin-left:109.2pt;margin-top:285.5pt;width:22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" stroked="f">
                  <v:textbox style="mso-fit-shape-to-text:t" inset="0,0,0,0">
                    <w:txbxContent>
                      <w:p w14:paraId="5A699EC1" w14:textId="77777777" w:rsidR="000A0A65" w:rsidRPr="006F6B36" w:rsidRDefault="000A0A65" w:rsidP="00A84186">
                        <w:pPr>
                          <w:pStyle w:val="Descripcin"/>
                          <w:jc w:val="center"/>
                          <w:rPr>
                            <w:noProof/>
                            <w:sz w:val="24"/>
                          </w:rPr>
                        </w:pPr>
                        <w:bookmarkStart w:id="828" w:name="_Ref41333474"/>
                        <w:bookmarkStart w:id="829"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828"/>
                        <w:r>
                          <w:t xml:space="preserve"> Lectura de archivos internos de la tarjeta ESP32</w:t>
                        </w:r>
                        <w:bookmarkEnd w:id="829"/>
                      </w:p>
                    </w:txbxContent>
                  </v:textbox>
                </v:shape>
              </w:pict>
            </mc:Fallback>
          </mc:AlternateContent>
        </w:r>
        <w:r w:rsidR="00410964" w:rsidDel="006C1D81">
          <w:rPr>
            <w:noProof/>
            <w:lang w:eastAsia="es-CO"/>
          </w:rPr>
          <w:drawing>
            <wp:anchor distT="0" distB="0" distL="114300" distR="114300" simplePos="0" relativeHeight="251762688" behindDoc="0" locked="0" layoutInCell="1" allowOverlap="1" wp14:anchorId="510611AB" wp14:editId="70E0BA24">
              <wp:simplePos x="0" y="0"/>
              <wp:positionH relativeFrom="margin">
                <wp:align>center</wp:align>
              </wp:positionH>
              <wp:positionV relativeFrom="paragraph">
                <wp:posOffset>37722</wp:posOffset>
              </wp:positionV>
              <wp:extent cx="2828925" cy="3531235"/>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67E575B" w14:textId="74C21565" w:rsidR="00410964" w:rsidDel="006C1D81" w:rsidRDefault="00410964" w:rsidP="00945007">
      <w:pPr>
        <w:tabs>
          <w:tab w:val="left" w:pos="142"/>
        </w:tabs>
        <w:spacing w:line="480" w:lineRule="auto"/>
        <w:ind w:left="0"/>
        <w:rPr>
          <w:del w:id="830" w:author="Steven Ortiz" w:date="2020-07-03T19:05:00Z"/>
          <w:rFonts w:cs="Times New Roman"/>
          <w:szCs w:val="24"/>
        </w:rPr>
      </w:pPr>
    </w:p>
    <w:p w14:paraId="37E9E433" w14:textId="54BBAC11" w:rsidR="00A84186" w:rsidDel="006C1D81" w:rsidRDefault="00A84186" w:rsidP="00945007">
      <w:pPr>
        <w:tabs>
          <w:tab w:val="left" w:pos="142"/>
        </w:tabs>
        <w:spacing w:line="480" w:lineRule="auto"/>
        <w:ind w:left="0"/>
        <w:rPr>
          <w:del w:id="831" w:author="Steven Ortiz" w:date="2020-07-03T19:05:00Z"/>
          <w:rFonts w:cs="Times New Roman"/>
          <w:szCs w:val="24"/>
        </w:rPr>
      </w:pPr>
    </w:p>
    <w:p w14:paraId="22E43D77" w14:textId="3EC4E310" w:rsidR="00A84186" w:rsidDel="006C1D81" w:rsidRDefault="00A84186" w:rsidP="00945007">
      <w:pPr>
        <w:tabs>
          <w:tab w:val="left" w:pos="142"/>
        </w:tabs>
        <w:spacing w:line="480" w:lineRule="auto"/>
        <w:ind w:left="0"/>
        <w:rPr>
          <w:del w:id="832" w:author="Steven Ortiz" w:date="2020-07-03T19:05:00Z"/>
          <w:rFonts w:cs="Times New Roman"/>
          <w:szCs w:val="24"/>
        </w:rPr>
      </w:pPr>
    </w:p>
    <w:p w14:paraId="2916B5E7" w14:textId="2247C351" w:rsidR="00A84186" w:rsidDel="006C1D81" w:rsidRDefault="00A84186" w:rsidP="00945007">
      <w:pPr>
        <w:tabs>
          <w:tab w:val="left" w:pos="142"/>
        </w:tabs>
        <w:spacing w:line="480" w:lineRule="auto"/>
        <w:ind w:left="0"/>
        <w:rPr>
          <w:del w:id="833" w:author="Steven Ortiz" w:date="2020-07-03T19:05:00Z"/>
          <w:rFonts w:cs="Times New Roman"/>
          <w:szCs w:val="24"/>
        </w:rPr>
      </w:pPr>
    </w:p>
    <w:p w14:paraId="674D372E" w14:textId="361CC07C" w:rsidR="00A84186" w:rsidDel="006C1D81" w:rsidRDefault="00A84186" w:rsidP="00945007">
      <w:pPr>
        <w:tabs>
          <w:tab w:val="left" w:pos="142"/>
        </w:tabs>
        <w:spacing w:line="480" w:lineRule="auto"/>
        <w:ind w:left="0"/>
        <w:rPr>
          <w:del w:id="834" w:author="Steven Ortiz" w:date="2020-07-03T19:05:00Z"/>
          <w:rFonts w:cs="Times New Roman"/>
          <w:szCs w:val="24"/>
        </w:rPr>
      </w:pPr>
    </w:p>
    <w:p w14:paraId="184ADEDE" w14:textId="08112885" w:rsidR="00A84186" w:rsidDel="006C1D81" w:rsidRDefault="00A84186" w:rsidP="00945007">
      <w:pPr>
        <w:tabs>
          <w:tab w:val="left" w:pos="142"/>
        </w:tabs>
        <w:spacing w:line="480" w:lineRule="auto"/>
        <w:ind w:left="0"/>
        <w:rPr>
          <w:del w:id="835" w:author="Steven Ortiz" w:date="2020-07-03T19:05:00Z"/>
          <w:rFonts w:cs="Times New Roman"/>
          <w:szCs w:val="24"/>
        </w:rPr>
      </w:pPr>
    </w:p>
    <w:p w14:paraId="0B54A77E" w14:textId="154C3722" w:rsidR="00A84186" w:rsidDel="006C1D81" w:rsidRDefault="00A84186" w:rsidP="00945007">
      <w:pPr>
        <w:tabs>
          <w:tab w:val="left" w:pos="142"/>
        </w:tabs>
        <w:spacing w:line="480" w:lineRule="auto"/>
        <w:ind w:left="0"/>
        <w:rPr>
          <w:del w:id="836" w:author="Steven Ortiz" w:date="2020-07-03T19:05:00Z"/>
          <w:rFonts w:cs="Times New Roman"/>
          <w:szCs w:val="24"/>
        </w:rPr>
      </w:pPr>
    </w:p>
    <w:p w14:paraId="49AA5321" w14:textId="27EBCB66" w:rsidR="00A84186" w:rsidDel="006C1D81" w:rsidRDefault="00A84186" w:rsidP="00945007">
      <w:pPr>
        <w:tabs>
          <w:tab w:val="left" w:pos="142"/>
        </w:tabs>
        <w:spacing w:line="480" w:lineRule="auto"/>
        <w:ind w:left="0"/>
        <w:rPr>
          <w:del w:id="837" w:author="Steven Ortiz" w:date="2020-07-03T19:05:00Z"/>
          <w:rFonts w:cs="Times New Roman"/>
          <w:szCs w:val="24"/>
        </w:rPr>
      </w:pPr>
    </w:p>
    <w:p w14:paraId="26440855" w14:textId="1BE6DCCD" w:rsidR="00A84186" w:rsidDel="006C1D81" w:rsidRDefault="00A84186" w:rsidP="00A84186">
      <w:pPr>
        <w:pStyle w:val="Ttulo2"/>
        <w:rPr>
          <w:del w:id="838" w:author="Steven Ortiz" w:date="2020-07-03T19:05:00Z"/>
        </w:rPr>
      </w:pPr>
      <w:bookmarkStart w:id="839" w:name="_Toc41335664"/>
      <w:del w:id="840" w:author="Steven Ortiz" w:date="2020-07-03T19:05:00Z">
        <w:r w:rsidDel="006C1D81">
          <w:delText>Hardware</w:delText>
        </w:r>
        <w:bookmarkEnd w:id="839"/>
      </w:del>
    </w:p>
    <w:p w14:paraId="1B007B93" w14:textId="5016836E" w:rsidR="00A84186" w:rsidRPr="00A4695F" w:rsidDel="006C1D81" w:rsidRDefault="00A84186" w:rsidP="00A84186">
      <w:pPr>
        <w:pStyle w:val="Ttulo3"/>
        <w:rPr>
          <w:del w:id="841" w:author="Steven Ortiz" w:date="2020-07-03T19:05:00Z"/>
          <w:lang w:eastAsia="es-CO"/>
        </w:rPr>
      </w:pPr>
      <w:bookmarkStart w:id="842" w:name="_Toc41335665"/>
      <w:bookmarkStart w:id="843" w:name="_Ref42448750"/>
      <w:bookmarkStart w:id="844" w:name="_Ref42448765"/>
      <w:bookmarkStart w:id="845" w:name="_Ref42448781"/>
      <w:del w:id="846" w:author="Steven Ortiz" w:date="2020-07-03T19:05:00Z">
        <w:r w:rsidRPr="00A4695F" w:rsidDel="006C1D81">
          <w:rPr>
            <w:lang w:eastAsia="es-CO"/>
          </w:rPr>
          <w:delText>Selección de componentes eléctricos</w:delText>
        </w:r>
        <w:bookmarkEnd w:id="842"/>
        <w:bookmarkEnd w:id="843"/>
        <w:bookmarkEnd w:id="844"/>
        <w:bookmarkEnd w:id="845"/>
      </w:del>
    </w:p>
    <w:p w14:paraId="7C916FF2" w14:textId="24E071F5" w:rsidR="00A84186" w:rsidDel="006C1D81" w:rsidRDefault="00A84186" w:rsidP="00A84186">
      <w:pPr>
        <w:pStyle w:val="Sinespaciado"/>
        <w:numPr>
          <w:ilvl w:val="0"/>
          <w:numId w:val="19"/>
        </w:numPr>
        <w:spacing w:line="480" w:lineRule="auto"/>
        <w:rPr>
          <w:del w:id="847" w:author="Steven Ortiz" w:date="2020-07-03T19:05:00Z"/>
          <w:lang w:eastAsia="es-CO"/>
        </w:rPr>
      </w:pPr>
      <w:del w:id="848" w:author="Steven Ortiz" w:date="2020-07-03T19:05:00Z">
        <w:r w:rsidDel="006C1D81">
          <w:rPr>
            <w:lang w:eastAsia="es-CO"/>
          </w:rPr>
          <w:delText>HC-SR04</w:delText>
        </w:r>
      </w:del>
    </w:p>
    <w:p w14:paraId="728083EF" w14:textId="5ADBE524" w:rsidR="00A84186" w:rsidDel="006C1D81" w:rsidRDefault="00A84186" w:rsidP="00A84186">
      <w:pPr>
        <w:pStyle w:val="Sinespaciado"/>
        <w:spacing w:line="480" w:lineRule="auto"/>
        <w:ind w:left="1065" w:firstLine="0"/>
        <w:rPr>
          <w:del w:id="849" w:author="Steven Ortiz" w:date="2020-07-03T19:05:00Z"/>
          <w:lang w:eastAsia="es-CO"/>
        </w:rPr>
      </w:pPr>
      <w:del w:id="850" w:author="Steven Ortiz" w:date="2020-07-03T19:05:00Z">
        <w:r w:rsidDel="006C1D81">
          <w:rPr>
            <w:lang w:eastAsia="es-CO"/>
          </w:rPr>
          <w:delText xml:space="preserve">Este sensor ultrasónico permite medir distancias de hasta 4 metros mediante una señal ultrasónica, la cual será emitida por el sensor y esta revotará en un objeto y regresará al sensor, para lo cual se cuenta el tiempo de ida y vuelta de la señal y mediante la </w:delText>
        </w:r>
        <w:r w:rsidDel="006C1D81">
          <w:rPr>
            <w:color w:val="FF0000"/>
            <w:lang w:eastAsia="es-CO"/>
          </w:rPr>
          <w:fldChar w:fldCharType="begin"/>
        </w:r>
        <w:r w:rsidDel="006C1D81">
          <w:rPr>
            <w:lang w:eastAsia="es-CO"/>
          </w:rPr>
          <w:delInstrText xml:space="preserve"> REF _Ref41333739 \h </w:delInstrText>
        </w:r>
        <w:r w:rsidDel="006C1D81">
          <w:rPr>
            <w:color w:val="FF0000"/>
            <w:lang w:eastAsia="es-CO"/>
          </w:rPr>
        </w:r>
        <w:r w:rsidDel="006C1D81">
          <w:rPr>
            <w:color w:val="FF0000"/>
            <w:lang w:eastAsia="es-CO"/>
          </w:rPr>
          <w:fldChar w:fldCharType="separate"/>
        </w:r>
        <w:r w:rsidDel="006C1D81">
          <w:delText xml:space="preserve">Ecuación </w:delText>
        </w:r>
        <w:r w:rsidDel="006C1D81">
          <w:rPr>
            <w:noProof/>
          </w:rPr>
          <w:delText>1</w:delText>
        </w:r>
        <w:r w:rsidDel="006C1D81">
          <w:rPr>
            <w:color w:val="FF0000"/>
            <w:lang w:eastAsia="es-CO"/>
          </w:rPr>
          <w:fldChar w:fldCharType="end"/>
        </w:r>
        <w:r w:rsidDel="006C1D81">
          <w:rPr>
            <w:color w:val="FF0000"/>
            <w:lang w:eastAsia="es-CO"/>
          </w:rPr>
          <w:delText xml:space="preserve"> </w:delText>
        </w:r>
        <w:r w:rsidDel="006C1D81">
          <w:rPr>
            <w:lang w:eastAsia="es-CO"/>
          </w:rPr>
          <w:delText xml:space="preserve">tomada de </w:delText>
        </w:r>
      </w:del>
      <w:customXmlDelRangeStart w:id="851" w:author="Steven Ortiz" w:date="2020-07-03T19:05:00Z"/>
      <w:sdt>
        <w:sdtPr>
          <w:rPr>
            <w:lang w:eastAsia="es-CO"/>
          </w:rPr>
          <w:id w:val="1295409337"/>
          <w:citation/>
        </w:sdtPr>
        <w:sdtContent>
          <w:customXmlDelRangeEnd w:id="851"/>
          <w:del w:id="852" w:author="Steven Ortiz" w:date="2020-07-03T19:05:00Z">
            <w:r w:rsidDel="006C1D81">
              <w:rPr>
                <w:lang w:eastAsia="es-CO"/>
              </w:rPr>
              <w:fldChar w:fldCharType="begin"/>
            </w:r>
            <w:r w:rsidDel="006C1D81">
              <w:rPr>
                <w:lang w:eastAsia="es-CO"/>
              </w:rPr>
              <w:delInstrText xml:space="preserve"> CITATION Key \l 9226 </w:delInstrText>
            </w:r>
            <w:r w:rsidDel="006C1D81">
              <w:rPr>
                <w:lang w:eastAsia="es-CO"/>
              </w:rPr>
              <w:fldChar w:fldCharType="separate"/>
            </w:r>
            <w:r w:rsidR="00ED786A" w:rsidDel="006C1D81">
              <w:rPr>
                <w:noProof/>
                <w:lang w:eastAsia="es-CO"/>
              </w:rPr>
              <w:delText>(Keyence Corporation, s.f.)</w:delText>
            </w:r>
            <w:r w:rsidDel="006C1D81">
              <w:rPr>
                <w:lang w:eastAsia="es-CO"/>
              </w:rPr>
              <w:fldChar w:fldCharType="end"/>
            </w:r>
          </w:del>
          <w:customXmlDelRangeStart w:id="853" w:author="Steven Ortiz" w:date="2020-07-03T19:05:00Z"/>
        </w:sdtContent>
      </w:sdt>
      <w:customXmlDelRangeEnd w:id="853"/>
      <w:del w:id="854" w:author="Steven Ortiz" w:date="2020-07-03T19:05:00Z">
        <w:r w:rsidDel="006C1D81">
          <w:rPr>
            <w:lang w:eastAsia="es-CO"/>
          </w:rPr>
          <w:delText>, se obtiene la distancia medida.</w:delText>
        </w:r>
      </w:del>
    </w:p>
    <w:p w14:paraId="47524CC1" w14:textId="6348260E" w:rsidR="00A84186" w:rsidRPr="00A84186" w:rsidDel="006C1D81" w:rsidRDefault="00A84186" w:rsidP="00A84186">
      <w:pPr>
        <w:pStyle w:val="Sinespaciado"/>
        <w:keepNext/>
        <w:spacing w:line="480" w:lineRule="auto"/>
        <w:ind w:firstLine="0"/>
        <w:rPr>
          <w:del w:id="855" w:author="Steven Ortiz" w:date="2020-07-03T19:05:00Z"/>
        </w:rPr>
      </w:pPr>
      <m:oMathPara>
        <m:oMathParaPr>
          <m:jc m:val="center"/>
        </m:oMathParaPr>
        <m:oMath>
          <m:r>
            <w:del w:id="856" w:author="Steven Ortiz" w:date="2020-07-03T19:05:00Z">
              <w:rPr>
                <w:rFonts w:ascii="Cambria Math" w:hAnsi="Cambria Math"/>
                <w:lang w:eastAsia="es-CO"/>
              </w:rPr>
              <m:t>D=</m:t>
            </w:del>
          </m:r>
          <m:f>
            <m:fPr>
              <m:ctrlPr>
                <w:del w:id="857" w:author="Steven Ortiz" w:date="2020-07-03T19:05:00Z">
                  <w:rPr>
                    <w:rFonts w:ascii="Cambria Math" w:hAnsi="Cambria Math"/>
                    <w:i/>
                    <w:lang w:eastAsia="es-CO"/>
                  </w:rPr>
                </w:del>
              </m:ctrlPr>
            </m:fPr>
            <m:num>
              <m:r>
                <w:del w:id="858" w:author="Steven Ortiz" w:date="2020-07-03T19:05:00Z">
                  <w:rPr>
                    <w:rFonts w:ascii="Cambria Math" w:hAnsi="Cambria Math"/>
                    <w:lang w:eastAsia="es-CO"/>
                  </w:rPr>
                  <m:t>t*c</m:t>
                </w:del>
              </m:r>
            </m:num>
            <m:den>
              <m:r>
                <w:del w:id="859" w:author="Steven Ortiz" w:date="2020-07-03T19:05:00Z">
                  <w:rPr>
                    <w:rFonts w:ascii="Cambria Math" w:hAnsi="Cambria Math"/>
                    <w:lang w:eastAsia="es-CO"/>
                  </w:rPr>
                  <m:t>2</m:t>
                </w:del>
              </m:r>
            </m:den>
          </m:f>
        </m:oMath>
      </m:oMathPara>
    </w:p>
    <w:p w14:paraId="3B57555D" w14:textId="2C65B5D3" w:rsidR="00A84186" w:rsidRPr="00A84186" w:rsidDel="006C1D81" w:rsidRDefault="00A84186" w:rsidP="00A84186">
      <w:pPr>
        <w:pStyle w:val="Descripcin"/>
        <w:jc w:val="center"/>
        <w:rPr>
          <w:del w:id="860" w:author="Steven Ortiz" w:date="2020-07-03T19:05:00Z"/>
          <w:rFonts w:eastAsiaTheme="minorEastAsia"/>
          <w:lang w:eastAsia="es-CO"/>
        </w:rPr>
      </w:pPr>
      <w:bookmarkStart w:id="861" w:name="_Ref41333739"/>
      <w:del w:id="862" w:author="Steven Ortiz" w:date="2020-07-03T19:05:00Z">
        <w:r w:rsidDel="006C1D81">
          <w:delText xml:space="preserve">Ecuación </w:delText>
        </w:r>
        <w:r w:rsidR="00BF553E" w:rsidDel="006C1D81">
          <w:rPr>
            <w:noProof/>
          </w:rPr>
          <w:fldChar w:fldCharType="begin"/>
        </w:r>
        <w:r w:rsidR="00BF553E" w:rsidDel="006C1D81">
          <w:rPr>
            <w:noProof/>
          </w:rPr>
          <w:delInstrText xml:space="preserve"> SEQ Ecuación \* ARABIC </w:delInstrText>
        </w:r>
        <w:r w:rsidR="00BF553E" w:rsidDel="006C1D81">
          <w:rPr>
            <w:noProof/>
          </w:rPr>
          <w:fldChar w:fldCharType="separate"/>
        </w:r>
        <w:r w:rsidDel="006C1D81">
          <w:rPr>
            <w:noProof/>
          </w:rPr>
          <w:delText>1</w:delText>
        </w:r>
        <w:r w:rsidR="00BF553E" w:rsidDel="006C1D81">
          <w:rPr>
            <w:noProof/>
          </w:rPr>
          <w:fldChar w:fldCharType="end"/>
        </w:r>
        <w:bookmarkEnd w:id="861"/>
      </w:del>
    </w:p>
    <w:p w14:paraId="2072B50B" w14:textId="3306D2A7" w:rsidR="001C1CB6" w:rsidDel="006C1D81" w:rsidRDefault="001C1CB6" w:rsidP="001C1CB6">
      <w:pPr>
        <w:pStyle w:val="Sinespaciado"/>
        <w:spacing w:line="480" w:lineRule="auto"/>
        <w:ind w:left="1065" w:firstLine="0"/>
        <w:rPr>
          <w:del w:id="863" w:author="Steven Ortiz" w:date="2020-07-03T19:05:00Z"/>
          <w:rFonts w:eastAsiaTheme="minorEastAsia"/>
          <w:lang w:eastAsia="es-CO"/>
        </w:rPr>
      </w:pPr>
      <w:del w:id="864" w:author="Steven Ortiz" w:date="2020-07-03T19:05:00Z">
        <w:r w:rsidDel="006C1D81">
          <w:rPr>
            <w:rFonts w:eastAsiaTheme="minorEastAsia"/>
            <w:lang w:eastAsia="es-CO"/>
          </w:rPr>
          <w:delText xml:space="preserve">Donde D es distancia en metros, t es tiempo en segundos, y c es la velocidad del sonido en metros sobre segundo, tomando la velocidad del sonido como 344 m/s a 20°C según </w:delText>
        </w:r>
      </w:del>
      <w:customXmlDelRangeStart w:id="865" w:author="Steven Ortiz" w:date="2020-07-03T19:05:00Z"/>
      <w:sdt>
        <w:sdtPr>
          <w:rPr>
            <w:rFonts w:eastAsiaTheme="minorEastAsia"/>
            <w:lang w:eastAsia="es-CO"/>
          </w:rPr>
          <w:id w:val="1472410404"/>
          <w:citation/>
        </w:sdtPr>
        <w:sdtContent>
          <w:customXmlDelRangeEnd w:id="865"/>
          <w:del w:id="866" w:author="Steven Ortiz" w:date="2020-07-03T19:05:00Z">
            <w:r w:rsidDel="006C1D81">
              <w:rPr>
                <w:rFonts w:eastAsiaTheme="minorEastAsia"/>
                <w:lang w:eastAsia="es-CO"/>
              </w:rPr>
              <w:fldChar w:fldCharType="begin"/>
            </w:r>
            <w:r w:rsidDel="006C1D81">
              <w:rPr>
                <w:rFonts w:eastAsiaTheme="minorEastAsia"/>
                <w:lang w:eastAsia="es-CO"/>
              </w:rPr>
              <w:delInstrText xml:space="preserve"> CITATION Mag \l 9226 </w:delInstrText>
            </w:r>
            <w:r w:rsidDel="006C1D81">
              <w:rPr>
                <w:rFonts w:eastAsiaTheme="minorEastAsia"/>
                <w:lang w:eastAsia="es-CO"/>
              </w:rPr>
              <w:fldChar w:fldCharType="separate"/>
            </w:r>
            <w:r w:rsidR="00ED786A" w:rsidRPr="00ED786A" w:rsidDel="006C1D81">
              <w:rPr>
                <w:rFonts w:eastAsiaTheme="minorEastAsia"/>
                <w:noProof/>
                <w:lang w:eastAsia="es-CO"/>
              </w:rPr>
              <w:delText>(Maggiolo, s.f.)</w:delText>
            </w:r>
            <w:r w:rsidDel="006C1D81">
              <w:rPr>
                <w:rFonts w:eastAsiaTheme="minorEastAsia"/>
                <w:lang w:eastAsia="es-CO"/>
              </w:rPr>
              <w:fldChar w:fldCharType="end"/>
            </w:r>
          </w:del>
          <w:customXmlDelRangeStart w:id="867" w:author="Steven Ortiz" w:date="2020-07-03T19:05:00Z"/>
        </w:sdtContent>
      </w:sdt>
      <w:customXmlDelRangeEnd w:id="867"/>
      <w:del w:id="868" w:author="Steven Ortiz" w:date="2020-07-03T19:05:00Z">
        <w:r w:rsidDel="006C1D81">
          <w:rPr>
            <w:rFonts w:eastAsiaTheme="minorEastAsia"/>
            <w:lang w:eastAsia="es-CO"/>
          </w:rPr>
          <w:delText>.</w:delText>
        </w:r>
      </w:del>
    </w:p>
    <w:p w14:paraId="6B981BD1" w14:textId="19A78EA0" w:rsidR="001C1CB6" w:rsidDel="006C1D81" w:rsidRDefault="001C1CB6" w:rsidP="001C1CB6">
      <w:pPr>
        <w:pStyle w:val="Sinespaciado"/>
        <w:spacing w:line="480" w:lineRule="auto"/>
        <w:ind w:left="1065" w:firstLine="0"/>
        <w:rPr>
          <w:del w:id="869" w:author="Steven Ortiz" w:date="2020-07-03T19:05:00Z"/>
          <w:rFonts w:eastAsiaTheme="minorEastAsia"/>
          <w:lang w:eastAsia="es-CO"/>
        </w:rPr>
      </w:pPr>
      <w:del w:id="870" w:author="Steven Ortiz" w:date="2020-07-03T19:05:00Z">
        <w:r w:rsidDel="006C1D81">
          <w:rPr>
            <w:rFonts w:eastAsiaTheme="minorEastAsia"/>
            <w:lang w:eastAsia="es-CO"/>
          </w:rPr>
          <w:delText xml:space="preserve">Se procede a probar el funcionamiento del sensor con la tarjeta de desarrollo, verificando que se estén obteniendo las medidas reales con el objeto de prueba, ver </w:delText>
        </w:r>
        <w:r w:rsidR="00E02977" w:rsidDel="006C1D81">
          <w:rPr>
            <w:rFonts w:eastAsiaTheme="minorEastAsia"/>
            <w:lang w:eastAsia="es-CO"/>
          </w:rPr>
          <w:fldChar w:fldCharType="begin"/>
        </w:r>
        <w:r w:rsidR="00E02977" w:rsidDel="006C1D81">
          <w:rPr>
            <w:rFonts w:eastAsiaTheme="minorEastAsia"/>
            <w:lang w:eastAsia="es-CO"/>
          </w:rPr>
          <w:delInstrText xml:space="preserve"> REF _Ref41334697 \h </w:delInstrText>
        </w:r>
        <w:r w:rsidR="00E02977" w:rsidDel="006C1D81">
          <w:rPr>
            <w:rFonts w:eastAsiaTheme="minorEastAsia"/>
            <w:lang w:eastAsia="es-CO"/>
          </w:rPr>
        </w:r>
        <w:r w:rsidR="00E02977" w:rsidDel="006C1D81">
          <w:rPr>
            <w:rFonts w:eastAsiaTheme="minorEastAsia"/>
            <w:lang w:eastAsia="es-CO"/>
          </w:rPr>
          <w:fldChar w:fldCharType="separate"/>
        </w:r>
        <w:r w:rsidR="00E02977" w:rsidDel="006C1D81">
          <w:delText xml:space="preserve">Ilustración </w:delText>
        </w:r>
        <w:r w:rsidR="00E02977" w:rsidDel="006C1D81">
          <w:rPr>
            <w:noProof/>
          </w:rPr>
          <w:delText>28</w:delText>
        </w:r>
        <w:r w:rsidR="00E02977" w:rsidDel="006C1D81">
          <w:rPr>
            <w:rFonts w:eastAsiaTheme="minorEastAsia"/>
            <w:lang w:eastAsia="es-CO"/>
          </w:rPr>
          <w:fldChar w:fldCharType="end"/>
        </w:r>
        <w:r w:rsidR="00E02977" w:rsidDel="006C1D81">
          <w:rPr>
            <w:rFonts w:eastAsiaTheme="minorEastAsia"/>
            <w:lang w:eastAsia="es-CO"/>
          </w:rPr>
          <w:delText>.</w:delText>
        </w:r>
      </w:del>
    </w:p>
    <w:p w14:paraId="4570234D" w14:textId="3E426C94" w:rsidR="001C1CB6" w:rsidDel="006C1D81" w:rsidRDefault="00E02977" w:rsidP="001C1CB6">
      <w:pPr>
        <w:pStyle w:val="Sinespaciado"/>
        <w:spacing w:line="480" w:lineRule="auto"/>
        <w:ind w:left="1065" w:firstLine="0"/>
        <w:rPr>
          <w:del w:id="871" w:author="Steven Ortiz" w:date="2020-07-03T19:05:00Z"/>
          <w:lang w:eastAsia="es-CO"/>
        </w:rPr>
      </w:pPr>
      <w:del w:id="872" w:author="Steven Ortiz" w:date="2020-07-03T19:05:00Z">
        <w:r w:rsidDel="006C1D81">
          <w:rPr>
            <w:noProof/>
            <w:lang w:eastAsia="es-CO"/>
          </w:rPr>
          <mc:AlternateContent>
            <mc:Choice Requires="wps">
              <w:drawing>
                <wp:anchor distT="0" distB="0" distL="114300" distR="114300" simplePos="0" relativeHeight="251769856" behindDoc="0" locked="0" layoutInCell="1" allowOverlap="1" wp14:anchorId="7851DBEE" wp14:editId="776F262E">
                  <wp:simplePos x="0" y="0"/>
                  <wp:positionH relativeFrom="column">
                    <wp:posOffset>784225</wp:posOffset>
                  </wp:positionH>
                  <wp:positionV relativeFrom="paragraph">
                    <wp:posOffset>2554605</wp:posOffset>
                  </wp:positionV>
                  <wp:extent cx="404368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a:effectLst/>
                        </wps:spPr>
                        <wps:txbx>
                          <w:txbxContent>
                            <w:p w14:paraId="08457DC0" w14:textId="77777777" w:rsidR="000A0A65" w:rsidRPr="00823DE9" w:rsidRDefault="000A0A65" w:rsidP="00E02977">
                              <w:pPr>
                                <w:pStyle w:val="Descripcin"/>
                                <w:jc w:val="center"/>
                                <w:rPr>
                                  <w:noProof/>
                                  <w:sz w:val="24"/>
                                </w:rPr>
                              </w:pPr>
                              <w:bookmarkStart w:id="873" w:name="_Ref41334697"/>
                              <w:bookmarkStart w:id="874" w:name="_Ref41334691"/>
                              <w:bookmarkStart w:id="875"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873"/>
                              <w:r>
                                <w:t xml:space="preserve"> Distancias del HC-SR04 en centimetros</w:t>
                              </w:r>
                              <w:bookmarkEnd w:id="874"/>
                              <w:bookmarkEnd w:id="8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1DBEE" id="Cuadro de texto 76" o:spid="_x0000_s1053" type="#_x0000_t202" style="position:absolute;left:0;text-align:left;margin-left:61.75pt;margin-top:201.15pt;width:318.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opbOwIAAHwEAAAOAAAAZHJzL2Uyb0RvYy54bWysVMFu2zAMvQ/YPwi6L07SLi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" stroked="f">
                  <v:textbox style="mso-fit-shape-to-text:t" inset="0,0,0,0">
                    <w:txbxContent>
                      <w:p w14:paraId="08457DC0" w14:textId="77777777" w:rsidR="000A0A65" w:rsidRPr="00823DE9" w:rsidRDefault="000A0A65" w:rsidP="00E02977">
                        <w:pPr>
                          <w:pStyle w:val="Descripcin"/>
                          <w:jc w:val="center"/>
                          <w:rPr>
                            <w:noProof/>
                            <w:sz w:val="24"/>
                          </w:rPr>
                        </w:pPr>
                        <w:bookmarkStart w:id="876" w:name="_Ref41334697"/>
                        <w:bookmarkStart w:id="877" w:name="_Ref41334691"/>
                        <w:bookmarkStart w:id="878"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876"/>
                        <w:r>
                          <w:t xml:space="preserve"> Distancias del HC-SR04 en centimetros</w:t>
                        </w:r>
                        <w:bookmarkEnd w:id="877"/>
                        <w:bookmarkEnd w:id="878"/>
                      </w:p>
                    </w:txbxContent>
                  </v:textbox>
                </v:shape>
              </w:pict>
            </mc:Fallback>
          </mc:AlternateContent>
        </w:r>
        <w:r w:rsidR="001C1CB6" w:rsidRPr="001C1CB6" w:rsidDel="006C1D81">
          <w:rPr>
            <w:noProof/>
            <w:lang w:eastAsia="es-CO"/>
          </w:rPr>
          <w:drawing>
            <wp:anchor distT="0" distB="0" distL="114300" distR="114300" simplePos="0" relativeHeight="251767808" behindDoc="0" locked="0" layoutInCell="1" allowOverlap="1" wp14:anchorId="7E18A220" wp14:editId="1210A9BA">
              <wp:simplePos x="0" y="0"/>
              <wp:positionH relativeFrom="margin">
                <wp:align>center</wp:align>
              </wp:positionH>
              <wp:positionV relativeFrom="paragraph">
                <wp:posOffset>1270</wp:posOffset>
              </wp:positionV>
              <wp:extent cx="4044019" cy="2496620"/>
              <wp:effectExtent l="0" t="0" r="0" b="0"/>
              <wp:wrapNone/>
              <wp:docPr id="75" name="Imagen 75" descr="C:\Users\Steve\Desktop\WhatsApp Image 2020-05-25 at 9.22.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ve\Desktop\WhatsApp Image 2020-05-25 at 9.22.51 PM.jpeg"/>
                      <pic:cNvPicPr>
                        <a:picLocks noChangeAspect="1" noChangeArrowheads="1"/>
                      </pic:cNvPicPr>
                    </pic:nvPicPr>
                    <pic:blipFill rotWithShape="1">
                      <a:blip r:embed="rId81">
                        <a:extLst>
                          <a:ext uri="{28A0092B-C50C-407E-A947-70E740481C1C}">
                            <a14:useLocalDpi xmlns:a14="http://schemas.microsoft.com/office/drawing/2010/main" val="0"/>
                          </a:ext>
                        </a:extLst>
                      </a:blip>
                      <a:srcRect l="29110" t="64192" r="38296"/>
                      <a:stretch/>
                    </pic:blipFill>
                    <pic:spPr bwMode="auto">
                      <a:xfrm>
                        <a:off x="0" y="0"/>
                        <a:ext cx="4044019" cy="249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A071CE8" w14:textId="0F539F54" w:rsidR="00A84186" w:rsidDel="006C1D81" w:rsidRDefault="00A84186" w:rsidP="00945007">
      <w:pPr>
        <w:tabs>
          <w:tab w:val="left" w:pos="142"/>
        </w:tabs>
        <w:spacing w:line="480" w:lineRule="auto"/>
        <w:ind w:left="0"/>
        <w:rPr>
          <w:del w:id="879" w:author="Steven Ortiz" w:date="2020-07-03T19:05:00Z"/>
          <w:rFonts w:cs="Times New Roman"/>
          <w:szCs w:val="24"/>
        </w:rPr>
      </w:pPr>
    </w:p>
    <w:p w14:paraId="7DECEB9C" w14:textId="16141C94" w:rsidR="00A84186" w:rsidDel="006C1D81" w:rsidRDefault="00A84186" w:rsidP="00945007">
      <w:pPr>
        <w:tabs>
          <w:tab w:val="left" w:pos="142"/>
        </w:tabs>
        <w:spacing w:line="480" w:lineRule="auto"/>
        <w:ind w:left="0"/>
        <w:rPr>
          <w:del w:id="880" w:author="Steven Ortiz" w:date="2020-07-03T19:05:00Z"/>
          <w:rFonts w:cs="Times New Roman"/>
          <w:szCs w:val="24"/>
        </w:rPr>
      </w:pPr>
    </w:p>
    <w:p w14:paraId="0517BF47" w14:textId="1C99230C" w:rsidR="00E02977" w:rsidDel="006C1D81" w:rsidRDefault="00E02977" w:rsidP="00945007">
      <w:pPr>
        <w:tabs>
          <w:tab w:val="left" w:pos="142"/>
        </w:tabs>
        <w:spacing w:line="480" w:lineRule="auto"/>
        <w:ind w:left="0"/>
        <w:rPr>
          <w:del w:id="881" w:author="Steven Ortiz" w:date="2020-07-03T19:05:00Z"/>
          <w:rFonts w:cs="Times New Roman"/>
          <w:szCs w:val="24"/>
        </w:rPr>
      </w:pPr>
    </w:p>
    <w:p w14:paraId="7B11C727" w14:textId="39E24F90" w:rsidR="00E02977" w:rsidDel="006C1D81" w:rsidRDefault="00E02977" w:rsidP="00945007">
      <w:pPr>
        <w:tabs>
          <w:tab w:val="left" w:pos="142"/>
        </w:tabs>
        <w:spacing w:line="480" w:lineRule="auto"/>
        <w:ind w:left="0"/>
        <w:rPr>
          <w:del w:id="882" w:author="Steven Ortiz" w:date="2020-07-03T19:05:00Z"/>
          <w:rFonts w:cs="Times New Roman"/>
          <w:szCs w:val="24"/>
        </w:rPr>
      </w:pPr>
    </w:p>
    <w:p w14:paraId="7412247E" w14:textId="3A1316BD" w:rsidR="00E02977" w:rsidDel="006C1D81" w:rsidRDefault="00E02977" w:rsidP="00945007">
      <w:pPr>
        <w:tabs>
          <w:tab w:val="left" w:pos="142"/>
        </w:tabs>
        <w:spacing w:line="480" w:lineRule="auto"/>
        <w:ind w:left="0"/>
        <w:rPr>
          <w:del w:id="883" w:author="Steven Ortiz" w:date="2020-07-03T19:05:00Z"/>
          <w:rFonts w:cs="Times New Roman"/>
          <w:szCs w:val="24"/>
        </w:rPr>
      </w:pPr>
    </w:p>
    <w:p w14:paraId="770EE364" w14:textId="095C18D2" w:rsidR="00E02977" w:rsidDel="006C1D81" w:rsidRDefault="00E02977" w:rsidP="00945007">
      <w:pPr>
        <w:tabs>
          <w:tab w:val="left" w:pos="142"/>
        </w:tabs>
        <w:spacing w:line="480" w:lineRule="auto"/>
        <w:ind w:left="0"/>
        <w:rPr>
          <w:del w:id="884" w:author="Steven Ortiz" w:date="2020-07-03T19:05:00Z"/>
          <w:rFonts w:cs="Times New Roman"/>
          <w:szCs w:val="24"/>
        </w:rPr>
      </w:pPr>
    </w:p>
    <w:p w14:paraId="113669A5" w14:textId="2D30E0B2" w:rsidR="00E02977" w:rsidDel="006C1D81" w:rsidRDefault="00E02977" w:rsidP="00E02977">
      <w:pPr>
        <w:pStyle w:val="Sinespaciado"/>
        <w:numPr>
          <w:ilvl w:val="0"/>
          <w:numId w:val="19"/>
        </w:numPr>
        <w:spacing w:line="480" w:lineRule="auto"/>
        <w:rPr>
          <w:del w:id="885" w:author="Steven Ortiz" w:date="2020-07-03T19:05:00Z"/>
          <w:lang w:eastAsia="es-CO"/>
        </w:rPr>
      </w:pPr>
      <w:del w:id="886" w:author="Steven Ortiz" w:date="2020-07-03T19:05:00Z">
        <w:r w:rsidDel="006C1D81">
          <w:rPr>
            <w:lang w:eastAsia="es-CO"/>
          </w:rPr>
          <w:delText>MPU6050</w:delText>
        </w:r>
      </w:del>
    </w:p>
    <w:p w14:paraId="6F7F8B39" w14:textId="31ACBD41" w:rsidR="00E02977" w:rsidDel="006C1D81" w:rsidRDefault="00E02977" w:rsidP="00E02977">
      <w:pPr>
        <w:pStyle w:val="Sinespaciado"/>
        <w:spacing w:line="480" w:lineRule="auto"/>
        <w:ind w:left="1065" w:firstLine="0"/>
        <w:rPr>
          <w:del w:id="887" w:author="Steven Ortiz" w:date="2020-07-03T19:05:00Z"/>
          <w:lang w:eastAsia="es-CO"/>
        </w:rPr>
      </w:pPr>
      <w:del w:id="888" w:author="Steven Ortiz" w:date="2020-07-03T19:05:00Z">
        <w:r w:rsidDel="006C1D81">
          <w:rPr>
            <w:lang w:eastAsia="es-CO"/>
          </w:rPr>
          <w:delText xml:space="preserve">Es una unidad de medición inercial de 6 grados de libertad, ya que contiene un acelerómetro y un giroscopio de 3 ejes cada uno. Este sensor puede ser utilizado en navegación y estabilización. Se comunica mediante tramas por el protocolo I2C. </w:delText>
        </w:r>
      </w:del>
      <w:customXmlDelRangeStart w:id="889" w:author="Steven Ortiz" w:date="2020-07-03T19:05:00Z"/>
      <w:sdt>
        <w:sdtPr>
          <w:rPr>
            <w:lang w:eastAsia="es-CO"/>
          </w:rPr>
          <w:id w:val="-604344865"/>
          <w:citation/>
        </w:sdtPr>
        <w:sdtContent>
          <w:customXmlDelRangeEnd w:id="889"/>
          <w:del w:id="890" w:author="Steven Ortiz" w:date="2020-07-03T19:05:00Z">
            <w:r w:rsidDel="006C1D81">
              <w:rPr>
                <w:lang w:eastAsia="es-CO"/>
              </w:rPr>
              <w:fldChar w:fldCharType="begin"/>
            </w:r>
            <w:r w:rsidDel="006C1D81">
              <w:rPr>
                <w:lang w:eastAsia="es-CO"/>
              </w:rPr>
              <w:delInstrText xml:space="preserve"> CITATION Nay16 \l 9226 </w:delInstrText>
            </w:r>
            <w:r w:rsidDel="006C1D81">
              <w:rPr>
                <w:lang w:eastAsia="es-CO"/>
              </w:rPr>
              <w:fldChar w:fldCharType="separate"/>
            </w:r>
            <w:r w:rsidR="00ED786A" w:rsidDel="006C1D81">
              <w:rPr>
                <w:noProof/>
                <w:lang w:eastAsia="es-CO"/>
              </w:rPr>
              <w:delText>(NayLamp Mechatronics, 2016)</w:delText>
            </w:r>
            <w:r w:rsidDel="006C1D81">
              <w:rPr>
                <w:lang w:eastAsia="es-CO"/>
              </w:rPr>
              <w:fldChar w:fldCharType="end"/>
            </w:r>
          </w:del>
          <w:customXmlDelRangeStart w:id="891" w:author="Steven Ortiz" w:date="2020-07-03T19:05:00Z"/>
        </w:sdtContent>
      </w:sdt>
      <w:customXmlDelRangeEnd w:id="891"/>
    </w:p>
    <w:p w14:paraId="0B0CF0F6" w14:textId="6263733C" w:rsidR="00E02977" w:rsidRPr="008E735A" w:rsidDel="006C1D81" w:rsidRDefault="00E02977" w:rsidP="00E02977">
      <w:pPr>
        <w:pStyle w:val="Sinespaciado"/>
        <w:spacing w:line="480" w:lineRule="auto"/>
        <w:ind w:left="1065" w:firstLine="0"/>
        <w:rPr>
          <w:del w:id="892" w:author="Steven Ortiz" w:date="2020-07-03T19:05:00Z"/>
          <w:lang w:eastAsia="es-CO"/>
        </w:rPr>
      </w:pPr>
      <w:del w:id="893" w:author="Steven Ortiz" w:date="2020-07-03T19:05:00Z">
        <w:r w:rsidDel="006C1D81">
          <w:rPr>
            <w:lang w:eastAsia="es-CO"/>
          </w:rPr>
          <w:delText xml:space="preserve">Se realiza la prueba del sensor, </w:delText>
        </w:r>
        <w:r w:rsidR="00BF553E" w:rsidDel="006C1D81">
          <w:rPr>
            <w:lang w:eastAsia="es-CO"/>
          </w:rPr>
          <w:delText>observando</w:delText>
        </w:r>
        <w:r w:rsidDel="006C1D81">
          <w:rPr>
            <w:lang w:eastAsia="es-CO"/>
          </w:rPr>
          <w:delText xml:space="preserve"> los valores de los ejes como en la </w:delText>
        </w:r>
        <w:r w:rsidDel="006C1D81">
          <w:rPr>
            <w:color w:val="FF0000"/>
            <w:lang w:eastAsia="es-CO"/>
          </w:rPr>
          <w:fldChar w:fldCharType="begin"/>
        </w:r>
        <w:r w:rsidDel="006C1D81">
          <w:rPr>
            <w:lang w:eastAsia="es-CO"/>
          </w:rPr>
          <w:delInstrText xml:space="preserve"> REF _Ref41334987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29</w:delText>
        </w:r>
        <w:r w:rsidDel="006C1D81">
          <w:rPr>
            <w:color w:val="FF0000"/>
            <w:lang w:eastAsia="es-CO"/>
          </w:rPr>
          <w:fldChar w:fldCharType="end"/>
        </w:r>
        <w:r w:rsidRPr="00E02977" w:rsidDel="006C1D81">
          <w:rPr>
            <w:lang w:eastAsia="es-CO"/>
          </w:rPr>
          <w:delText>,</w:delText>
        </w:r>
        <w:r w:rsidDel="006C1D81">
          <w:rPr>
            <w:color w:val="FF0000"/>
            <w:lang w:eastAsia="es-CO"/>
          </w:rPr>
          <w:delText xml:space="preserve"> </w:delText>
        </w:r>
        <w:r w:rsidDel="006C1D81">
          <w:rPr>
            <w:lang w:eastAsia="es-CO"/>
          </w:rPr>
          <w:delText>y girando el sensor en X,Y y Z.</w:delText>
        </w:r>
      </w:del>
    </w:p>
    <w:p w14:paraId="0A84CC89" w14:textId="1C48AF59" w:rsidR="00E02977" w:rsidDel="006C1D81" w:rsidRDefault="00E02977" w:rsidP="00E02977">
      <w:pPr>
        <w:pStyle w:val="Sinespaciado"/>
        <w:spacing w:line="480" w:lineRule="auto"/>
        <w:ind w:left="1065" w:firstLine="0"/>
        <w:rPr>
          <w:del w:id="894" w:author="Steven Ortiz" w:date="2020-07-03T19:05:00Z"/>
          <w:lang w:eastAsia="es-CO"/>
        </w:rPr>
      </w:pPr>
    </w:p>
    <w:p w14:paraId="23A75BF8" w14:textId="2B7BA80C" w:rsidR="00E02977" w:rsidDel="006C1D81" w:rsidRDefault="00E02977" w:rsidP="00945007">
      <w:pPr>
        <w:tabs>
          <w:tab w:val="left" w:pos="142"/>
        </w:tabs>
        <w:spacing w:line="480" w:lineRule="auto"/>
        <w:ind w:left="0"/>
        <w:rPr>
          <w:del w:id="895" w:author="Steven Ortiz" w:date="2020-07-03T19:05:00Z"/>
          <w:rFonts w:cs="Times New Roman"/>
          <w:szCs w:val="24"/>
        </w:rPr>
      </w:pPr>
    </w:p>
    <w:p w14:paraId="667FF569" w14:textId="6E7F9026" w:rsidR="00410964" w:rsidDel="006C1D81" w:rsidRDefault="00E02977" w:rsidP="00945007">
      <w:pPr>
        <w:tabs>
          <w:tab w:val="left" w:pos="142"/>
        </w:tabs>
        <w:spacing w:line="480" w:lineRule="auto"/>
        <w:ind w:left="0"/>
        <w:rPr>
          <w:del w:id="896" w:author="Steven Ortiz" w:date="2020-07-03T19:05:00Z"/>
          <w:rFonts w:cs="Times New Roman"/>
          <w:szCs w:val="24"/>
        </w:rPr>
      </w:pPr>
      <w:del w:id="897" w:author="Steven Ortiz" w:date="2020-07-03T19:05:00Z">
        <w:r w:rsidDel="006C1D81">
          <w:rPr>
            <w:noProof/>
            <w:lang w:eastAsia="es-CO"/>
          </w:rPr>
          <mc:AlternateContent>
            <mc:Choice Requires="wps">
              <w:drawing>
                <wp:anchor distT="0" distB="0" distL="114300" distR="114300" simplePos="0" relativeHeight="251772928" behindDoc="0" locked="0" layoutInCell="1" allowOverlap="1" wp14:anchorId="244C010A" wp14:editId="12D0A684">
                  <wp:simplePos x="0" y="0"/>
                  <wp:positionH relativeFrom="column">
                    <wp:posOffset>87630</wp:posOffset>
                  </wp:positionH>
                  <wp:positionV relativeFrom="paragraph">
                    <wp:posOffset>1884045</wp:posOffset>
                  </wp:positionV>
                  <wp:extent cx="543687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14:paraId="3286DF21" w14:textId="77777777" w:rsidR="000A0A65" w:rsidRPr="004913D3" w:rsidRDefault="000A0A65" w:rsidP="00E02977">
                              <w:pPr>
                                <w:pStyle w:val="Descripcin"/>
                                <w:jc w:val="center"/>
                                <w:rPr>
                                  <w:rFonts w:cs="Times New Roman"/>
                                  <w:noProof/>
                                  <w:sz w:val="24"/>
                                  <w:szCs w:val="24"/>
                                </w:rPr>
                              </w:pPr>
                              <w:bookmarkStart w:id="898" w:name="_Ref41334987"/>
                              <w:bookmarkStart w:id="899"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898"/>
                              <w:r>
                                <w:t xml:space="preserve"> Datos obtenidos del MPU6050</w:t>
                              </w:r>
                              <w:bookmarkEnd w:id="8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C010A" id="Cuadro de texto 78" o:spid="_x0000_s1054" type="#_x0000_t202" style="position:absolute;left:0;text-align:left;margin-left:6.9pt;margin-top:148.35pt;width:428.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GqOgIAAHwEAAAOAAAAZHJzL2Uyb0RvYy54bWysVMFu2zAMvQ/YPwi6L07SNS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" stroked="f">
                  <v:textbox style="mso-fit-shape-to-text:t" inset="0,0,0,0">
                    <w:txbxContent>
                      <w:p w14:paraId="3286DF21" w14:textId="77777777" w:rsidR="000A0A65" w:rsidRPr="004913D3" w:rsidRDefault="000A0A65" w:rsidP="00E02977">
                        <w:pPr>
                          <w:pStyle w:val="Descripcin"/>
                          <w:jc w:val="center"/>
                          <w:rPr>
                            <w:rFonts w:cs="Times New Roman"/>
                            <w:noProof/>
                            <w:sz w:val="24"/>
                            <w:szCs w:val="24"/>
                          </w:rPr>
                        </w:pPr>
                        <w:bookmarkStart w:id="900" w:name="_Ref41334987"/>
                        <w:bookmarkStart w:id="901"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900"/>
                        <w:r>
                          <w:t xml:space="preserve"> Datos obtenidos del MPU6050</w:t>
                        </w:r>
                        <w:bookmarkEnd w:id="901"/>
                      </w:p>
                    </w:txbxContent>
                  </v:textbox>
                </v:shape>
              </w:pict>
            </mc:Fallback>
          </mc:AlternateContent>
        </w:r>
        <w:r w:rsidRPr="00E02977" w:rsidDel="006C1D81">
          <w:rPr>
            <w:rFonts w:cs="Times New Roman"/>
            <w:noProof/>
            <w:szCs w:val="24"/>
            <w:lang w:eastAsia="es-CO"/>
          </w:rPr>
          <w:drawing>
            <wp:anchor distT="0" distB="0" distL="114300" distR="114300" simplePos="0" relativeHeight="251770880" behindDoc="0" locked="0" layoutInCell="1" allowOverlap="1" wp14:anchorId="6990CD2C" wp14:editId="731C0C2A">
              <wp:simplePos x="0" y="0"/>
              <wp:positionH relativeFrom="margin">
                <wp:align>center</wp:align>
              </wp:positionH>
              <wp:positionV relativeFrom="paragraph">
                <wp:posOffset>80988</wp:posOffset>
              </wp:positionV>
              <wp:extent cx="5437225" cy="1746607"/>
              <wp:effectExtent l="0" t="0" r="0" b="6350"/>
              <wp:wrapNone/>
              <wp:docPr id="77" name="Imagen 77" descr="C:\Users\Steve\Desktop\WhatsApp Image 2020-05-25 at 9.22.5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Desktop\WhatsApp Image 2020-05-25 at 9.22.51 PM (1).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l="30941" t="67127" r="11553"/>
                      <a:stretch/>
                    </pic:blipFill>
                    <pic:spPr bwMode="auto">
                      <a:xfrm>
                        <a:off x="0" y="0"/>
                        <a:ext cx="5437225" cy="1746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5F69F73" w14:textId="1833600E" w:rsidR="00410964" w:rsidDel="006C1D81" w:rsidRDefault="00410964" w:rsidP="00945007">
      <w:pPr>
        <w:tabs>
          <w:tab w:val="left" w:pos="142"/>
        </w:tabs>
        <w:spacing w:line="480" w:lineRule="auto"/>
        <w:ind w:left="0"/>
        <w:rPr>
          <w:del w:id="902" w:author="Steven Ortiz" w:date="2020-07-03T19:05:00Z"/>
          <w:rFonts w:cs="Times New Roman"/>
          <w:szCs w:val="24"/>
        </w:rPr>
      </w:pPr>
    </w:p>
    <w:p w14:paraId="714FE49A" w14:textId="05F8A78C" w:rsidR="00410964" w:rsidDel="006C1D81" w:rsidRDefault="00410964" w:rsidP="00945007">
      <w:pPr>
        <w:tabs>
          <w:tab w:val="left" w:pos="142"/>
        </w:tabs>
        <w:spacing w:line="480" w:lineRule="auto"/>
        <w:ind w:left="0"/>
        <w:rPr>
          <w:del w:id="903" w:author="Steven Ortiz" w:date="2020-07-03T19:05:00Z"/>
          <w:rFonts w:cs="Times New Roman"/>
          <w:szCs w:val="24"/>
        </w:rPr>
      </w:pPr>
    </w:p>
    <w:p w14:paraId="2101E261" w14:textId="2F404AA7" w:rsidR="00410964" w:rsidDel="006C1D81" w:rsidRDefault="00410964" w:rsidP="00945007">
      <w:pPr>
        <w:tabs>
          <w:tab w:val="left" w:pos="142"/>
        </w:tabs>
        <w:spacing w:line="480" w:lineRule="auto"/>
        <w:ind w:left="0"/>
        <w:rPr>
          <w:del w:id="904" w:author="Steven Ortiz" w:date="2020-07-03T19:05:00Z"/>
          <w:rFonts w:cs="Times New Roman"/>
          <w:szCs w:val="24"/>
        </w:rPr>
      </w:pPr>
    </w:p>
    <w:p w14:paraId="60567595" w14:textId="507CA343" w:rsidR="00410964" w:rsidDel="006C1D81" w:rsidRDefault="00410964" w:rsidP="00945007">
      <w:pPr>
        <w:tabs>
          <w:tab w:val="left" w:pos="142"/>
        </w:tabs>
        <w:spacing w:line="480" w:lineRule="auto"/>
        <w:ind w:left="0"/>
        <w:rPr>
          <w:del w:id="905" w:author="Steven Ortiz" w:date="2020-07-03T19:05:00Z"/>
          <w:rFonts w:cs="Times New Roman"/>
          <w:szCs w:val="24"/>
        </w:rPr>
      </w:pPr>
    </w:p>
    <w:p w14:paraId="6FE9C6DE" w14:textId="58901CD3" w:rsidR="00E02977" w:rsidDel="006C1D81" w:rsidRDefault="00E02977" w:rsidP="00E02977">
      <w:pPr>
        <w:pStyle w:val="Sinespaciado"/>
        <w:numPr>
          <w:ilvl w:val="0"/>
          <w:numId w:val="19"/>
        </w:numPr>
        <w:spacing w:line="480" w:lineRule="auto"/>
        <w:rPr>
          <w:del w:id="906" w:author="Steven Ortiz" w:date="2020-07-03T19:05:00Z"/>
          <w:lang w:eastAsia="es-CO"/>
        </w:rPr>
      </w:pPr>
      <w:del w:id="907" w:author="Steven Ortiz" w:date="2020-07-03T19:05:00Z">
        <w:r w:rsidDel="006C1D81">
          <w:rPr>
            <w:lang w:eastAsia="es-CO"/>
          </w:rPr>
          <w:delText>TouchPad</w:delText>
        </w:r>
      </w:del>
    </w:p>
    <w:p w14:paraId="767F2882" w14:textId="515232A7" w:rsidR="00BF553E" w:rsidDel="006C1D81" w:rsidRDefault="00BF553E" w:rsidP="00BF553E">
      <w:pPr>
        <w:pStyle w:val="Sinespaciado"/>
        <w:spacing w:line="480" w:lineRule="auto"/>
        <w:ind w:left="1065" w:firstLine="0"/>
        <w:rPr>
          <w:del w:id="908" w:author="Steven Ortiz" w:date="2020-07-03T19:05:00Z"/>
          <w:lang w:eastAsia="es-CO"/>
        </w:rPr>
      </w:pPr>
      <w:del w:id="909" w:author="Steven Ortiz" w:date="2020-07-03T19:05:00Z">
        <w:r w:rsidDel="006C1D81">
          <w:rPr>
            <w:lang w:eastAsia="es-CO"/>
          </w:rPr>
          <w:delText xml:space="preserve">El ESP32 cuenta con nueve sensores táctiles que pueden detectar variaciones capacitivas al tocarse con el dedo u otro objeto. </w:delText>
        </w:r>
      </w:del>
      <w:customXmlDelRangeStart w:id="910" w:author="Steven Ortiz" w:date="2020-07-03T19:05:00Z"/>
      <w:sdt>
        <w:sdtPr>
          <w:rPr>
            <w:lang w:eastAsia="es-CO"/>
          </w:rPr>
          <w:id w:val="673465462"/>
          <w:citation/>
        </w:sdtPr>
        <w:sdtContent>
          <w:customXmlDelRangeEnd w:id="910"/>
          <w:del w:id="911" w:author="Steven Ortiz" w:date="2020-07-03T19:05:00Z">
            <w:r w:rsidR="00B6674C" w:rsidDel="006C1D81">
              <w:rPr>
                <w:lang w:eastAsia="es-CO"/>
              </w:rPr>
              <w:fldChar w:fldCharType="begin"/>
            </w:r>
            <w:r w:rsidR="00B6674C" w:rsidDel="006C1D81">
              <w:rPr>
                <w:lang w:eastAsia="es-CO"/>
              </w:rPr>
              <w:delInstrText xml:space="preserve"> CITATION ROT08 \l 9226 </w:delInstrText>
            </w:r>
            <w:r w:rsidR="00B6674C" w:rsidDel="006C1D81">
              <w:rPr>
                <w:lang w:eastAsia="es-CO"/>
              </w:rPr>
              <w:fldChar w:fldCharType="separate"/>
            </w:r>
            <w:r w:rsidR="00ED786A" w:rsidDel="006C1D81">
              <w:rPr>
                <w:noProof/>
                <w:lang w:eastAsia="es-CO"/>
              </w:rPr>
              <w:delText>(ROTOTAON, 2008)</w:delText>
            </w:r>
            <w:r w:rsidR="00B6674C" w:rsidDel="006C1D81">
              <w:rPr>
                <w:lang w:eastAsia="es-CO"/>
              </w:rPr>
              <w:fldChar w:fldCharType="end"/>
            </w:r>
          </w:del>
          <w:customXmlDelRangeStart w:id="912" w:author="Steven Ortiz" w:date="2020-07-03T19:05:00Z"/>
        </w:sdtContent>
      </w:sdt>
      <w:customXmlDelRangeEnd w:id="912"/>
      <w:del w:id="913" w:author="Steven Ortiz" w:date="2020-07-03T19:05:00Z">
        <w:r w:rsidR="00B6674C" w:rsidDel="006C1D81">
          <w:rPr>
            <w:lang w:eastAsia="es-CO"/>
          </w:rPr>
          <w:delText xml:space="preserve"> </w:delText>
        </w:r>
        <w:r w:rsidDel="006C1D81">
          <w:rPr>
            <w:lang w:eastAsia="es-CO"/>
          </w:rPr>
          <w:delText>Las pruebas realizadas a estos sensores fueron conectando un cable al pin correspondiente y tocando la punta libre y observando los valores arrojados por la tarjeta.</w:delText>
        </w:r>
      </w:del>
    </w:p>
    <w:p w14:paraId="0741F8CB" w14:textId="098E291E" w:rsidR="00BF553E" w:rsidDel="006C1D81" w:rsidRDefault="00BF553E" w:rsidP="00BF553E">
      <w:pPr>
        <w:pStyle w:val="Sinespaciado"/>
        <w:spacing w:line="480" w:lineRule="auto"/>
        <w:ind w:left="1065" w:firstLine="0"/>
        <w:rPr>
          <w:del w:id="914" w:author="Steven Ortiz" w:date="2020-07-03T19:05:00Z"/>
          <w:lang w:eastAsia="es-CO"/>
        </w:rPr>
      </w:pPr>
      <w:del w:id="915" w:author="Steven Ortiz" w:date="2020-07-03T19:05:00Z">
        <w:r w:rsidDel="006C1D81">
          <w:rPr>
            <w:noProof/>
            <w:lang w:eastAsia="es-CO"/>
          </w:rPr>
          <mc:AlternateContent>
            <mc:Choice Requires="wps">
              <w:drawing>
                <wp:anchor distT="0" distB="0" distL="114300" distR="114300" simplePos="0" relativeHeight="251788288" behindDoc="0" locked="0" layoutInCell="1" allowOverlap="1" wp14:anchorId="160B98C7" wp14:editId="55F0C4F6">
                  <wp:simplePos x="0" y="0"/>
                  <wp:positionH relativeFrom="column">
                    <wp:posOffset>1020445</wp:posOffset>
                  </wp:positionH>
                  <wp:positionV relativeFrom="paragraph">
                    <wp:posOffset>1830070</wp:posOffset>
                  </wp:positionV>
                  <wp:extent cx="357187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14:paraId="30CC950A" w14:textId="77777777" w:rsidR="000A0A65" w:rsidRPr="00D1499E" w:rsidRDefault="000A0A65"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r>
                                <w:t xml:space="preserve"> Datos del sensor Touch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B98C7" id="Cuadro de texto 8" o:spid="_x0000_s1055" type="#_x0000_t202" style="position:absolute;left:0;text-align:left;margin-left:80.35pt;margin-top:144.1pt;width:281.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" stroked="f">
                  <v:textbox style="mso-fit-shape-to-text:t" inset="0,0,0,0">
                    <w:txbxContent>
                      <w:p w14:paraId="30CC950A" w14:textId="77777777" w:rsidR="000A0A65" w:rsidRPr="00D1499E" w:rsidRDefault="000A0A65"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r>
                          <w:t xml:space="preserve"> Datos del sensor Touch</w:t>
                        </w:r>
                      </w:p>
                    </w:txbxContent>
                  </v:textbox>
                </v:shape>
              </w:pict>
            </mc:Fallback>
          </mc:AlternateContent>
        </w:r>
        <w:r w:rsidDel="006C1D81">
          <w:rPr>
            <w:noProof/>
            <w:lang w:eastAsia="es-CO"/>
          </w:rPr>
          <w:drawing>
            <wp:anchor distT="0" distB="0" distL="114300" distR="114300" simplePos="0" relativeHeight="251786240" behindDoc="0" locked="0" layoutInCell="1" allowOverlap="1" wp14:anchorId="10C0F3D3" wp14:editId="5556B30D">
              <wp:simplePos x="0" y="0"/>
              <wp:positionH relativeFrom="margin">
                <wp:align>center</wp:align>
              </wp:positionH>
              <wp:positionV relativeFrom="paragraph">
                <wp:posOffset>11430</wp:posOffset>
              </wp:positionV>
              <wp:extent cx="3571875" cy="176200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2743" t="64273" r="42164" b="4949"/>
                      <a:stretch/>
                    </pic:blipFill>
                    <pic:spPr bwMode="auto">
                      <a:xfrm>
                        <a:off x="0" y="0"/>
                        <a:ext cx="3571875" cy="1762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8F23713" w14:textId="31D8598F" w:rsidR="00BF553E" w:rsidDel="006C1D81" w:rsidRDefault="00BF553E" w:rsidP="00BF553E">
      <w:pPr>
        <w:pStyle w:val="Sinespaciado"/>
        <w:spacing w:line="480" w:lineRule="auto"/>
        <w:ind w:left="1065" w:firstLine="0"/>
        <w:rPr>
          <w:del w:id="916" w:author="Steven Ortiz" w:date="2020-07-03T19:05:00Z"/>
          <w:lang w:eastAsia="es-CO"/>
        </w:rPr>
      </w:pPr>
    </w:p>
    <w:p w14:paraId="4F3797A3" w14:textId="53F09179" w:rsidR="00BF553E" w:rsidDel="006C1D81" w:rsidRDefault="00BF553E" w:rsidP="00BF553E">
      <w:pPr>
        <w:pStyle w:val="Sinespaciado"/>
        <w:spacing w:line="480" w:lineRule="auto"/>
        <w:ind w:left="1065" w:firstLine="0"/>
        <w:rPr>
          <w:del w:id="917" w:author="Steven Ortiz" w:date="2020-07-03T19:05:00Z"/>
          <w:lang w:eastAsia="es-CO"/>
        </w:rPr>
      </w:pPr>
    </w:p>
    <w:p w14:paraId="22C129D9" w14:textId="4F09B695" w:rsidR="00BF553E" w:rsidDel="006C1D81" w:rsidRDefault="00BF553E" w:rsidP="00BF553E">
      <w:pPr>
        <w:pStyle w:val="Sinespaciado"/>
        <w:spacing w:line="480" w:lineRule="auto"/>
        <w:ind w:left="1065" w:firstLine="0"/>
        <w:rPr>
          <w:del w:id="918" w:author="Steven Ortiz" w:date="2020-07-03T19:05:00Z"/>
          <w:lang w:eastAsia="es-CO"/>
        </w:rPr>
      </w:pPr>
    </w:p>
    <w:p w14:paraId="676F374E" w14:textId="42AE53FC" w:rsidR="00BF553E" w:rsidDel="006C1D81" w:rsidRDefault="00BF553E" w:rsidP="00BF553E">
      <w:pPr>
        <w:pStyle w:val="Sinespaciado"/>
        <w:spacing w:line="480" w:lineRule="auto"/>
        <w:ind w:left="1065" w:firstLine="0"/>
        <w:rPr>
          <w:del w:id="919" w:author="Steven Ortiz" w:date="2020-07-03T19:05:00Z"/>
          <w:lang w:eastAsia="es-CO"/>
        </w:rPr>
      </w:pPr>
    </w:p>
    <w:p w14:paraId="30A9A47F" w14:textId="34D8CCEE" w:rsidR="00BF553E" w:rsidDel="006C1D81" w:rsidRDefault="00BF553E" w:rsidP="00BF553E">
      <w:pPr>
        <w:pStyle w:val="Sinespaciado"/>
        <w:spacing w:line="480" w:lineRule="auto"/>
        <w:ind w:left="1065" w:firstLine="0"/>
        <w:rPr>
          <w:del w:id="920" w:author="Steven Ortiz" w:date="2020-07-03T19:05:00Z"/>
          <w:lang w:eastAsia="es-CO"/>
        </w:rPr>
      </w:pPr>
    </w:p>
    <w:p w14:paraId="77186AF5" w14:textId="7C3A8CE4" w:rsidR="00E02977" w:rsidDel="006C1D81" w:rsidRDefault="00E02977" w:rsidP="00E02977">
      <w:pPr>
        <w:pStyle w:val="Sinespaciado"/>
        <w:numPr>
          <w:ilvl w:val="0"/>
          <w:numId w:val="19"/>
        </w:numPr>
        <w:spacing w:line="480" w:lineRule="auto"/>
        <w:rPr>
          <w:del w:id="921" w:author="Steven Ortiz" w:date="2020-07-03T19:05:00Z"/>
          <w:lang w:eastAsia="es-CO"/>
        </w:rPr>
      </w:pPr>
      <w:del w:id="922" w:author="Steven Ortiz" w:date="2020-07-03T19:05:00Z">
        <w:r w:rsidDel="006C1D81">
          <w:rPr>
            <w:lang w:eastAsia="es-CO"/>
          </w:rPr>
          <w:delText>NeoPixel</w:delText>
        </w:r>
      </w:del>
    </w:p>
    <w:p w14:paraId="7ECC3C80" w14:textId="7AD62D5C" w:rsidR="00E02977" w:rsidDel="006C1D81" w:rsidRDefault="00E02977" w:rsidP="00E02977">
      <w:pPr>
        <w:pStyle w:val="Sinespaciado"/>
        <w:spacing w:line="480" w:lineRule="auto"/>
        <w:ind w:left="1065" w:firstLine="0"/>
        <w:rPr>
          <w:del w:id="923" w:author="Steven Ortiz" w:date="2020-07-03T19:05:00Z"/>
          <w:lang w:eastAsia="es-CO"/>
        </w:rPr>
      </w:pPr>
      <w:del w:id="924" w:author="Steven Ortiz" w:date="2020-07-03T19:05:00Z">
        <w:r w:rsidDel="006C1D81">
          <w:rPr>
            <w:lang w:eastAsia="es-CO"/>
          </w:rPr>
          <w:delText xml:space="preserve">Son fabricados por Adafruit, y son diodos LED de tipo 5050 con un controlador WS2812 integrado en cada píxel </w:delText>
        </w:r>
      </w:del>
      <w:customXmlDelRangeStart w:id="925" w:author="Steven Ortiz" w:date="2020-07-03T19:05:00Z"/>
      <w:sdt>
        <w:sdtPr>
          <w:rPr>
            <w:lang w:eastAsia="es-CO"/>
          </w:rPr>
          <w:id w:val="61692430"/>
          <w:citation/>
        </w:sdtPr>
        <w:sdtContent>
          <w:customXmlDelRangeEnd w:id="925"/>
          <w:del w:id="926" w:author="Steven Ortiz" w:date="2020-07-03T19:05:00Z">
            <w:r w:rsidDel="006C1D81">
              <w:rPr>
                <w:lang w:eastAsia="es-CO"/>
              </w:rPr>
              <w:fldChar w:fldCharType="begin"/>
            </w:r>
            <w:r w:rsidDel="006C1D81">
              <w:rPr>
                <w:lang w:eastAsia="es-CO"/>
              </w:rPr>
              <w:delInstrText xml:space="preserve"> CITATION Bri \l 9226 </w:delInstrText>
            </w:r>
            <w:r w:rsidDel="006C1D81">
              <w:rPr>
                <w:lang w:eastAsia="es-CO"/>
              </w:rPr>
              <w:fldChar w:fldCharType="separate"/>
            </w:r>
            <w:r w:rsidR="00ED786A" w:rsidDel="006C1D81">
              <w:rPr>
                <w:noProof/>
                <w:lang w:eastAsia="es-CO"/>
              </w:rPr>
              <w:delText>(BricoGeek, s.f.)</w:delText>
            </w:r>
            <w:r w:rsidDel="006C1D81">
              <w:rPr>
                <w:lang w:eastAsia="es-CO"/>
              </w:rPr>
              <w:fldChar w:fldCharType="end"/>
            </w:r>
          </w:del>
          <w:customXmlDelRangeStart w:id="927" w:author="Steven Ortiz" w:date="2020-07-03T19:05:00Z"/>
        </w:sdtContent>
      </w:sdt>
      <w:customXmlDelRangeEnd w:id="927"/>
      <w:del w:id="928" w:author="Steven Ortiz" w:date="2020-07-03T19:05:00Z">
        <w:r w:rsidDel="006C1D81">
          <w:rPr>
            <w:lang w:eastAsia="es-CO"/>
          </w:rPr>
          <w:delText xml:space="preserve">, esto permite controlarlos mediante un solo hilo. </w:delText>
        </w:r>
      </w:del>
    </w:p>
    <w:p w14:paraId="7C39F24F" w14:textId="44D88E9F" w:rsidR="00E02977" w:rsidDel="006C1D81" w:rsidRDefault="00E02977" w:rsidP="00E02977">
      <w:pPr>
        <w:pStyle w:val="Sinespaciado"/>
        <w:spacing w:line="480" w:lineRule="auto"/>
        <w:ind w:left="1065" w:firstLine="0"/>
        <w:rPr>
          <w:del w:id="929" w:author="Steven Ortiz" w:date="2020-07-03T19:05:00Z"/>
          <w:lang w:eastAsia="es-CO"/>
        </w:rPr>
      </w:pPr>
      <w:del w:id="930" w:author="Steven Ortiz" w:date="2020-07-03T19:05:00Z">
        <w:r w:rsidDel="006C1D81">
          <w:rPr>
            <w:lang w:eastAsia="es-CO"/>
          </w:rPr>
          <w:delText>Para las pruebas se usó un NeoPixel de 24 pixeles en aro, probando diferentes tipos de colores como en la</w:delText>
        </w:r>
        <w:r w:rsidR="00BF553E" w:rsidDel="006C1D81">
          <w:rPr>
            <w:lang w:eastAsia="es-CO"/>
          </w:rPr>
          <w:delText xml:space="preserve"> </w:delText>
        </w:r>
        <w:r w:rsidR="00BF553E" w:rsidDel="006C1D81">
          <w:rPr>
            <w:lang w:eastAsia="es-CO"/>
          </w:rPr>
          <w:fldChar w:fldCharType="begin"/>
        </w:r>
        <w:r w:rsidR="00BF553E" w:rsidDel="006C1D81">
          <w:rPr>
            <w:lang w:eastAsia="es-CO"/>
          </w:rPr>
          <w:delInstrText xml:space="preserve"> REF _Ref41335060 \h </w:delInstrText>
        </w:r>
        <w:r w:rsidR="00BF553E" w:rsidDel="006C1D81">
          <w:rPr>
            <w:lang w:eastAsia="es-CO"/>
          </w:rPr>
        </w:r>
        <w:r w:rsidR="00BF553E" w:rsidDel="006C1D81">
          <w:rPr>
            <w:lang w:eastAsia="es-CO"/>
          </w:rPr>
          <w:fldChar w:fldCharType="separate"/>
        </w:r>
        <w:r w:rsidR="00BF553E" w:rsidDel="006C1D81">
          <w:delText xml:space="preserve">Ilustración </w:delText>
        </w:r>
        <w:r w:rsidR="00BF553E" w:rsidDel="006C1D81">
          <w:rPr>
            <w:noProof/>
          </w:rPr>
          <w:delText>31</w:delText>
        </w:r>
        <w:r w:rsidR="00BF553E" w:rsidDel="006C1D81">
          <w:rPr>
            <w:lang w:eastAsia="es-CO"/>
          </w:rPr>
          <w:fldChar w:fldCharType="end"/>
        </w:r>
        <w:r w:rsidR="00BF553E" w:rsidDel="006C1D81">
          <w:rPr>
            <w:lang w:eastAsia="es-CO"/>
          </w:rPr>
          <w:delText>.</w:delText>
        </w:r>
      </w:del>
    </w:p>
    <w:p w14:paraId="5611AB9F" w14:textId="42E450B7" w:rsidR="00E02977" w:rsidDel="006C1D81" w:rsidRDefault="00E02977" w:rsidP="00E02977">
      <w:pPr>
        <w:pStyle w:val="Sinespaciado"/>
        <w:spacing w:line="480" w:lineRule="auto"/>
        <w:ind w:left="1065" w:firstLine="0"/>
        <w:rPr>
          <w:del w:id="931" w:author="Steven Ortiz" w:date="2020-07-03T19:05:00Z"/>
          <w:lang w:eastAsia="es-CO"/>
        </w:rPr>
      </w:pPr>
    </w:p>
    <w:p w14:paraId="7EF1D464" w14:textId="34FEB5A8" w:rsidR="00E02977" w:rsidDel="006C1D81" w:rsidRDefault="00BF553E" w:rsidP="00E02977">
      <w:pPr>
        <w:pStyle w:val="Sinespaciado"/>
        <w:spacing w:line="480" w:lineRule="auto"/>
        <w:ind w:left="1065" w:firstLine="0"/>
        <w:rPr>
          <w:del w:id="932" w:author="Steven Ortiz" w:date="2020-07-03T19:05:00Z"/>
          <w:lang w:eastAsia="es-CO"/>
        </w:rPr>
      </w:pPr>
      <w:del w:id="933" w:author="Steven Ortiz" w:date="2020-07-03T19:05:00Z">
        <w:r w:rsidRPr="000477A2" w:rsidDel="006C1D81">
          <w:rPr>
            <w:noProof/>
            <w:lang w:eastAsia="es-CO"/>
          </w:rPr>
          <w:drawing>
            <wp:anchor distT="0" distB="0" distL="114300" distR="114300" simplePos="0" relativeHeight="251774976" behindDoc="0" locked="0" layoutInCell="1" allowOverlap="1" wp14:anchorId="7A1FEBE9" wp14:editId="35AA42F4">
              <wp:simplePos x="0" y="0"/>
              <wp:positionH relativeFrom="margin">
                <wp:posOffset>872490</wp:posOffset>
              </wp:positionH>
              <wp:positionV relativeFrom="paragraph">
                <wp:posOffset>231776</wp:posOffset>
              </wp:positionV>
              <wp:extent cx="3870960" cy="20764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37453" t="17301" r="28241" b="49981"/>
                      <a:stretch/>
                    </pic:blipFill>
                    <pic:spPr bwMode="auto">
                      <a:xfrm>
                        <a:off x="0" y="0"/>
                        <a:ext cx="387096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E6DF42B" w14:textId="66AE4EE5" w:rsidR="00E02977" w:rsidDel="006C1D81" w:rsidRDefault="00E02977" w:rsidP="00E02977">
      <w:pPr>
        <w:pStyle w:val="Sinespaciado"/>
        <w:spacing w:line="480" w:lineRule="auto"/>
        <w:ind w:left="1065" w:firstLine="0"/>
        <w:rPr>
          <w:del w:id="934" w:author="Steven Ortiz" w:date="2020-07-03T19:05:00Z"/>
          <w:lang w:eastAsia="es-CO"/>
        </w:rPr>
      </w:pPr>
    </w:p>
    <w:p w14:paraId="7B3CE890" w14:textId="48158E11" w:rsidR="00410964" w:rsidDel="006C1D81" w:rsidRDefault="00410964" w:rsidP="00945007">
      <w:pPr>
        <w:tabs>
          <w:tab w:val="left" w:pos="142"/>
        </w:tabs>
        <w:spacing w:line="480" w:lineRule="auto"/>
        <w:ind w:left="0"/>
        <w:rPr>
          <w:del w:id="935" w:author="Steven Ortiz" w:date="2020-07-03T19:05:00Z"/>
          <w:rFonts w:cs="Times New Roman"/>
          <w:szCs w:val="24"/>
        </w:rPr>
      </w:pPr>
    </w:p>
    <w:p w14:paraId="6AB2DF6F" w14:textId="7DF80B12" w:rsidR="00410964" w:rsidDel="006C1D81" w:rsidRDefault="00410964" w:rsidP="00945007">
      <w:pPr>
        <w:tabs>
          <w:tab w:val="left" w:pos="142"/>
        </w:tabs>
        <w:spacing w:line="480" w:lineRule="auto"/>
        <w:ind w:left="0"/>
        <w:rPr>
          <w:del w:id="936" w:author="Steven Ortiz" w:date="2020-07-03T19:05:00Z"/>
          <w:rFonts w:cs="Times New Roman"/>
          <w:szCs w:val="24"/>
        </w:rPr>
      </w:pPr>
    </w:p>
    <w:p w14:paraId="6B32A0BB" w14:textId="2FCDBD22" w:rsidR="00410964" w:rsidDel="006C1D81" w:rsidRDefault="00410964" w:rsidP="00945007">
      <w:pPr>
        <w:tabs>
          <w:tab w:val="left" w:pos="142"/>
        </w:tabs>
        <w:spacing w:line="480" w:lineRule="auto"/>
        <w:ind w:left="0"/>
        <w:rPr>
          <w:del w:id="937" w:author="Steven Ortiz" w:date="2020-07-03T19:05:00Z"/>
          <w:rFonts w:cs="Times New Roman"/>
          <w:szCs w:val="24"/>
        </w:rPr>
      </w:pPr>
    </w:p>
    <w:p w14:paraId="104D05FF" w14:textId="0722204F" w:rsidR="00E02977" w:rsidDel="006C1D81" w:rsidRDefault="00BF553E" w:rsidP="00BF553E">
      <w:pPr>
        <w:pStyle w:val="Sinespaciado"/>
        <w:spacing w:line="480" w:lineRule="auto"/>
        <w:ind w:firstLine="0"/>
        <w:rPr>
          <w:del w:id="938" w:author="Steven Ortiz" w:date="2020-07-03T19:05:00Z"/>
          <w:lang w:eastAsia="es-CO"/>
        </w:rPr>
      </w:pPr>
      <w:del w:id="939" w:author="Steven Ortiz" w:date="2020-07-03T19:05:00Z">
        <w:r w:rsidDel="006C1D81">
          <w:rPr>
            <w:noProof/>
            <w:lang w:eastAsia="es-CO"/>
          </w:rPr>
          <mc:AlternateContent>
            <mc:Choice Requires="wps">
              <w:drawing>
                <wp:anchor distT="0" distB="0" distL="114300" distR="114300" simplePos="0" relativeHeight="251777024" behindDoc="0" locked="0" layoutInCell="1" allowOverlap="1" wp14:anchorId="5FD7677A" wp14:editId="65A98F2E">
                  <wp:simplePos x="0" y="0"/>
                  <wp:positionH relativeFrom="margin">
                    <wp:align>center</wp:align>
                  </wp:positionH>
                  <wp:positionV relativeFrom="paragraph">
                    <wp:posOffset>26035</wp:posOffset>
                  </wp:positionV>
                  <wp:extent cx="387096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a:effectLst/>
                        </wps:spPr>
                        <wps:txbx>
                          <w:txbxContent>
                            <w:p w14:paraId="1358E639" w14:textId="77777777" w:rsidR="000A0A65" w:rsidRPr="00731FCB" w:rsidRDefault="000A0A65" w:rsidP="00E02977">
                              <w:pPr>
                                <w:pStyle w:val="Descripcin"/>
                                <w:jc w:val="center"/>
                                <w:rPr>
                                  <w:noProof/>
                                  <w:sz w:val="24"/>
                                </w:rPr>
                              </w:pPr>
                              <w:bookmarkStart w:id="940" w:name="_Ref41335060"/>
                              <w:bookmarkStart w:id="941" w:name="_Toc41335541"/>
                              <w:bookmarkStart w:id="942"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940"/>
                              <w:r>
                                <w:t xml:space="preserve"> Prueba con NeoPixel</w:t>
                              </w:r>
                              <w:bookmarkEnd w:id="941"/>
                              <w:bookmarkEnd w:id="9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7677A" id="Cuadro de texto 79" o:spid="_x0000_s1056" type="#_x0000_t202" style="position:absolute;margin-left:0;margin-top:2.05pt;width:304.8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" stroked="f">
                  <v:textbox style="mso-fit-shape-to-text:t" inset="0,0,0,0">
                    <w:txbxContent>
                      <w:p w14:paraId="1358E639" w14:textId="77777777" w:rsidR="000A0A65" w:rsidRPr="00731FCB" w:rsidRDefault="000A0A65" w:rsidP="00E02977">
                        <w:pPr>
                          <w:pStyle w:val="Descripcin"/>
                          <w:jc w:val="center"/>
                          <w:rPr>
                            <w:noProof/>
                            <w:sz w:val="24"/>
                          </w:rPr>
                        </w:pPr>
                        <w:bookmarkStart w:id="943" w:name="_Ref41335060"/>
                        <w:bookmarkStart w:id="944" w:name="_Toc41335541"/>
                        <w:bookmarkStart w:id="945"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943"/>
                        <w:r>
                          <w:t xml:space="preserve"> Prueba con NeoPixel</w:t>
                        </w:r>
                        <w:bookmarkEnd w:id="944"/>
                        <w:bookmarkEnd w:id="945"/>
                      </w:p>
                    </w:txbxContent>
                  </v:textbox>
                  <w10:wrap anchorx="margin"/>
                </v:shape>
              </w:pict>
            </mc:Fallback>
          </mc:AlternateContent>
        </w:r>
      </w:del>
    </w:p>
    <w:p w14:paraId="75EBB604" w14:textId="3C778865" w:rsidR="00E02977" w:rsidDel="006C1D81" w:rsidRDefault="00E02977" w:rsidP="00E02977">
      <w:pPr>
        <w:pStyle w:val="Sinespaciado"/>
        <w:numPr>
          <w:ilvl w:val="0"/>
          <w:numId w:val="19"/>
        </w:numPr>
        <w:spacing w:line="480" w:lineRule="auto"/>
        <w:rPr>
          <w:del w:id="946" w:author="Steven Ortiz" w:date="2020-07-03T19:05:00Z"/>
          <w:lang w:eastAsia="es-CO"/>
        </w:rPr>
      </w:pPr>
      <w:del w:id="947" w:author="Steven Ortiz" w:date="2020-07-03T19:05:00Z">
        <w:r w:rsidDel="006C1D81">
          <w:rPr>
            <w:lang w:eastAsia="es-CO"/>
          </w:rPr>
          <w:delText>Buzzer</w:delText>
        </w:r>
      </w:del>
    </w:p>
    <w:p w14:paraId="6EB2A200" w14:textId="062C683D" w:rsidR="00E02977" w:rsidDel="006C1D81" w:rsidRDefault="00BF553E" w:rsidP="00E02977">
      <w:pPr>
        <w:pStyle w:val="Sinespaciado"/>
        <w:spacing w:line="480" w:lineRule="auto"/>
        <w:ind w:left="1065" w:firstLine="0"/>
        <w:rPr>
          <w:del w:id="948" w:author="Steven Ortiz" w:date="2020-07-03T19:05:00Z"/>
          <w:lang w:eastAsia="es-CO"/>
        </w:rPr>
      </w:pPr>
      <w:del w:id="949" w:author="Steven Ortiz" w:date="2020-07-03T19:05:00Z">
        <w:r w:rsidDel="006C1D81">
          <w:rPr>
            <w:noProof/>
            <w:lang w:eastAsia="es-CO"/>
          </w:rPr>
          <w:drawing>
            <wp:anchor distT="0" distB="0" distL="114300" distR="114300" simplePos="0" relativeHeight="251779072" behindDoc="0" locked="0" layoutInCell="1" allowOverlap="1" wp14:anchorId="34E6CC13" wp14:editId="152FD21E">
              <wp:simplePos x="0" y="0"/>
              <wp:positionH relativeFrom="margin">
                <wp:posOffset>1605915</wp:posOffset>
              </wp:positionH>
              <wp:positionV relativeFrom="paragraph">
                <wp:posOffset>3359785</wp:posOffset>
              </wp:positionV>
              <wp:extent cx="2446020" cy="184785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41474" t="36934" r="41596" b="40319"/>
                      <a:stretch/>
                    </pic:blipFill>
                    <pic:spPr bwMode="auto">
                      <a:xfrm>
                        <a:off x="0" y="0"/>
                        <a:ext cx="244602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977" w:rsidDel="006C1D81">
          <w:rPr>
            <w:lang w:eastAsia="es-CO"/>
          </w:rPr>
          <w:delText xml:space="preserve">Para la música programable se usó un Buzzer o Chicharra, este dispositivo genera un sonido aplicándole voltaje a sus terminales, y para poder generar una mayor gama de sonidos se tomaron las notas musicales (Do, Do#,Re, Re#,Mi,Fa,Fa#,Sol, Sol#,La, La# y Si) para diferentes instrumentos musicales, y desde su segunda octava Do2 hasta su octava octava Do8, cada nota musical en cada una de sus escalas tiene una frecuencia característica, según </w:delText>
        </w:r>
      </w:del>
      <w:customXmlDelRangeStart w:id="950" w:author="Steven Ortiz" w:date="2020-07-03T19:05:00Z"/>
      <w:sdt>
        <w:sdtPr>
          <w:rPr>
            <w:lang w:eastAsia="es-CO"/>
          </w:rPr>
          <w:id w:val="1691569222"/>
          <w:citation/>
        </w:sdtPr>
        <w:sdtContent>
          <w:customXmlDelRangeEnd w:id="950"/>
          <w:del w:id="951" w:author="Steven Ortiz" w:date="2020-07-03T19:05:00Z">
            <w:r w:rsidR="00E02977" w:rsidDel="006C1D81">
              <w:rPr>
                <w:lang w:eastAsia="es-CO"/>
              </w:rPr>
              <w:fldChar w:fldCharType="begin"/>
            </w:r>
            <w:r w:rsidR="00E02977" w:rsidDel="006C1D81">
              <w:rPr>
                <w:lang w:eastAsia="es-CO"/>
              </w:rPr>
              <w:delInstrText xml:space="preserve"> CITATION Web06 \l 9226 </w:delInstrText>
            </w:r>
            <w:r w:rsidR="00E02977" w:rsidDel="006C1D81">
              <w:rPr>
                <w:lang w:eastAsia="es-CO"/>
              </w:rPr>
              <w:fldChar w:fldCharType="separate"/>
            </w:r>
            <w:r w:rsidR="00ED786A" w:rsidDel="006C1D81">
              <w:rPr>
                <w:noProof/>
                <w:lang w:eastAsia="es-CO"/>
              </w:rPr>
              <w:delText>(Web Archive Org, 2006)</w:delText>
            </w:r>
            <w:r w:rsidR="00E02977" w:rsidDel="006C1D81">
              <w:rPr>
                <w:lang w:eastAsia="es-CO"/>
              </w:rPr>
              <w:fldChar w:fldCharType="end"/>
            </w:r>
          </w:del>
          <w:customXmlDelRangeStart w:id="952" w:author="Steven Ortiz" w:date="2020-07-03T19:05:00Z"/>
        </w:sdtContent>
      </w:sdt>
      <w:customXmlDelRangeEnd w:id="952"/>
      <w:del w:id="953" w:author="Steven Ortiz" w:date="2020-07-03T19:05:00Z">
        <w:r w:rsidR="00E02977" w:rsidDel="006C1D81">
          <w:rPr>
            <w:lang w:eastAsia="es-CO"/>
          </w:rPr>
          <w:delText xml:space="preserve">. Estas frecuencias son usadas para afinar los pianos y otros instrumentos. Para este caso, se utilizan estas frecuencias con </w:delText>
        </w:r>
        <w:r w:rsidR="00B651BD" w:rsidDel="006C1D81">
          <w:rPr>
            <w:lang w:eastAsia="es-CO"/>
          </w:rPr>
          <w:delText xml:space="preserve">PWM (Modulación por Ancho de Pulsos) </w:delText>
        </w:r>
        <w:r w:rsidR="00E02977" w:rsidDel="006C1D81">
          <w:rPr>
            <w:lang w:eastAsia="es-CO"/>
          </w:rPr>
          <w:delText xml:space="preserve">y el Buzzer genera el sonido </w:delText>
        </w:r>
        <w:r w:rsidR="00B651BD" w:rsidDel="006C1D81">
          <w:rPr>
            <w:lang w:eastAsia="es-CO"/>
          </w:rPr>
          <w:delText xml:space="preserve">de </w:delText>
        </w:r>
        <w:r w:rsidR="00E02977" w:rsidDel="006C1D81">
          <w:rPr>
            <w:lang w:eastAsia="es-CO"/>
          </w:rPr>
          <w:delText xml:space="preserve">una nota musical.   </w:delText>
        </w:r>
      </w:del>
    </w:p>
    <w:p w14:paraId="55FDBF3A" w14:textId="70A7ADF2" w:rsidR="00410964" w:rsidRPr="00BF553E" w:rsidDel="006C1D81" w:rsidRDefault="00410964" w:rsidP="00BF553E">
      <w:pPr>
        <w:pStyle w:val="Sinespaciado"/>
        <w:spacing w:line="480" w:lineRule="auto"/>
        <w:ind w:left="1065" w:firstLine="0"/>
        <w:rPr>
          <w:del w:id="954" w:author="Steven Ortiz" w:date="2020-07-03T19:05:00Z"/>
          <w:lang w:eastAsia="es-CO"/>
        </w:rPr>
      </w:pPr>
    </w:p>
    <w:p w14:paraId="029DFD33" w14:textId="6BC9092F" w:rsidR="00336460" w:rsidDel="006C1D81" w:rsidRDefault="00336460" w:rsidP="00BF553E">
      <w:pPr>
        <w:tabs>
          <w:tab w:val="left" w:pos="142"/>
        </w:tabs>
        <w:spacing w:line="480" w:lineRule="auto"/>
        <w:ind w:left="0" w:firstLine="0"/>
        <w:rPr>
          <w:del w:id="955" w:author="Steven Ortiz" w:date="2020-07-03T19:05:00Z"/>
          <w:rFonts w:cs="Times New Roman"/>
          <w:szCs w:val="24"/>
        </w:rPr>
      </w:pPr>
    </w:p>
    <w:p w14:paraId="02073AF0" w14:textId="1A723C0C" w:rsidR="00336460" w:rsidDel="006C1D81" w:rsidRDefault="00336460" w:rsidP="00945007">
      <w:pPr>
        <w:tabs>
          <w:tab w:val="left" w:pos="142"/>
        </w:tabs>
        <w:spacing w:line="480" w:lineRule="auto"/>
        <w:ind w:left="0"/>
        <w:rPr>
          <w:del w:id="956" w:author="Steven Ortiz" w:date="2020-07-03T19:05:00Z"/>
          <w:rFonts w:cs="Times New Roman"/>
          <w:szCs w:val="24"/>
        </w:rPr>
      </w:pPr>
    </w:p>
    <w:p w14:paraId="6A6CBF83" w14:textId="78923102" w:rsidR="00AA7BC9" w:rsidRPr="00AA7BC9" w:rsidDel="006C1D81" w:rsidRDefault="00BF553E" w:rsidP="00AA7BC9">
      <w:pPr>
        <w:tabs>
          <w:tab w:val="left" w:pos="142"/>
        </w:tabs>
        <w:spacing w:line="480" w:lineRule="auto"/>
        <w:ind w:left="0"/>
        <w:rPr>
          <w:del w:id="957" w:author="Steven Ortiz" w:date="2020-07-03T19:05:00Z"/>
          <w:rFonts w:cs="Times New Roman"/>
          <w:szCs w:val="24"/>
        </w:rPr>
      </w:pPr>
      <w:del w:id="958" w:author="Steven Ortiz" w:date="2020-07-03T19:05:00Z">
        <w:r w:rsidDel="006C1D81">
          <w:rPr>
            <w:noProof/>
            <w:lang w:eastAsia="es-CO"/>
          </w:rPr>
          <mc:AlternateContent>
            <mc:Choice Requires="wps">
              <w:drawing>
                <wp:anchor distT="0" distB="0" distL="114300" distR="114300" simplePos="0" relativeHeight="251781120" behindDoc="0" locked="0" layoutInCell="1" allowOverlap="1" wp14:anchorId="669C7AE0" wp14:editId="1C22C323">
                  <wp:simplePos x="0" y="0"/>
                  <wp:positionH relativeFrom="margin">
                    <wp:align>center</wp:align>
                  </wp:positionH>
                  <wp:positionV relativeFrom="paragraph">
                    <wp:posOffset>455295</wp:posOffset>
                  </wp:positionV>
                  <wp:extent cx="2446020" cy="635"/>
                  <wp:effectExtent l="0" t="0" r="0" b="8255"/>
                  <wp:wrapNone/>
                  <wp:docPr id="80" name="Cuadro de texto 8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14:paraId="05F034DF" w14:textId="77777777" w:rsidR="000A0A65" w:rsidRPr="000164CD" w:rsidRDefault="000A0A65" w:rsidP="00336460">
                              <w:pPr>
                                <w:pStyle w:val="Descripcin"/>
                                <w:jc w:val="center"/>
                                <w:rPr>
                                  <w:noProof/>
                                  <w:sz w:val="24"/>
                                </w:rPr>
                              </w:pPr>
                              <w:bookmarkStart w:id="959"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Buzzer conectado a una ESP32</w:t>
                              </w:r>
                              <w:bookmarkEnd w:id="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C7AE0" id="Cuadro de texto 80" o:spid="_x0000_s1057" type="#_x0000_t202" style="position:absolute;left:0;text-align:left;margin-left:0;margin-top:35.85pt;width:192.6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" stroked="f">
                  <v:textbox style="mso-fit-shape-to-text:t" inset="0,0,0,0">
                    <w:txbxContent>
                      <w:p w14:paraId="05F034DF" w14:textId="77777777" w:rsidR="000A0A65" w:rsidRPr="000164CD" w:rsidRDefault="000A0A65" w:rsidP="00336460">
                        <w:pPr>
                          <w:pStyle w:val="Descripcin"/>
                          <w:jc w:val="center"/>
                          <w:rPr>
                            <w:noProof/>
                            <w:sz w:val="24"/>
                          </w:rPr>
                        </w:pPr>
                        <w:bookmarkStart w:id="960"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Buzzer conectado a una ESP32</w:t>
                        </w:r>
                        <w:bookmarkEnd w:id="960"/>
                      </w:p>
                    </w:txbxContent>
                  </v:textbox>
                  <w10:wrap anchorx="margin"/>
                </v:shape>
              </w:pict>
            </mc:Fallback>
          </mc:AlternateContent>
        </w:r>
        <w:bookmarkStart w:id="961" w:name="_Toc41335666"/>
      </w:del>
    </w:p>
    <w:p w14:paraId="68FBE983" w14:textId="1B6F1822" w:rsidR="00AA7BC9" w:rsidDel="006C1D81" w:rsidRDefault="00AA7BC9" w:rsidP="00AA7BC9">
      <w:pPr>
        <w:pStyle w:val="Ttulo3"/>
        <w:rPr>
          <w:del w:id="962" w:author="Steven Ortiz" w:date="2020-07-03T19:05:00Z"/>
          <w:lang w:eastAsia="es-CO"/>
        </w:rPr>
      </w:pPr>
      <w:del w:id="963" w:author="Steven Ortiz" w:date="2020-07-03T19:05:00Z">
        <w:r w:rsidDel="006C1D81">
          <w:rPr>
            <w:lang w:eastAsia="es-CO"/>
          </w:rPr>
          <w:delText>Prueba  de integración</w:delText>
        </w:r>
      </w:del>
    </w:p>
    <w:p w14:paraId="233A327D" w14:textId="5FB03C9A" w:rsidR="002D7B14" w:rsidDel="006C1D81" w:rsidRDefault="002D7B14" w:rsidP="002D7B14">
      <w:pPr>
        <w:pStyle w:val="Sinespaciado"/>
        <w:spacing w:line="480" w:lineRule="auto"/>
        <w:rPr>
          <w:del w:id="964" w:author="Steven Ortiz" w:date="2020-07-03T19:05:00Z"/>
          <w:color w:val="FF0000"/>
          <w:lang w:eastAsia="es-CO"/>
        </w:rPr>
      </w:pPr>
      <w:del w:id="965" w:author="Steven Ortiz" w:date="2020-07-03T19:05:00Z">
        <w:r w:rsidDel="006C1D81">
          <w:rPr>
            <w:lang w:eastAsia="es-CO"/>
          </w:rPr>
          <w:delText xml:space="preserve">Para la prueba de integración, se usaron los componentes del apartado </w:delText>
        </w:r>
        <w:r w:rsidDel="006C1D81">
          <w:rPr>
            <w:lang w:eastAsia="es-CO"/>
          </w:rPr>
          <w:fldChar w:fldCharType="begin"/>
        </w:r>
        <w:r w:rsidDel="006C1D81">
          <w:rPr>
            <w:lang w:eastAsia="es-CO"/>
          </w:rPr>
          <w:delInstrText xml:space="preserve"> REF _Ref42448765 \r \h  \* MERGEFORMAT </w:delInstrText>
        </w:r>
        <w:r w:rsidDel="006C1D81">
          <w:rPr>
            <w:lang w:eastAsia="es-CO"/>
          </w:rPr>
        </w:r>
        <w:r w:rsidDel="006C1D81">
          <w:rPr>
            <w:lang w:eastAsia="es-CO"/>
          </w:rPr>
          <w:fldChar w:fldCharType="separate"/>
        </w:r>
        <w:r w:rsidDel="006C1D81">
          <w:rPr>
            <w:lang w:eastAsia="es-CO"/>
          </w:rPr>
          <w:delText>6.2.1</w:delText>
        </w:r>
        <w:r w:rsidDel="006C1D81">
          <w:rPr>
            <w:lang w:eastAsia="es-CO"/>
          </w:rPr>
          <w:fldChar w:fldCharType="end"/>
        </w:r>
        <w:r w:rsidDel="006C1D81">
          <w:rPr>
            <w:lang w:eastAsia="es-CO"/>
          </w:rPr>
          <w:delText xml:space="preserve"> </w:delText>
        </w:r>
        <w:r w:rsidDel="006C1D81">
          <w:rPr>
            <w:lang w:eastAsia="es-CO"/>
          </w:rPr>
          <w:fldChar w:fldCharType="begin"/>
        </w:r>
        <w:r w:rsidDel="006C1D81">
          <w:rPr>
            <w:lang w:eastAsia="es-CO"/>
          </w:rPr>
          <w:delInstrText xml:space="preserve"> REF _Ref42448781 \h  \* MERGEFORMAT </w:delInstrText>
        </w:r>
        <w:r w:rsidDel="006C1D81">
          <w:rPr>
            <w:lang w:eastAsia="es-CO"/>
          </w:rPr>
        </w:r>
        <w:r w:rsidDel="006C1D81">
          <w:rPr>
            <w:lang w:eastAsia="es-CO"/>
          </w:rPr>
          <w:fldChar w:fldCharType="separate"/>
        </w:r>
        <w:r w:rsidRPr="00A4695F" w:rsidDel="006C1D81">
          <w:rPr>
            <w:lang w:eastAsia="es-CO"/>
          </w:rPr>
          <w:delText>Selección de componentes eléctricos</w:delText>
        </w:r>
        <w:r w:rsidDel="006C1D81">
          <w:rPr>
            <w:lang w:eastAsia="es-CO"/>
          </w:rPr>
          <w:fldChar w:fldCharType="end"/>
        </w:r>
        <w:r w:rsidDel="006C1D81">
          <w:rPr>
            <w:lang w:eastAsia="es-CO"/>
          </w:rPr>
          <w:delText xml:space="preserve">. Para ello, se creó un instrumento musical cada sensor activado genera el sonido de algún instrumento, </w:delText>
        </w:r>
        <w:r w:rsidRPr="005B4509" w:rsidDel="006C1D81">
          <w:rPr>
            <w:lang w:eastAsia="es-CO"/>
          </w:rPr>
          <w:delText>ver</w:delText>
        </w:r>
        <w:r w:rsidR="005B4509" w:rsidDel="006C1D81">
          <w:rPr>
            <w:lang w:eastAsia="es-CO"/>
          </w:rPr>
          <w:delText xml:space="preserve"> </w:delText>
        </w:r>
        <w:r w:rsidR="005B4509" w:rsidDel="006C1D81">
          <w:rPr>
            <w:lang w:eastAsia="es-CO"/>
          </w:rPr>
          <w:fldChar w:fldCharType="begin"/>
        </w:r>
        <w:r w:rsidR="005B4509" w:rsidDel="006C1D81">
          <w:rPr>
            <w:lang w:eastAsia="es-CO"/>
          </w:rPr>
          <w:delInstrText xml:space="preserve"> REF _Ref42449458 \h </w:delInstrText>
        </w:r>
        <w:r w:rsidR="005B4509" w:rsidDel="006C1D81">
          <w:rPr>
            <w:lang w:eastAsia="es-CO"/>
          </w:rPr>
        </w:r>
        <w:r w:rsidR="005B4509" w:rsidDel="006C1D81">
          <w:rPr>
            <w:lang w:eastAsia="es-CO"/>
          </w:rPr>
          <w:fldChar w:fldCharType="separate"/>
        </w:r>
        <w:r w:rsidR="005B4509" w:rsidDel="006C1D81">
          <w:delText xml:space="preserve">Ilustración </w:delText>
        </w:r>
        <w:r w:rsidR="005B4509" w:rsidDel="006C1D81">
          <w:rPr>
            <w:noProof/>
          </w:rPr>
          <w:delText>33</w:delText>
        </w:r>
        <w:r w:rsidR="005B4509" w:rsidDel="006C1D81">
          <w:rPr>
            <w:lang w:eastAsia="es-CO"/>
          </w:rPr>
          <w:fldChar w:fldCharType="end"/>
        </w:r>
        <w:r w:rsidRPr="005B4509" w:rsidDel="006C1D81">
          <w:rPr>
            <w:lang w:eastAsia="es-CO"/>
          </w:rPr>
          <w:delText xml:space="preserve">. </w:delText>
        </w:r>
      </w:del>
    </w:p>
    <w:p w14:paraId="0AAFAE78" w14:textId="47057951" w:rsidR="005B4509" w:rsidDel="006C1D81" w:rsidRDefault="005B4509" w:rsidP="002D7B14">
      <w:pPr>
        <w:pStyle w:val="Sinespaciado"/>
        <w:spacing w:line="480" w:lineRule="auto"/>
        <w:rPr>
          <w:del w:id="966" w:author="Steven Ortiz" w:date="2020-07-03T19:05:00Z"/>
          <w:color w:val="FF0000"/>
          <w:lang w:eastAsia="es-CO"/>
        </w:rPr>
      </w:pPr>
      <w:del w:id="967" w:author="Steven Ortiz" w:date="2020-07-03T19:05:00Z">
        <w:r w:rsidDel="006C1D81">
          <w:rPr>
            <w:noProof/>
            <w:lang w:eastAsia="es-CO"/>
          </w:rPr>
          <mc:AlternateContent>
            <mc:Choice Requires="wps">
              <w:drawing>
                <wp:anchor distT="0" distB="0" distL="114300" distR="114300" simplePos="0" relativeHeight="251792384" behindDoc="0" locked="0" layoutInCell="1" allowOverlap="1" wp14:anchorId="57279B60" wp14:editId="2580A484">
                  <wp:simplePos x="0" y="0"/>
                  <wp:positionH relativeFrom="column">
                    <wp:posOffset>1296670</wp:posOffset>
                  </wp:positionH>
                  <wp:positionV relativeFrom="paragraph">
                    <wp:posOffset>2827655</wp:posOffset>
                  </wp:positionV>
                  <wp:extent cx="30194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a:effectLst/>
                        </wps:spPr>
                        <wps:txbx>
                          <w:txbxContent>
                            <w:p w14:paraId="1DF8569B" w14:textId="77777777" w:rsidR="000A0A65" w:rsidRPr="005E2F6C" w:rsidRDefault="000A0A65" w:rsidP="005B4509">
                              <w:pPr>
                                <w:pStyle w:val="Descripcin"/>
                                <w:jc w:val="center"/>
                                <w:rPr>
                                  <w:noProof/>
                                  <w:sz w:val="24"/>
                                </w:rPr>
                              </w:pPr>
                              <w:bookmarkStart w:id="968" w:name="_Ref42449458"/>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968"/>
                              <w:r>
                                <w:t xml:space="preserve"> Instrumento Musical con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79B60" id="Cuadro de texto 26" o:spid="_x0000_s1058" type="#_x0000_t202" style="position:absolute;left:0;text-align:left;margin-left:102.1pt;margin-top:222.65pt;width:237.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" stroked="f">
                  <v:textbox style="mso-fit-shape-to-text:t" inset="0,0,0,0">
                    <w:txbxContent>
                      <w:p w14:paraId="1DF8569B" w14:textId="77777777" w:rsidR="000A0A65" w:rsidRPr="005E2F6C" w:rsidRDefault="000A0A65" w:rsidP="005B4509">
                        <w:pPr>
                          <w:pStyle w:val="Descripcin"/>
                          <w:jc w:val="center"/>
                          <w:rPr>
                            <w:noProof/>
                            <w:sz w:val="24"/>
                          </w:rPr>
                        </w:pPr>
                        <w:bookmarkStart w:id="969" w:name="_Ref42449458"/>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969"/>
                        <w:r>
                          <w:t xml:space="preserve"> Instrumento Musical con ESP32</w:t>
                        </w:r>
                      </w:p>
                    </w:txbxContent>
                  </v:textbox>
                </v:shape>
              </w:pict>
            </mc:Fallback>
          </mc:AlternateContent>
        </w:r>
        <w:r w:rsidDel="006C1D81">
          <w:rPr>
            <w:noProof/>
            <w:lang w:eastAsia="es-CO"/>
          </w:rPr>
          <w:drawing>
            <wp:anchor distT="0" distB="0" distL="114300" distR="114300" simplePos="0" relativeHeight="251790336" behindDoc="0" locked="0" layoutInCell="1" allowOverlap="1" wp14:anchorId="53343258" wp14:editId="147C445F">
              <wp:simplePos x="0" y="0"/>
              <wp:positionH relativeFrom="margin">
                <wp:align>center</wp:align>
              </wp:positionH>
              <wp:positionV relativeFrom="paragraph">
                <wp:posOffset>13970</wp:posOffset>
              </wp:positionV>
              <wp:extent cx="3019425" cy="2756866"/>
              <wp:effectExtent l="0" t="0" r="0" b="571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0C4E8E5" w14:textId="380BE8AD" w:rsidR="005B4509" w:rsidDel="006C1D81" w:rsidRDefault="005B4509" w:rsidP="002D7B14">
      <w:pPr>
        <w:pStyle w:val="Sinespaciado"/>
        <w:spacing w:line="480" w:lineRule="auto"/>
        <w:rPr>
          <w:del w:id="970" w:author="Steven Ortiz" w:date="2020-07-03T19:05:00Z"/>
          <w:color w:val="FF0000"/>
          <w:lang w:eastAsia="es-CO"/>
        </w:rPr>
      </w:pPr>
    </w:p>
    <w:p w14:paraId="6D274E9D" w14:textId="3BE9FCEE" w:rsidR="005B4509" w:rsidDel="006C1D81" w:rsidRDefault="005B4509" w:rsidP="002D7B14">
      <w:pPr>
        <w:pStyle w:val="Sinespaciado"/>
        <w:spacing w:line="480" w:lineRule="auto"/>
        <w:rPr>
          <w:del w:id="971" w:author="Steven Ortiz" w:date="2020-07-03T19:05:00Z"/>
          <w:color w:val="FF0000"/>
          <w:lang w:eastAsia="es-CO"/>
        </w:rPr>
      </w:pPr>
    </w:p>
    <w:p w14:paraId="17FFCA6F" w14:textId="1A990643" w:rsidR="005B4509" w:rsidDel="006C1D81" w:rsidRDefault="005B4509" w:rsidP="002D7B14">
      <w:pPr>
        <w:pStyle w:val="Sinespaciado"/>
        <w:spacing w:line="480" w:lineRule="auto"/>
        <w:rPr>
          <w:del w:id="972" w:author="Steven Ortiz" w:date="2020-07-03T19:05:00Z"/>
          <w:color w:val="FF0000"/>
          <w:lang w:eastAsia="es-CO"/>
        </w:rPr>
      </w:pPr>
    </w:p>
    <w:p w14:paraId="4B05BF4B" w14:textId="7B91FCF9" w:rsidR="005B4509" w:rsidDel="006C1D81" w:rsidRDefault="005B4509" w:rsidP="002D7B14">
      <w:pPr>
        <w:pStyle w:val="Sinespaciado"/>
        <w:spacing w:line="480" w:lineRule="auto"/>
        <w:rPr>
          <w:del w:id="973" w:author="Steven Ortiz" w:date="2020-07-03T19:05:00Z"/>
          <w:color w:val="FF0000"/>
          <w:lang w:eastAsia="es-CO"/>
        </w:rPr>
      </w:pPr>
    </w:p>
    <w:p w14:paraId="36887836" w14:textId="2AA2C4FC" w:rsidR="005B4509" w:rsidDel="006C1D81" w:rsidRDefault="005B4509" w:rsidP="002D7B14">
      <w:pPr>
        <w:pStyle w:val="Sinespaciado"/>
        <w:spacing w:line="480" w:lineRule="auto"/>
        <w:rPr>
          <w:del w:id="974" w:author="Steven Ortiz" w:date="2020-07-03T19:05:00Z"/>
          <w:color w:val="FF0000"/>
          <w:lang w:eastAsia="es-CO"/>
        </w:rPr>
      </w:pPr>
    </w:p>
    <w:p w14:paraId="2C7892E6" w14:textId="416BBA02" w:rsidR="005B4509" w:rsidDel="006C1D81" w:rsidRDefault="005B4509" w:rsidP="002D7B14">
      <w:pPr>
        <w:pStyle w:val="Sinespaciado"/>
        <w:spacing w:line="480" w:lineRule="auto"/>
        <w:rPr>
          <w:del w:id="975" w:author="Steven Ortiz" w:date="2020-07-03T19:05:00Z"/>
          <w:color w:val="FF0000"/>
          <w:lang w:eastAsia="es-CO"/>
        </w:rPr>
      </w:pPr>
    </w:p>
    <w:p w14:paraId="28A84EE2" w14:textId="5CCBBCFC" w:rsidR="005B4509" w:rsidDel="006C1D81" w:rsidRDefault="005B4509" w:rsidP="002D7B14">
      <w:pPr>
        <w:pStyle w:val="Sinespaciado"/>
        <w:spacing w:line="480" w:lineRule="auto"/>
        <w:rPr>
          <w:del w:id="976" w:author="Steven Ortiz" w:date="2020-07-03T19:05:00Z"/>
          <w:color w:val="FF0000"/>
          <w:lang w:eastAsia="es-CO"/>
        </w:rPr>
      </w:pPr>
    </w:p>
    <w:p w14:paraId="5BE6F8F6" w14:textId="0F1DFCB9" w:rsidR="002D7B14" w:rsidDel="006C1D81" w:rsidRDefault="002D7B14" w:rsidP="002D7B14">
      <w:pPr>
        <w:pStyle w:val="Sinespaciado"/>
        <w:spacing w:line="480" w:lineRule="auto"/>
        <w:rPr>
          <w:del w:id="977" w:author="Steven Ortiz" w:date="2020-07-03T19:05:00Z"/>
          <w:color w:val="FF0000"/>
          <w:lang w:eastAsia="es-CO"/>
        </w:rPr>
      </w:pPr>
    </w:p>
    <w:p w14:paraId="46E9CC6F" w14:textId="6ECB855C" w:rsidR="00AA7BC9" w:rsidDel="006C1D81" w:rsidRDefault="002D7B14" w:rsidP="002D7B14">
      <w:pPr>
        <w:pStyle w:val="Sinespaciado"/>
        <w:spacing w:line="480" w:lineRule="auto"/>
        <w:rPr>
          <w:del w:id="978" w:author="Steven Ortiz" w:date="2020-07-03T19:05:00Z"/>
          <w:color w:val="FF0000"/>
          <w:lang w:eastAsia="es-CO"/>
        </w:rPr>
      </w:pPr>
      <w:del w:id="979" w:author="Steven Ortiz" w:date="2020-07-03T19:05:00Z">
        <w:r w:rsidDel="006C1D81">
          <w:rPr>
            <w:color w:val="000000" w:themeColor="text1"/>
            <w:lang w:eastAsia="es-CO"/>
          </w:rPr>
          <w:delText xml:space="preserve">El programa generado por bloques y enviado a través de WebSocket </w:delText>
        </w:r>
        <w:r w:rsidRPr="005B4509" w:rsidDel="006C1D81">
          <w:rPr>
            <w:lang w:eastAsia="es-CO"/>
          </w:rPr>
          <w:delText xml:space="preserve">ver </w:delText>
        </w:r>
        <w:r w:rsidR="005B4509" w:rsidDel="006C1D81">
          <w:rPr>
            <w:lang w:eastAsia="es-CO"/>
          </w:rPr>
          <w:fldChar w:fldCharType="begin"/>
        </w:r>
        <w:r w:rsidR="005B4509" w:rsidDel="006C1D81">
          <w:rPr>
            <w:lang w:eastAsia="es-CO"/>
          </w:rPr>
          <w:delInstrText xml:space="preserve"> REF _Ref42449518 \h </w:delInstrText>
        </w:r>
        <w:r w:rsidR="005B4509" w:rsidDel="006C1D81">
          <w:rPr>
            <w:lang w:eastAsia="es-CO"/>
          </w:rPr>
        </w:r>
        <w:r w:rsidR="005B4509" w:rsidDel="006C1D81">
          <w:rPr>
            <w:lang w:eastAsia="es-CO"/>
          </w:rPr>
          <w:fldChar w:fldCharType="separate"/>
        </w:r>
        <w:r w:rsidR="005B4509" w:rsidDel="006C1D81">
          <w:delText xml:space="preserve">Ilustración </w:delText>
        </w:r>
        <w:r w:rsidR="005B4509" w:rsidDel="006C1D81">
          <w:rPr>
            <w:noProof/>
          </w:rPr>
          <w:delText>34</w:delText>
        </w:r>
        <w:r w:rsidR="005B4509" w:rsidDel="006C1D81">
          <w:rPr>
            <w:lang w:eastAsia="es-CO"/>
          </w:rPr>
          <w:fldChar w:fldCharType="end"/>
        </w:r>
        <w:r w:rsidRPr="005B4509" w:rsidDel="006C1D81">
          <w:rPr>
            <w:lang w:eastAsia="es-CO"/>
          </w:rPr>
          <w:delText xml:space="preserve">. </w:delText>
        </w:r>
      </w:del>
    </w:p>
    <w:p w14:paraId="12549AB7" w14:textId="7F91791A" w:rsidR="002D7B14" w:rsidDel="006C1D81" w:rsidRDefault="005B4509" w:rsidP="002D7B14">
      <w:pPr>
        <w:pStyle w:val="Sinespaciado"/>
        <w:spacing w:line="480" w:lineRule="auto"/>
        <w:rPr>
          <w:del w:id="980" w:author="Steven Ortiz" w:date="2020-07-03T19:05:00Z"/>
          <w:color w:val="FF0000"/>
          <w:lang w:eastAsia="es-CO"/>
        </w:rPr>
      </w:pPr>
      <w:del w:id="981" w:author="Steven Ortiz" w:date="2020-07-03T19:05:00Z">
        <w:r w:rsidDel="006C1D81">
          <w:rPr>
            <w:noProof/>
            <w:lang w:eastAsia="es-CO"/>
          </w:rPr>
          <mc:AlternateContent>
            <mc:Choice Requires="wps">
              <w:drawing>
                <wp:anchor distT="0" distB="0" distL="114300" distR="114300" simplePos="0" relativeHeight="251794432" behindDoc="0" locked="0" layoutInCell="1" allowOverlap="1" wp14:anchorId="7E57A149" wp14:editId="02D3773E">
                  <wp:simplePos x="0" y="0"/>
                  <wp:positionH relativeFrom="column">
                    <wp:posOffset>-7620</wp:posOffset>
                  </wp:positionH>
                  <wp:positionV relativeFrom="paragraph">
                    <wp:posOffset>2919730</wp:posOffset>
                  </wp:positionV>
                  <wp:extent cx="561213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5331773" w14:textId="77777777" w:rsidR="000A0A65" w:rsidRPr="001C6938" w:rsidRDefault="000A0A65" w:rsidP="005B4509">
                              <w:pPr>
                                <w:pStyle w:val="Descripcin"/>
                                <w:jc w:val="center"/>
                                <w:rPr>
                                  <w:noProof/>
                                  <w:sz w:val="24"/>
                                </w:rPr>
                              </w:pPr>
                              <w:bookmarkStart w:id="982" w:name="_Ref42449518"/>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982"/>
                              <w:r>
                                <w:t xml:space="preserve"> Instrumento programado por la 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7A149" id="Cuadro de texto 30" o:spid="_x0000_s1059" type="#_x0000_t202" style="position:absolute;left:0;text-align:left;margin-left:-.6pt;margin-top:229.9pt;width:441.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" stroked="f">
                  <v:textbox style="mso-fit-shape-to-text:t" inset="0,0,0,0">
                    <w:txbxContent>
                      <w:p w14:paraId="55331773" w14:textId="77777777" w:rsidR="000A0A65" w:rsidRPr="001C6938" w:rsidRDefault="000A0A65" w:rsidP="005B4509">
                        <w:pPr>
                          <w:pStyle w:val="Descripcin"/>
                          <w:jc w:val="center"/>
                          <w:rPr>
                            <w:noProof/>
                            <w:sz w:val="24"/>
                          </w:rPr>
                        </w:pPr>
                        <w:bookmarkStart w:id="983" w:name="_Ref42449518"/>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983"/>
                        <w:r>
                          <w:t xml:space="preserve"> Instrumento programado por la plataforma</w:t>
                        </w:r>
                      </w:p>
                    </w:txbxContent>
                  </v:textbox>
                </v:shape>
              </w:pict>
            </mc:Fallback>
          </mc:AlternateContent>
        </w:r>
        <w:r w:rsidR="002D7B14" w:rsidDel="006C1D81">
          <w:rPr>
            <w:noProof/>
            <w:lang w:eastAsia="es-CO"/>
          </w:rPr>
          <w:drawing>
            <wp:anchor distT="0" distB="0" distL="114300" distR="114300" simplePos="0" relativeHeight="251789312" behindDoc="0" locked="0" layoutInCell="1" allowOverlap="1" wp14:anchorId="0592339C" wp14:editId="54D28FFC">
              <wp:simplePos x="0" y="0"/>
              <wp:positionH relativeFrom="margin">
                <wp:align>right</wp:align>
              </wp:positionH>
              <wp:positionV relativeFrom="paragraph">
                <wp:posOffset>5080</wp:posOffset>
              </wp:positionV>
              <wp:extent cx="5612130" cy="2857500"/>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2C01088" w14:textId="0ADFE67D" w:rsidR="002D7B14" w:rsidDel="006C1D81" w:rsidRDefault="002D7B14" w:rsidP="002D7B14">
      <w:pPr>
        <w:pStyle w:val="Sinespaciado"/>
        <w:spacing w:line="480" w:lineRule="auto"/>
        <w:rPr>
          <w:del w:id="984" w:author="Steven Ortiz" w:date="2020-07-03T19:05:00Z"/>
          <w:color w:val="FF0000"/>
          <w:lang w:eastAsia="es-CO"/>
        </w:rPr>
      </w:pPr>
    </w:p>
    <w:p w14:paraId="2D471822" w14:textId="4A9A0F9E" w:rsidR="002D7B14" w:rsidDel="006C1D81" w:rsidRDefault="002D7B14" w:rsidP="002D7B14">
      <w:pPr>
        <w:pStyle w:val="Sinespaciado"/>
        <w:spacing w:line="480" w:lineRule="auto"/>
        <w:rPr>
          <w:del w:id="985" w:author="Steven Ortiz" w:date="2020-07-03T19:05:00Z"/>
          <w:color w:val="FF0000"/>
          <w:lang w:eastAsia="es-CO"/>
        </w:rPr>
      </w:pPr>
    </w:p>
    <w:p w14:paraId="1B75AB51" w14:textId="135601CF" w:rsidR="002D7B14" w:rsidDel="006C1D81" w:rsidRDefault="002D7B14" w:rsidP="002D7B14">
      <w:pPr>
        <w:pStyle w:val="Sinespaciado"/>
        <w:spacing w:line="480" w:lineRule="auto"/>
        <w:rPr>
          <w:del w:id="986" w:author="Steven Ortiz" w:date="2020-07-03T19:05:00Z"/>
          <w:color w:val="FF0000"/>
          <w:lang w:eastAsia="es-CO"/>
        </w:rPr>
      </w:pPr>
    </w:p>
    <w:p w14:paraId="0C3A0989" w14:textId="65901AC5" w:rsidR="002D7B14" w:rsidDel="006C1D81" w:rsidRDefault="002D7B14" w:rsidP="002D7B14">
      <w:pPr>
        <w:pStyle w:val="Sinespaciado"/>
        <w:spacing w:line="480" w:lineRule="auto"/>
        <w:rPr>
          <w:del w:id="987" w:author="Steven Ortiz" w:date="2020-07-03T19:05:00Z"/>
          <w:color w:val="FF0000"/>
          <w:lang w:eastAsia="es-CO"/>
        </w:rPr>
      </w:pPr>
    </w:p>
    <w:p w14:paraId="298C8EB5" w14:textId="645FD6B9" w:rsidR="002D7B14" w:rsidDel="006C1D81" w:rsidRDefault="002D7B14" w:rsidP="002D7B14">
      <w:pPr>
        <w:pStyle w:val="Sinespaciado"/>
        <w:spacing w:line="480" w:lineRule="auto"/>
        <w:rPr>
          <w:del w:id="988" w:author="Steven Ortiz" w:date="2020-07-03T19:05:00Z"/>
          <w:color w:val="FF0000"/>
          <w:lang w:eastAsia="es-CO"/>
        </w:rPr>
      </w:pPr>
    </w:p>
    <w:p w14:paraId="104B899A" w14:textId="4BBD6B45" w:rsidR="002D7B14" w:rsidDel="006C1D81" w:rsidRDefault="002D7B14" w:rsidP="002D7B14">
      <w:pPr>
        <w:pStyle w:val="Sinespaciado"/>
        <w:spacing w:line="480" w:lineRule="auto"/>
        <w:rPr>
          <w:del w:id="989" w:author="Steven Ortiz" w:date="2020-07-03T19:05:00Z"/>
          <w:color w:val="FF0000"/>
          <w:lang w:eastAsia="es-CO"/>
        </w:rPr>
      </w:pPr>
    </w:p>
    <w:p w14:paraId="3CEA963D" w14:textId="3CC91DC5" w:rsidR="002D7B14" w:rsidDel="006C1D81" w:rsidRDefault="002D7B14" w:rsidP="002D7B14">
      <w:pPr>
        <w:pStyle w:val="Sinespaciado"/>
        <w:spacing w:line="480" w:lineRule="auto"/>
        <w:rPr>
          <w:del w:id="990" w:author="Steven Ortiz" w:date="2020-07-03T19:05:00Z"/>
          <w:color w:val="FF0000"/>
          <w:lang w:eastAsia="es-CO"/>
        </w:rPr>
      </w:pPr>
    </w:p>
    <w:p w14:paraId="0E926BF8" w14:textId="0A87D108" w:rsidR="002D7B14" w:rsidDel="006C1D81" w:rsidRDefault="002D7B14" w:rsidP="002D7B14">
      <w:pPr>
        <w:pStyle w:val="Sinespaciado"/>
        <w:spacing w:line="480" w:lineRule="auto"/>
        <w:rPr>
          <w:del w:id="991" w:author="Steven Ortiz" w:date="2020-07-03T19:05:00Z"/>
          <w:color w:val="FF0000"/>
          <w:lang w:eastAsia="es-CO"/>
        </w:rPr>
      </w:pPr>
    </w:p>
    <w:p w14:paraId="2244B95A" w14:textId="3F27DBBA" w:rsidR="00AA7BC9" w:rsidRPr="00AA7BC9" w:rsidDel="006C1D81" w:rsidRDefault="002D7B14" w:rsidP="005B4509">
      <w:pPr>
        <w:pStyle w:val="Sinespaciado"/>
        <w:spacing w:line="480" w:lineRule="auto"/>
        <w:rPr>
          <w:del w:id="992" w:author="Steven Ortiz" w:date="2020-07-03T19:05:00Z"/>
          <w:lang w:eastAsia="es-CO"/>
        </w:rPr>
      </w:pPr>
      <w:del w:id="993" w:author="Steven Ortiz" w:date="2020-07-03T19:05:00Z">
        <w:r w:rsidDel="006C1D81">
          <w:rPr>
            <w:lang w:eastAsia="es-CO"/>
          </w:rPr>
          <w:delText xml:space="preserve">Para ver el instrumento ver el video del enlace </w:delText>
        </w:r>
        <w:r w:rsidR="000A0A65" w:rsidDel="006C1D81">
          <w:rPr>
            <w:rStyle w:val="Hipervnculo"/>
            <w:lang w:eastAsia="es-CO"/>
          </w:rPr>
          <w:fldChar w:fldCharType="begin"/>
        </w:r>
        <w:r w:rsidR="000A0A65" w:rsidDel="006C1D81">
          <w:rPr>
            <w:rStyle w:val="Hipervnculo"/>
            <w:lang w:eastAsia="es-CO"/>
          </w:rPr>
          <w:delInstrText xml:space="preserve"> HYPERLINK "https://youtu.be/-TZP49mcGTE" </w:delInstrText>
        </w:r>
        <w:r w:rsidR="000A0A65" w:rsidDel="006C1D81">
          <w:rPr>
            <w:rStyle w:val="Hipervnculo"/>
            <w:lang w:eastAsia="es-CO"/>
          </w:rPr>
          <w:fldChar w:fldCharType="separate"/>
        </w:r>
        <w:r w:rsidR="009363F3" w:rsidRPr="00B5594B" w:rsidDel="006C1D81">
          <w:rPr>
            <w:rStyle w:val="Hipervnculo"/>
            <w:lang w:eastAsia="es-CO"/>
          </w:rPr>
          <w:delText>https://youtu.be/-TZP49mcGTE</w:delText>
        </w:r>
        <w:r w:rsidR="000A0A65" w:rsidDel="006C1D81">
          <w:rPr>
            <w:rStyle w:val="Hipervnculo"/>
            <w:lang w:eastAsia="es-CO"/>
          </w:rPr>
          <w:fldChar w:fldCharType="end"/>
        </w:r>
        <w:r w:rsidR="009363F3" w:rsidDel="006C1D81">
          <w:rPr>
            <w:lang w:eastAsia="es-CO"/>
          </w:rPr>
          <w:delText xml:space="preserve"> </w:delText>
        </w:r>
        <w:r w:rsidDel="006C1D81">
          <w:rPr>
            <w:lang w:eastAsia="es-CO"/>
          </w:rPr>
          <w:tab/>
        </w:r>
      </w:del>
    </w:p>
    <w:p w14:paraId="41876446" w14:textId="77254722" w:rsidR="009B1AA5" w:rsidDel="006C1D81" w:rsidRDefault="009B1AA5" w:rsidP="00336460">
      <w:pPr>
        <w:pStyle w:val="Ttulo1"/>
        <w:tabs>
          <w:tab w:val="left" w:pos="142"/>
        </w:tabs>
        <w:spacing w:line="480" w:lineRule="auto"/>
        <w:ind w:left="0"/>
        <w:rPr>
          <w:del w:id="994" w:author="Steven Ortiz" w:date="2020-07-03T19:05:00Z"/>
          <w:rFonts w:cs="Times New Roman"/>
        </w:rPr>
      </w:pPr>
      <w:del w:id="995" w:author="Steven Ortiz" w:date="2020-07-03T19:05:00Z">
        <w:r w:rsidDel="006C1D81">
          <w:rPr>
            <w:rFonts w:cs="Times New Roman"/>
          </w:rPr>
          <w:delText>Análisis de resultados</w:delText>
        </w:r>
      </w:del>
    </w:p>
    <w:p w14:paraId="021E9C36" w14:textId="48AD10D9" w:rsidR="007A5647" w:rsidDel="006C1D81" w:rsidRDefault="00574B75" w:rsidP="00574B75">
      <w:pPr>
        <w:pStyle w:val="Sinespaciado"/>
        <w:spacing w:line="480" w:lineRule="auto"/>
        <w:rPr>
          <w:del w:id="996" w:author="Steven Ortiz" w:date="2020-07-03T19:05:00Z"/>
          <w:lang w:eastAsia="es-CO"/>
        </w:rPr>
      </w:pPr>
      <w:del w:id="997" w:author="Steven Ortiz" w:date="2020-07-03T19:05:00Z">
        <w:r w:rsidDel="006C1D81">
          <w:rPr>
            <w:lang w:eastAsia="es-CO"/>
          </w:rPr>
          <w:delText xml:space="preserve">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w:delText>
        </w:r>
        <w:r w:rsidR="00AA7BC9" w:rsidDel="006C1D81">
          <w:rPr>
            <w:lang w:eastAsia="es-CO"/>
          </w:rPr>
          <w:delText>a</w:delText>
        </w:r>
        <w:r w:rsidDel="006C1D81">
          <w:rPr>
            <w:lang w:eastAsia="es-CO"/>
          </w:rPr>
          <w:delText xml:space="preserve">demás </w:delText>
        </w:r>
        <w:r w:rsidR="00AA7BC9" w:rsidDel="006C1D81">
          <w:rPr>
            <w:lang w:eastAsia="es-CO"/>
          </w:rPr>
          <w:delText>permite</w:delText>
        </w:r>
        <w:r w:rsidDel="006C1D81">
          <w:rPr>
            <w:lang w:eastAsia="es-CO"/>
          </w:rPr>
          <w:delText xml:space="preserve"> que </w:delText>
        </w:r>
        <w:r w:rsidR="003F3828" w:rsidDel="006C1D81">
          <w:rPr>
            <w:lang w:eastAsia="es-CO"/>
          </w:rPr>
          <w:delText>el usuario pueda construir sus propios instrumentos musicales.</w:delText>
        </w:r>
      </w:del>
    </w:p>
    <w:p w14:paraId="6B5B81BB" w14:textId="1EE83E35" w:rsidR="003F3828" w:rsidDel="006C1D81" w:rsidRDefault="003F3828" w:rsidP="00574B75">
      <w:pPr>
        <w:pStyle w:val="Sinespaciado"/>
        <w:spacing w:line="480" w:lineRule="auto"/>
        <w:rPr>
          <w:del w:id="998" w:author="Steven Ortiz" w:date="2020-07-03T19:05:00Z"/>
          <w:lang w:eastAsia="es-CO"/>
        </w:rPr>
      </w:pPr>
      <w:del w:id="999" w:author="Steven Ortiz" w:date="2020-07-03T19:05:00Z">
        <w:r w:rsidDel="006C1D81">
          <w:rPr>
            <w:lang w:eastAsia="es-CO"/>
          </w:rPr>
          <w:delText>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protoboard como se evidencia en los resultados.</w:delText>
        </w:r>
      </w:del>
    </w:p>
    <w:p w14:paraId="308CD308" w14:textId="11C58F39" w:rsidR="003F3828" w:rsidDel="006C1D81" w:rsidRDefault="00A33F35" w:rsidP="00574B75">
      <w:pPr>
        <w:pStyle w:val="Sinespaciado"/>
        <w:spacing w:line="480" w:lineRule="auto"/>
        <w:rPr>
          <w:del w:id="1000" w:author="Steven Ortiz" w:date="2020-07-03T19:05:00Z"/>
          <w:lang w:eastAsia="es-CO"/>
        </w:rPr>
      </w:pPr>
      <w:del w:id="1001" w:author="Steven Ortiz" w:date="2020-07-03T19:05:00Z">
        <w:r w:rsidDel="006C1D81">
          <w:rPr>
            <w:lang w:eastAsia="es-CO"/>
          </w:rPr>
          <w:delText xml:space="preserve">Entre las plataformas de programación visual encontradas en el apartado </w:delText>
        </w:r>
        <w:r w:rsidDel="006C1D81">
          <w:rPr>
            <w:lang w:eastAsia="es-CO"/>
          </w:rPr>
          <w:fldChar w:fldCharType="begin"/>
        </w:r>
        <w:r w:rsidDel="006C1D81">
          <w:rPr>
            <w:lang w:eastAsia="es-CO"/>
          </w:rPr>
          <w:delInstrText xml:space="preserve"> REF _Ref42439462 \r \h </w:delInstrText>
        </w:r>
        <w:r w:rsidDel="006C1D81">
          <w:rPr>
            <w:lang w:eastAsia="es-CO"/>
          </w:rPr>
        </w:r>
        <w:r w:rsidDel="006C1D81">
          <w:rPr>
            <w:lang w:eastAsia="es-CO"/>
          </w:rPr>
          <w:fldChar w:fldCharType="separate"/>
        </w:r>
        <w:r w:rsidDel="006C1D81">
          <w:rPr>
            <w:lang w:eastAsia="es-CO"/>
          </w:rPr>
          <w:delText>4.3</w:delText>
        </w:r>
        <w:r w:rsidDel="006C1D81">
          <w:rPr>
            <w:lang w:eastAsia="es-CO"/>
          </w:rPr>
          <w:fldChar w:fldCharType="end"/>
        </w:r>
        <w:r w:rsidDel="006C1D81">
          <w:rPr>
            <w:lang w:eastAsia="es-CO"/>
          </w:rPr>
          <w:delText>, este proyecto de tesis se diferencia de la mayoría ya que permite la programación de una tarjeta de desarroll</w:delText>
        </w:r>
        <w:r w:rsidR="00AA7BC9" w:rsidDel="006C1D81">
          <w:rPr>
            <w:lang w:eastAsia="es-CO"/>
          </w:rPr>
          <w:delText>o</w:delText>
        </w:r>
        <w:r w:rsidDel="006C1D81">
          <w:rPr>
            <w:lang w:eastAsia="es-CO"/>
          </w:rPr>
          <w:delText xml:space="preserve">, solo pareciéndose a la encontrada en el apartado </w:delText>
        </w:r>
        <w:r w:rsidDel="006C1D81">
          <w:rPr>
            <w:lang w:eastAsia="es-CO"/>
          </w:rPr>
          <w:fldChar w:fldCharType="begin"/>
        </w:r>
        <w:r w:rsidDel="006C1D81">
          <w:rPr>
            <w:lang w:eastAsia="es-CO"/>
          </w:rPr>
          <w:delInstrText xml:space="preserve"> REF _Ref42439592 \w \h </w:delInstrText>
        </w:r>
        <w:r w:rsidDel="006C1D81">
          <w:rPr>
            <w:lang w:eastAsia="es-CO"/>
          </w:rPr>
        </w:r>
        <w:r w:rsidDel="006C1D81">
          <w:rPr>
            <w:lang w:eastAsia="es-CO"/>
          </w:rPr>
          <w:fldChar w:fldCharType="separate"/>
        </w:r>
        <w:r w:rsidDel="006C1D81">
          <w:rPr>
            <w:lang w:eastAsia="es-CO"/>
          </w:rPr>
          <w:delText>4.3.2</w:delText>
        </w:r>
        <w:r w:rsidDel="006C1D81">
          <w:rPr>
            <w:lang w:eastAsia="es-CO"/>
          </w:rPr>
          <w:fldChar w:fldCharType="end"/>
        </w:r>
        <w:r w:rsidDel="006C1D81">
          <w:rPr>
            <w:lang w:eastAsia="es-CO"/>
          </w:rPr>
          <w:delText xml:space="preserve"> </w:delText>
        </w:r>
        <w:r w:rsidDel="006C1D81">
          <w:rPr>
            <w:lang w:eastAsia="es-CO"/>
          </w:rPr>
          <w:fldChar w:fldCharType="begin"/>
        </w:r>
        <w:r w:rsidDel="006C1D81">
          <w:rPr>
            <w:lang w:eastAsia="es-CO"/>
          </w:rPr>
          <w:delInstrText xml:space="preserve"> REF _Ref42439598 \h </w:delInstrText>
        </w:r>
        <w:r w:rsidDel="006C1D81">
          <w:rPr>
            <w:lang w:eastAsia="es-CO"/>
          </w:rPr>
        </w:r>
        <w:r w:rsidDel="006C1D81">
          <w:rPr>
            <w:lang w:eastAsia="es-CO"/>
          </w:rPr>
          <w:fldChar w:fldCharType="separate"/>
        </w:r>
        <w:r w:rsidRPr="00FD0AA3" w:rsidDel="006C1D81">
          <w:delText>Micro:bit</w:delText>
        </w:r>
        <w:r w:rsidDel="006C1D81">
          <w:rPr>
            <w:lang w:eastAsia="es-CO"/>
          </w:rPr>
          <w:fldChar w:fldCharType="end"/>
        </w:r>
        <w:r w:rsidDel="006C1D81">
          <w:rPr>
            <w:lang w:eastAsia="es-CO"/>
          </w:rPr>
          <w:delText>, ya que esta se puede realizar casi lo mismo para la tarjeta MicroBit, pero a diferencia de la anterior, esta presenta soporte para cualquier tarjeta que soporte MicroPython, además pudiéndose conectar a la tarjeta a través de una conexión por WebSocket.</w:delText>
        </w:r>
      </w:del>
    </w:p>
    <w:p w14:paraId="25889A46" w14:textId="195C21FD" w:rsidR="001C3288" w:rsidDel="006C1D81" w:rsidRDefault="001C3288" w:rsidP="00574B75">
      <w:pPr>
        <w:pStyle w:val="Sinespaciado"/>
        <w:spacing w:line="480" w:lineRule="auto"/>
        <w:rPr>
          <w:del w:id="1002" w:author="Steven Ortiz" w:date="2020-07-03T19:05:00Z"/>
          <w:lang w:eastAsia="es-CO"/>
        </w:rPr>
      </w:pPr>
      <w:del w:id="1003" w:author="Steven Ortiz" w:date="2020-07-03T19:05:00Z">
        <w:r w:rsidDel="006C1D81">
          <w:rPr>
            <w:lang w:eastAsia="es-CO"/>
          </w:rPr>
          <w:delText>Aunque cualquier programa que se escriba en MicroPython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MicroPython es bastante parecido a Python, pero no contiene todas las funciones y librerías que Python puede tener.</w:delText>
        </w:r>
      </w:del>
    </w:p>
    <w:p w14:paraId="04932409" w14:textId="475A36DA" w:rsidR="00A33F35" w:rsidDel="006C1D81" w:rsidRDefault="00A33F35" w:rsidP="00574B75">
      <w:pPr>
        <w:pStyle w:val="Sinespaciado"/>
        <w:spacing w:line="480" w:lineRule="auto"/>
        <w:rPr>
          <w:del w:id="1004" w:author="Steven Ortiz" w:date="2020-07-03T19:05:00Z"/>
          <w:lang w:eastAsia="es-CO"/>
        </w:rPr>
      </w:pPr>
      <w:del w:id="1005" w:author="Steven Ortiz" w:date="2020-07-03T19:05:00Z">
        <w:r w:rsidDel="006C1D81">
          <w:rPr>
            <w:lang w:eastAsia="es-CO"/>
          </w:rPr>
          <w:delText xml:space="preserve">Este proyecto de tesis presenta gran expectativa, ya que podría utilizarse para enseñar programación como en las escuelas y universidades, y en el caso de las universidades podría utilizarse tanto para adentrar a los aprendices en el mundo de la programación </w:delText>
        </w:r>
        <w:r w:rsidR="00D5449F" w:rsidDel="006C1D81">
          <w:rPr>
            <w:lang w:eastAsia="es-CO"/>
          </w:rPr>
          <w:delText>entre los primeros semestres y en el manejo de lenguajes de programación como lo es Python</w:delText>
        </w:r>
        <w:r w:rsidDel="006C1D81">
          <w:rPr>
            <w:lang w:eastAsia="es-CO"/>
          </w:rPr>
          <w:delText xml:space="preserve">, como en el manejo de </w:delText>
        </w:r>
        <w:r w:rsidR="00D5449F" w:rsidDel="006C1D81">
          <w:rPr>
            <w:lang w:eastAsia="es-CO"/>
          </w:rPr>
          <w:delText>tarjetas de desarrollo.</w:delText>
        </w:r>
      </w:del>
    </w:p>
    <w:p w14:paraId="1BDA0E04" w14:textId="3A6187DF" w:rsidR="009363F3" w:rsidDel="006C1D81" w:rsidRDefault="00D5449F" w:rsidP="009363F3">
      <w:pPr>
        <w:pStyle w:val="Sinespaciado"/>
        <w:spacing w:line="480" w:lineRule="auto"/>
        <w:rPr>
          <w:ins w:id="1006" w:author="UECCI" w:date="2020-06-30T21:40:00Z"/>
          <w:del w:id="1007" w:author="Steven Ortiz" w:date="2020-07-03T19:05:00Z"/>
          <w:lang w:eastAsia="es-CO"/>
        </w:rPr>
      </w:pPr>
      <w:del w:id="1008" w:author="Steven Ortiz" w:date="2020-07-03T19:05:00Z">
        <w:r w:rsidDel="006C1D81">
          <w:rPr>
            <w:lang w:eastAsia="es-CO"/>
          </w:rPr>
          <w:delText>Como recomendaciones para futuros proyectos que surjan a partir de este, se encuentran, poder agregar animaciones a la plataforma cuando se corra un programa realizado en la página. Poder generar sonidos</w:delText>
        </w:r>
        <w:r w:rsidR="00AA7BC9" w:rsidDel="006C1D81">
          <w:rPr>
            <w:lang w:eastAsia="es-CO"/>
          </w:rPr>
          <w:delText xml:space="preserve"> utilizando I2S</w:delText>
        </w:r>
        <w:r w:rsidDel="006C1D81">
          <w:rPr>
            <w:lang w:eastAsia="es-CO"/>
          </w:rPr>
          <w:delText xml:space="preserve"> </w:delText>
        </w:r>
        <w:r w:rsidR="00AA7BC9" w:rsidDel="006C1D81">
          <w:rPr>
            <w:lang w:eastAsia="es-CO"/>
          </w:rPr>
          <w:delText>y lograr una mejoría en el mismo</w:delText>
        </w:r>
        <w:r w:rsidDel="006C1D81">
          <w:rPr>
            <w:lang w:eastAsia="es-CO"/>
          </w:rPr>
          <w:delText xml:space="preserve">. Y expandir la plataforma agregando nuevos dispositivos y funciones. </w:delText>
        </w:r>
      </w:del>
    </w:p>
    <w:p w14:paraId="17587165" w14:textId="4AA64E80" w:rsidR="00BC3ABD" w:rsidDel="006C1D81" w:rsidRDefault="00BC3ABD" w:rsidP="009363F3">
      <w:pPr>
        <w:pStyle w:val="Sinespaciado"/>
        <w:spacing w:line="480" w:lineRule="auto"/>
        <w:rPr>
          <w:ins w:id="1009" w:author="UECCI" w:date="2020-06-30T21:40:00Z"/>
          <w:del w:id="1010" w:author="Steven Ortiz" w:date="2020-07-03T19:05:00Z"/>
          <w:lang w:eastAsia="es-CO"/>
        </w:rPr>
      </w:pPr>
    </w:p>
    <w:p w14:paraId="3702DD2C" w14:textId="691E7231" w:rsidR="00BC3ABD" w:rsidDel="006C1D81" w:rsidRDefault="00BC3ABD" w:rsidP="009363F3">
      <w:pPr>
        <w:pStyle w:val="Sinespaciado"/>
        <w:spacing w:line="480" w:lineRule="auto"/>
        <w:rPr>
          <w:ins w:id="1011" w:author="UECCI" w:date="2020-06-30T21:40:00Z"/>
          <w:del w:id="1012" w:author="Steven Ortiz" w:date="2020-07-03T19:05:00Z"/>
          <w:lang w:eastAsia="es-CO"/>
        </w:rPr>
      </w:pPr>
    </w:p>
    <w:p w14:paraId="03EBC4A5" w14:textId="500FBF01" w:rsidR="00BC3ABD" w:rsidDel="006C1D81" w:rsidRDefault="00BC3ABD" w:rsidP="009363F3">
      <w:pPr>
        <w:pStyle w:val="Sinespaciado"/>
        <w:spacing w:line="480" w:lineRule="auto"/>
        <w:rPr>
          <w:ins w:id="1013" w:author="UECCI" w:date="2020-06-30T21:40:00Z"/>
          <w:del w:id="1014" w:author="Steven Ortiz" w:date="2020-07-03T19:05:00Z"/>
          <w:lang w:eastAsia="es-CO"/>
        </w:rPr>
      </w:pPr>
    </w:p>
    <w:p w14:paraId="06E39163" w14:textId="071F7736" w:rsidR="00BC3ABD" w:rsidDel="006C1D81" w:rsidRDefault="00BC3ABD" w:rsidP="009363F3">
      <w:pPr>
        <w:pStyle w:val="Sinespaciado"/>
        <w:spacing w:line="480" w:lineRule="auto"/>
        <w:rPr>
          <w:ins w:id="1015" w:author="UECCI" w:date="2020-06-30T21:40:00Z"/>
          <w:del w:id="1016" w:author="Steven Ortiz" w:date="2020-07-03T19:05:00Z"/>
          <w:lang w:eastAsia="es-CO"/>
        </w:rPr>
      </w:pPr>
    </w:p>
    <w:p w14:paraId="634D3338" w14:textId="5D2D1108" w:rsidR="00BC3ABD" w:rsidDel="006C1D81" w:rsidRDefault="00BC3ABD" w:rsidP="009363F3">
      <w:pPr>
        <w:pStyle w:val="Sinespaciado"/>
        <w:spacing w:line="480" w:lineRule="auto"/>
        <w:rPr>
          <w:ins w:id="1017" w:author="UECCI" w:date="2020-06-30T21:40:00Z"/>
          <w:del w:id="1018" w:author="Steven Ortiz" w:date="2020-07-03T19:05:00Z"/>
          <w:lang w:eastAsia="es-CO"/>
        </w:rPr>
      </w:pPr>
    </w:p>
    <w:p w14:paraId="23B2C449" w14:textId="24F34583" w:rsidR="00BC3ABD" w:rsidDel="006C1D81" w:rsidRDefault="00BC3ABD" w:rsidP="009363F3">
      <w:pPr>
        <w:pStyle w:val="Sinespaciado"/>
        <w:spacing w:line="480" w:lineRule="auto"/>
        <w:rPr>
          <w:ins w:id="1019" w:author="UECCI" w:date="2020-06-30T21:40:00Z"/>
          <w:del w:id="1020" w:author="Steven Ortiz" w:date="2020-07-03T19:05:00Z"/>
          <w:lang w:eastAsia="es-CO"/>
        </w:rPr>
      </w:pPr>
    </w:p>
    <w:p w14:paraId="1C20EF4D" w14:textId="23BE71C2" w:rsidR="00BC3ABD" w:rsidDel="006C1D81" w:rsidRDefault="00BC3ABD" w:rsidP="009363F3">
      <w:pPr>
        <w:pStyle w:val="Sinespaciado"/>
        <w:spacing w:line="480" w:lineRule="auto"/>
        <w:rPr>
          <w:ins w:id="1021" w:author="UECCI" w:date="2020-06-30T21:40:00Z"/>
          <w:del w:id="1022" w:author="Steven Ortiz" w:date="2020-07-03T19:05:00Z"/>
          <w:lang w:eastAsia="es-CO"/>
        </w:rPr>
      </w:pPr>
    </w:p>
    <w:p w14:paraId="21074D66" w14:textId="5C1ED7AC" w:rsidR="000A0A65" w:rsidRPr="007A5647" w:rsidDel="006C1D81" w:rsidRDefault="000A0A65" w:rsidP="009363F3">
      <w:pPr>
        <w:pStyle w:val="Sinespaciado"/>
        <w:spacing w:line="480" w:lineRule="auto"/>
        <w:rPr>
          <w:del w:id="1023" w:author="Steven Ortiz" w:date="2020-07-03T19:05:00Z"/>
          <w:lang w:eastAsia="es-CO"/>
        </w:rPr>
      </w:pPr>
    </w:p>
    <w:p w14:paraId="44E10B16" w14:textId="77777777" w:rsidR="009363F3" w:rsidRDefault="00BC3ABD">
      <w:pPr>
        <w:pStyle w:val="Ttulo1"/>
        <w:tabs>
          <w:tab w:val="left" w:pos="142"/>
        </w:tabs>
        <w:spacing w:line="480" w:lineRule="auto"/>
        <w:ind w:left="0"/>
        <w:jc w:val="center"/>
        <w:rPr>
          <w:ins w:id="1024" w:author="UECCI" w:date="2020-06-30T21:40:00Z"/>
          <w:rFonts w:cs="Times New Roman"/>
        </w:rPr>
        <w:pPrChange w:id="1025" w:author="UECCI" w:date="2020-06-30T21:40:00Z">
          <w:pPr>
            <w:pStyle w:val="Ttulo1"/>
            <w:tabs>
              <w:tab w:val="left" w:pos="142"/>
            </w:tabs>
            <w:spacing w:line="480" w:lineRule="auto"/>
            <w:ind w:left="0"/>
          </w:pPr>
        </w:pPrChange>
      </w:pPr>
      <w:r>
        <w:rPr>
          <w:rFonts w:cs="Times New Roman"/>
        </w:rPr>
        <w:t>CONCLUSIONES</w:t>
      </w:r>
    </w:p>
    <w:p w14:paraId="08731AA5" w14:textId="77777777" w:rsidR="00BC3ABD" w:rsidRPr="000A0A65" w:rsidRDefault="00BC3ABD">
      <w:pPr>
        <w:pPrChange w:id="1026" w:author="UECCI" w:date="2020-06-30T21:40:00Z">
          <w:pPr>
            <w:pStyle w:val="Ttulo1"/>
            <w:tabs>
              <w:tab w:val="left" w:pos="142"/>
            </w:tabs>
            <w:spacing w:line="480" w:lineRule="auto"/>
            <w:ind w:left="0"/>
          </w:pPr>
        </w:pPrChange>
      </w:pPr>
    </w:p>
    <w:p w14:paraId="42D1E2A4" w14:textId="77777777" w:rsidR="009363F3" w:rsidRDefault="00EE0C7B" w:rsidP="00EE0C7B">
      <w:pPr>
        <w:pStyle w:val="Sinespaciado"/>
        <w:numPr>
          <w:ilvl w:val="0"/>
          <w:numId w:val="19"/>
        </w:numPr>
        <w:spacing w:line="480" w:lineRule="auto"/>
      </w:pPr>
      <w:r>
        <w:t xml:space="preserve">MicroPython es un lenguaje de programación muy versátil, pero apenas está teniendo su auge en el caso de las tarjetas ESP32, por lo tanto, para algunas de las funcionalidades de la tarjeta no hay mucha documentación o </w:t>
      </w:r>
      <w:r w:rsidR="00EF1336">
        <w:t>soporte</w:t>
      </w:r>
      <w:r>
        <w:t>.</w:t>
      </w:r>
    </w:p>
    <w:p w14:paraId="08F077FC" w14:textId="77777777" w:rsidR="00EE0C7B" w:rsidRDefault="00EF1336" w:rsidP="00EE0C7B">
      <w:pPr>
        <w:pStyle w:val="Sinespaciado"/>
        <w:numPr>
          <w:ilvl w:val="0"/>
          <w:numId w:val="19"/>
        </w:numPr>
        <w:spacing w:line="480" w:lineRule="auto"/>
      </w:pPr>
      <w:r>
        <w:lastRenderedPageBreak/>
        <w:t>Como herramienta para la enseñanza de la programación estructurada, este proyecto podría ayudar a facilitar el aprendizaje de esta habilidad ya que no debe aprender la sintaxis de algún lenguaje para utilizarla.</w:t>
      </w:r>
    </w:p>
    <w:p w14:paraId="0C37C030" w14:textId="77777777" w:rsidR="00EF1336" w:rsidRDefault="00EF1336" w:rsidP="00EE0C7B">
      <w:pPr>
        <w:pStyle w:val="Sinespaciado"/>
        <w:numPr>
          <w:ilvl w:val="0"/>
          <w:numId w:val="19"/>
        </w:numPr>
        <w:spacing w:line="480" w:lineRule="auto"/>
      </w:pPr>
      <w:r>
        <w:t xml:space="preserve">Además de </w:t>
      </w:r>
      <w:r w:rsidR="00E720D9">
        <w:t>facilitar el aprendizaje de la programación estructurada, crea un puente para el aprendizaje de Python ya que la plataforma tiene la opción de mostrar el código en Python de lo que se está programando con los bloques.</w:t>
      </w:r>
    </w:p>
    <w:p w14:paraId="51D4A968" w14:textId="77777777" w:rsidR="00E720D9" w:rsidRDefault="00E720D9" w:rsidP="00EE0C7B">
      <w:pPr>
        <w:pStyle w:val="Sinespaciado"/>
        <w:numPr>
          <w:ilvl w:val="0"/>
          <w:numId w:val="19"/>
        </w:numPr>
        <w:spacing w:line="480" w:lineRule="auto"/>
      </w:pPr>
      <w:r>
        <w:t>La funcionalidad de poder enviar el código de la plataforma a la tarjeta de desarrollo presenta una gran ventaja a la hora de realizar proyectos con un enfoque IoT, ya que se puede realizar a través de la red.</w:t>
      </w:r>
    </w:p>
    <w:p w14:paraId="6673EEEB" w14:textId="77777777" w:rsidR="00E720D9" w:rsidRDefault="00E720D9" w:rsidP="00EE0C7B">
      <w:pPr>
        <w:pStyle w:val="Sinespaciado"/>
        <w:numPr>
          <w:ilvl w:val="0"/>
          <w:numId w:val="19"/>
        </w:numPr>
        <w:spacing w:line="480" w:lineRule="auto"/>
      </w:pPr>
      <w:r>
        <w:t>Puede crearse cualquier ti</w:t>
      </w:r>
      <w:r w:rsidR="00ED786A">
        <w:t xml:space="preserve">po de instrumento musical, el límite lo pone la imaginación. </w:t>
      </w:r>
    </w:p>
    <w:p w14:paraId="08A19C0B" w14:textId="77777777" w:rsidR="00ED786A" w:rsidRDefault="00ED786A" w:rsidP="00EE0C7B">
      <w:pPr>
        <w:pStyle w:val="Sinespaciado"/>
        <w:numPr>
          <w:ilvl w:val="0"/>
          <w:numId w:val="19"/>
        </w:numPr>
        <w:spacing w:line="480" w:lineRule="auto"/>
      </w:pPr>
      <w:r>
        <w:t>De igual manera como Blockly permite crear bloques y tener en su interior un código predefinido en Python, puede llegar a contener cualquier otro tipo de lenguaje de programación desde que su sintaxis sea escrita, por tanto, cumple con e</w:t>
      </w:r>
      <w:r w:rsidR="004D7A62">
        <w:t>l objetivo principal</w:t>
      </w:r>
      <w:r>
        <w:t>.</w:t>
      </w:r>
    </w:p>
    <w:p w14:paraId="3AEC1056" w14:textId="77777777" w:rsidR="00ED786A" w:rsidRPr="009363F3" w:rsidRDefault="00ED786A" w:rsidP="004D7A62">
      <w:pPr>
        <w:pStyle w:val="Sinespaciado"/>
        <w:numPr>
          <w:ilvl w:val="0"/>
          <w:numId w:val="19"/>
        </w:numPr>
        <w:spacing w:line="480" w:lineRule="auto"/>
      </w:pPr>
    </w:p>
    <w:p w14:paraId="0D3B91E1" w14:textId="77777777" w:rsidR="00336460" w:rsidRPr="004672E9" w:rsidRDefault="00336460" w:rsidP="00336460">
      <w:pPr>
        <w:pStyle w:val="Ttulo1"/>
        <w:tabs>
          <w:tab w:val="left" w:pos="142"/>
        </w:tabs>
        <w:spacing w:line="480" w:lineRule="auto"/>
        <w:ind w:left="0"/>
        <w:rPr>
          <w:rFonts w:cs="Times New Roman"/>
        </w:rPr>
      </w:pPr>
      <w:commentRangeStart w:id="1027"/>
      <w:r w:rsidRPr="00FD0AA3">
        <w:rPr>
          <w:rFonts w:cs="Times New Roman"/>
        </w:rPr>
        <w:t>Cronograma</w:t>
      </w:r>
      <w:bookmarkEnd w:id="961"/>
      <w:commentRangeEnd w:id="1027"/>
      <w:r w:rsidR="00BC3ABD">
        <w:rPr>
          <w:rStyle w:val="Refdecomentario"/>
          <w:rFonts w:eastAsiaTheme="minorHAnsi" w:cstheme="minorBidi"/>
          <w:b w:val="0"/>
          <w:color w:val="auto"/>
          <w:lang w:eastAsia="en-US"/>
        </w:rPr>
        <w:commentReference w:id="1027"/>
      </w:r>
    </w:p>
    <w:p w14:paraId="41582806" w14:textId="77777777" w:rsidR="00336460" w:rsidRDefault="00336460" w:rsidP="00336460">
      <w:pPr>
        <w:pStyle w:val="Sinespaciado"/>
        <w:spacing w:line="480" w:lineRule="auto"/>
      </w:pPr>
      <w:r>
        <w:rPr>
          <w:noProof/>
          <w:lang w:eastAsia="es-CO"/>
        </w:rPr>
        <mc:AlternateContent>
          <mc:Choice Requires="wps">
            <w:drawing>
              <wp:anchor distT="0" distB="0" distL="114300" distR="114300" simplePos="0" relativeHeight="251784192" behindDoc="0" locked="0" layoutInCell="1" allowOverlap="1" wp14:anchorId="65DE7A3D" wp14:editId="230452A0">
                <wp:simplePos x="0" y="0"/>
                <wp:positionH relativeFrom="margin">
                  <wp:align>left</wp:align>
                </wp:positionH>
                <wp:positionV relativeFrom="paragraph">
                  <wp:posOffset>620695</wp:posOffset>
                </wp:positionV>
                <wp:extent cx="5576570" cy="457200"/>
                <wp:effectExtent l="0" t="0" r="5080" b="0"/>
                <wp:wrapNone/>
                <wp:docPr id="82" name="Cuadro de texto 82"/>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34C6525C" w14:textId="77777777" w:rsidR="000A0A65" w:rsidRPr="00E02162" w:rsidRDefault="000A0A65"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5DE7A3D" id="Cuadro de texto 82" o:spid="_x0000_s1060" type="#_x0000_t202" style="position:absolute;left:0;text-align:left;margin-left:0;margin-top:48.85pt;width:439.1pt;height:36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" stroked="f">
                <v:textbox inset="0,0,0,0">
                  <w:txbxContent>
                    <w:p w14:paraId="34C6525C" w14:textId="77777777" w:rsidR="000A0A65" w:rsidRPr="00E02162" w:rsidRDefault="000A0A65"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p>
    <w:p w14:paraId="6E044C5D" w14:textId="77777777" w:rsidR="00336460" w:rsidRDefault="00336460" w:rsidP="00336460">
      <w:pPr>
        <w:pStyle w:val="Sinespaciado"/>
        <w:spacing w:line="480" w:lineRule="auto"/>
      </w:pPr>
    </w:p>
    <w:p w14:paraId="35F271FD" w14:textId="77777777" w:rsidR="00336460" w:rsidRDefault="00336460" w:rsidP="00336460">
      <w:pPr>
        <w:pStyle w:val="Sinespaciado"/>
        <w:spacing w:line="480" w:lineRule="auto"/>
      </w:pPr>
      <w:r>
        <w:rPr>
          <w:noProof/>
          <w:lang w:eastAsia="es-CO"/>
        </w:rPr>
        <w:drawing>
          <wp:anchor distT="0" distB="0" distL="114300" distR="114300" simplePos="0" relativeHeight="251782144" behindDoc="0" locked="0" layoutInCell="1" allowOverlap="1" wp14:anchorId="77E27D24" wp14:editId="46E7D70C">
            <wp:simplePos x="0" y="0"/>
            <wp:positionH relativeFrom="margin">
              <wp:align>right</wp:align>
            </wp:positionH>
            <wp:positionV relativeFrom="paragraph">
              <wp:posOffset>87979</wp:posOffset>
            </wp:positionV>
            <wp:extent cx="5576728" cy="3760342"/>
            <wp:effectExtent l="0" t="0" r="508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0BC776" w14:textId="77777777" w:rsidR="00336460" w:rsidRDefault="00336460" w:rsidP="00336460">
      <w:pPr>
        <w:pStyle w:val="Sinespaciado"/>
        <w:spacing w:line="480" w:lineRule="auto"/>
      </w:pPr>
    </w:p>
    <w:p w14:paraId="2BEFB776" w14:textId="77777777" w:rsidR="00336460" w:rsidRDefault="00336460" w:rsidP="00336460">
      <w:pPr>
        <w:pStyle w:val="Sinespaciado"/>
        <w:spacing w:line="480" w:lineRule="auto"/>
      </w:pPr>
    </w:p>
    <w:p w14:paraId="265DE92F" w14:textId="77777777" w:rsidR="00336460" w:rsidRDefault="00336460" w:rsidP="00336460">
      <w:pPr>
        <w:pStyle w:val="Sinespaciado"/>
        <w:spacing w:line="480" w:lineRule="auto"/>
      </w:pPr>
    </w:p>
    <w:p w14:paraId="7BC77634" w14:textId="77777777" w:rsidR="00336460" w:rsidRDefault="00336460" w:rsidP="00336460">
      <w:pPr>
        <w:pStyle w:val="Sinespaciado"/>
        <w:spacing w:line="480" w:lineRule="auto"/>
      </w:pPr>
    </w:p>
    <w:p w14:paraId="2E0EA9B2" w14:textId="77777777" w:rsidR="00336460" w:rsidRDefault="00336460" w:rsidP="00336460">
      <w:pPr>
        <w:pStyle w:val="Sinespaciado"/>
        <w:spacing w:line="480" w:lineRule="auto"/>
      </w:pPr>
    </w:p>
    <w:p w14:paraId="0390CE6F" w14:textId="77777777" w:rsidR="00336460" w:rsidRDefault="00336460" w:rsidP="00336460">
      <w:pPr>
        <w:pStyle w:val="Sinespaciado"/>
        <w:spacing w:line="480" w:lineRule="auto"/>
      </w:pPr>
    </w:p>
    <w:p w14:paraId="654C37B6" w14:textId="77777777" w:rsidR="00336460" w:rsidRDefault="00336460" w:rsidP="00336460">
      <w:pPr>
        <w:pStyle w:val="Sinespaciado"/>
        <w:spacing w:line="480" w:lineRule="auto"/>
      </w:pPr>
    </w:p>
    <w:p w14:paraId="38023495" w14:textId="77777777" w:rsidR="00336460" w:rsidRDefault="00336460" w:rsidP="00336460">
      <w:pPr>
        <w:pStyle w:val="Sinespaciado"/>
        <w:spacing w:line="480" w:lineRule="auto"/>
      </w:pPr>
    </w:p>
    <w:p w14:paraId="47A80E72" w14:textId="77777777" w:rsidR="00336460" w:rsidRDefault="00336460" w:rsidP="00336460">
      <w:pPr>
        <w:pStyle w:val="Sinespaciado"/>
        <w:spacing w:line="480" w:lineRule="auto"/>
      </w:pPr>
    </w:p>
    <w:p w14:paraId="153F0ED9" w14:textId="77777777" w:rsidR="00336460" w:rsidRDefault="00336460" w:rsidP="00336460">
      <w:pPr>
        <w:tabs>
          <w:tab w:val="left" w:pos="142"/>
        </w:tabs>
        <w:spacing w:line="480" w:lineRule="auto"/>
        <w:ind w:left="0" w:firstLine="0"/>
        <w:rPr>
          <w:ins w:id="1028" w:author="UECCI" w:date="2020-06-30T21:41:00Z"/>
          <w:rFonts w:cs="Times New Roman"/>
        </w:rPr>
      </w:pPr>
    </w:p>
    <w:p w14:paraId="2F294FBC" w14:textId="77777777" w:rsidR="00BC3ABD" w:rsidRDefault="00BC3ABD" w:rsidP="00336460">
      <w:pPr>
        <w:tabs>
          <w:tab w:val="left" w:pos="142"/>
        </w:tabs>
        <w:spacing w:line="480" w:lineRule="auto"/>
        <w:ind w:left="0" w:firstLine="0"/>
        <w:rPr>
          <w:ins w:id="1029" w:author="UECCI" w:date="2020-06-30T21:41:00Z"/>
          <w:rFonts w:cs="Times New Roman"/>
        </w:rPr>
      </w:pPr>
    </w:p>
    <w:p w14:paraId="5EE49BEA" w14:textId="77777777" w:rsidR="00BC3ABD" w:rsidRDefault="00BC3ABD" w:rsidP="00336460">
      <w:pPr>
        <w:tabs>
          <w:tab w:val="left" w:pos="142"/>
        </w:tabs>
        <w:spacing w:line="480" w:lineRule="auto"/>
        <w:ind w:left="0" w:firstLine="0"/>
        <w:rPr>
          <w:ins w:id="1030" w:author="UECCI" w:date="2020-06-30T21:41:00Z"/>
          <w:rFonts w:cs="Times New Roman"/>
        </w:rPr>
      </w:pPr>
    </w:p>
    <w:p w14:paraId="033E37D4" w14:textId="77777777" w:rsidR="00BC3ABD" w:rsidRDefault="00BC3ABD" w:rsidP="00336460">
      <w:pPr>
        <w:tabs>
          <w:tab w:val="left" w:pos="142"/>
        </w:tabs>
        <w:spacing w:line="480" w:lineRule="auto"/>
        <w:ind w:left="0" w:firstLine="0"/>
        <w:rPr>
          <w:ins w:id="1031" w:author="UECCI" w:date="2020-06-30T21:41:00Z"/>
          <w:rFonts w:cs="Times New Roman"/>
        </w:rPr>
      </w:pPr>
    </w:p>
    <w:p w14:paraId="04F06F00" w14:textId="77777777" w:rsidR="00BC3ABD" w:rsidRDefault="00BC3ABD" w:rsidP="00336460">
      <w:pPr>
        <w:tabs>
          <w:tab w:val="left" w:pos="142"/>
        </w:tabs>
        <w:spacing w:line="480" w:lineRule="auto"/>
        <w:ind w:left="0" w:firstLine="0"/>
        <w:rPr>
          <w:ins w:id="1032" w:author="UECCI" w:date="2020-06-30T21:41:00Z"/>
          <w:rFonts w:cs="Times New Roman"/>
        </w:rPr>
      </w:pPr>
    </w:p>
    <w:p w14:paraId="16DF0236" w14:textId="77777777" w:rsidR="00BC3ABD" w:rsidRDefault="00BC3ABD" w:rsidP="00336460">
      <w:pPr>
        <w:tabs>
          <w:tab w:val="left" w:pos="142"/>
        </w:tabs>
        <w:spacing w:line="480" w:lineRule="auto"/>
        <w:ind w:left="0" w:firstLine="0"/>
        <w:rPr>
          <w:ins w:id="1033" w:author="UECCI" w:date="2020-06-30T21:41:00Z"/>
          <w:rFonts w:cs="Times New Roman"/>
        </w:rPr>
      </w:pPr>
    </w:p>
    <w:p w14:paraId="0464865C" w14:textId="77777777" w:rsidR="00BC3ABD" w:rsidRDefault="00BC3ABD" w:rsidP="00336460">
      <w:pPr>
        <w:tabs>
          <w:tab w:val="left" w:pos="142"/>
        </w:tabs>
        <w:spacing w:line="480" w:lineRule="auto"/>
        <w:ind w:left="0" w:firstLine="0"/>
        <w:rPr>
          <w:ins w:id="1034" w:author="UECCI" w:date="2020-06-30T21:41:00Z"/>
          <w:rFonts w:cs="Times New Roman"/>
        </w:rPr>
      </w:pPr>
    </w:p>
    <w:p w14:paraId="1F833D38" w14:textId="77777777" w:rsidR="00BC3ABD" w:rsidRDefault="00BC3ABD" w:rsidP="00336460">
      <w:pPr>
        <w:tabs>
          <w:tab w:val="left" w:pos="142"/>
        </w:tabs>
        <w:spacing w:line="480" w:lineRule="auto"/>
        <w:ind w:left="0" w:firstLine="0"/>
        <w:rPr>
          <w:ins w:id="1035" w:author="UECCI" w:date="2020-06-30T21:41:00Z"/>
          <w:rFonts w:cs="Times New Roman"/>
        </w:rPr>
      </w:pPr>
    </w:p>
    <w:p w14:paraId="08D05B9C" w14:textId="77777777" w:rsidR="00BC3ABD" w:rsidRDefault="00BC3ABD" w:rsidP="00336460">
      <w:pPr>
        <w:tabs>
          <w:tab w:val="left" w:pos="142"/>
        </w:tabs>
        <w:spacing w:line="480" w:lineRule="auto"/>
        <w:ind w:left="0" w:firstLine="0"/>
        <w:rPr>
          <w:ins w:id="1036" w:author="UECCI" w:date="2020-06-30T21:41:00Z"/>
          <w:rFonts w:cs="Times New Roman"/>
        </w:rPr>
      </w:pPr>
    </w:p>
    <w:p w14:paraId="3C572BBA" w14:textId="77777777" w:rsidR="00BC3ABD" w:rsidRDefault="00BC3ABD" w:rsidP="00336460">
      <w:pPr>
        <w:tabs>
          <w:tab w:val="left" w:pos="142"/>
        </w:tabs>
        <w:spacing w:line="480" w:lineRule="auto"/>
        <w:ind w:left="0" w:firstLine="0"/>
        <w:rPr>
          <w:ins w:id="1037" w:author="UECCI" w:date="2020-06-30T21:41:00Z"/>
          <w:rFonts w:cs="Times New Roman"/>
        </w:rPr>
      </w:pPr>
    </w:p>
    <w:p w14:paraId="77355BAA" w14:textId="77777777" w:rsidR="00BC3ABD" w:rsidRPr="00FD0AA3" w:rsidRDefault="00BC3ABD" w:rsidP="00336460">
      <w:pPr>
        <w:tabs>
          <w:tab w:val="left" w:pos="142"/>
        </w:tabs>
        <w:spacing w:line="480" w:lineRule="auto"/>
        <w:ind w:left="0" w:firstLine="0"/>
        <w:rPr>
          <w:rFonts w:cs="Times New Roman"/>
        </w:rPr>
      </w:pPr>
    </w:p>
    <w:commentRangeStart w:id="1038" w:displacedByCustomXml="next"/>
    <w:bookmarkStart w:id="1039" w:name="_Toc16493157" w:displacedByCustomXml="next"/>
    <w:bookmarkStart w:id="1040" w:name="_Toc4133566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550A903A" w14:textId="77777777" w:rsidR="00336460" w:rsidRPr="00FD0AA3" w:rsidRDefault="00BC3ABD">
          <w:pPr>
            <w:pStyle w:val="Ttulo1"/>
            <w:tabs>
              <w:tab w:val="left" w:pos="142"/>
            </w:tabs>
            <w:spacing w:line="480" w:lineRule="auto"/>
            <w:ind w:left="0"/>
            <w:jc w:val="center"/>
            <w:rPr>
              <w:rFonts w:cs="Times New Roman"/>
            </w:rPr>
            <w:pPrChange w:id="1041" w:author="UECCI" w:date="2020-06-30T21:41:00Z">
              <w:pPr>
                <w:pStyle w:val="Ttulo1"/>
                <w:tabs>
                  <w:tab w:val="left" w:pos="142"/>
                </w:tabs>
                <w:spacing w:line="480" w:lineRule="auto"/>
                <w:ind w:left="0"/>
              </w:pPr>
            </w:pPrChange>
          </w:pPr>
          <w:r w:rsidRPr="00FD0AA3">
            <w:rPr>
              <w:rFonts w:cs="Times New Roman"/>
              <w:lang w:val="es-ES"/>
            </w:rPr>
            <w:t>BIBLIOGRAFÍA</w:t>
          </w:r>
          <w:bookmarkEnd w:id="1040"/>
          <w:bookmarkEnd w:id="1039"/>
          <w:commentRangeEnd w:id="1038"/>
          <w:r>
            <w:rPr>
              <w:rStyle w:val="Refdecomentario"/>
              <w:rFonts w:eastAsiaTheme="minorHAnsi" w:cstheme="minorBidi"/>
              <w:b w:val="0"/>
              <w:color w:val="auto"/>
              <w:lang w:eastAsia="en-US"/>
            </w:rPr>
            <w:commentReference w:id="1038"/>
          </w:r>
        </w:p>
        <w:sdt>
          <w:sdtPr>
            <w:rPr>
              <w:rFonts w:cs="Times New Roman"/>
            </w:rPr>
            <w:id w:val="111145805"/>
            <w:bibliography/>
          </w:sdtPr>
          <w:sdtContent>
            <w:p w14:paraId="114BEA7F" w14:textId="77777777" w:rsidR="00ED786A" w:rsidRPr="00ED786A" w:rsidRDefault="00336460" w:rsidP="00ED786A">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ED786A" w:rsidRPr="00ED786A">
                <w:rPr>
                  <w:noProof/>
                  <w:lang w:val="en-US"/>
                </w:rPr>
                <w:t xml:space="preserve">Aaron, S., &amp; Blackwell, A. F. (2013). From Sonic Pi to Overtone: Creative Musical Experiences with Domain- Specific and Functional Languages. </w:t>
              </w:r>
              <w:r w:rsidR="00ED786A" w:rsidRPr="00ED786A">
                <w:rPr>
                  <w:i/>
                  <w:iCs/>
                  <w:noProof/>
                  <w:lang w:val="en-US"/>
                </w:rPr>
                <w:t>ACM SIGPLAN Workshop on Functional Art, Music, Modeling, and Design</w:t>
              </w:r>
              <w:r w:rsidR="00ED786A" w:rsidRPr="00ED786A">
                <w:rPr>
                  <w:noProof/>
                  <w:lang w:val="en-US"/>
                </w:rPr>
                <w:t>, 35-46.</w:t>
              </w:r>
            </w:p>
            <w:p w14:paraId="286FD36B" w14:textId="77777777" w:rsidR="00ED786A" w:rsidRPr="00ED786A" w:rsidRDefault="00ED786A" w:rsidP="00ED786A">
              <w:pPr>
                <w:pStyle w:val="Bibliografa"/>
                <w:ind w:left="720" w:hanging="720"/>
                <w:rPr>
                  <w:noProof/>
                  <w:lang w:val="en-US"/>
                </w:rPr>
              </w:pPr>
              <w:r w:rsidRPr="00ED786A">
                <w:rPr>
                  <w:noProof/>
                  <w:lang w:val="en-US"/>
                </w:rPr>
                <w:lastRenderedPageBreak/>
                <w:t xml:space="preserve">Alliance, W.-F. (2020). </w:t>
              </w:r>
              <w:r w:rsidRPr="00ED786A">
                <w:rPr>
                  <w:i/>
                  <w:iCs/>
                  <w:noProof/>
                  <w:lang w:val="en-US"/>
                </w:rPr>
                <w:t>Wi-Fi Alliance</w:t>
              </w:r>
              <w:r w:rsidRPr="00ED786A">
                <w:rPr>
                  <w:noProof/>
                  <w:lang w:val="en-US"/>
                </w:rPr>
                <w:t>. Obtenido de Who We Are: https://www.wi-fi.org/who-we-are</w:t>
              </w:r>
            </w:p>
            <w:p w14:paraId="650E7C12" w14:textId="77777777" w:rsidR="00ED786A" w:rsidRDefault="00ED786A" w:rsidP="00ED786A">
              <w:pPr>
                <w:pStyle w:val="Bibliografa"/>
                <w:ind w:left="720" w:hanging="720"/>
                <w:rPr>
                  <w:noProof/>
                  <w:lang w:val="es-ES"/>
                </w:rPr>
              </w:pPr>
              <w:r w:rsidRPr="00ED786A">
                <w:rPr>
                  <w:noProof/>
                  <w:lang w:val="en-US"/>
                </w:rPr>
                <w:t xml:space="preserve">Atlassian Marketplace. (2019). </w:t>
              </w:r>
              <w:r w:rsidRPr="00ED786A">
                <w:rPr>
                  <w:i/>
                  <w:iCs/>
                  <w:noProof/>
                  <w:lang w:val="en-US"/>
                </w:rPr>
                <w:t>AutoBlocks for Jira</w:t>
              </w:r>
              <w:r w:rsidRPr="00ED786A">
                <w:rPr>
                  <w:noProof/>
                  <w:lang w:val="en-US"/>
                </w:rPr>
                <w:t xml:space="preserve">. </w:t>
              </w:r>
              <w:r>
                <w:rPr>
                  <w:noProof/>
                  <w:lang w:val="es-ES"/>
                </w:rPr>
                <w:t>Obtenido de More details: https://marketplace.atlassian.com/apps/1219915/autoblocks-for-jira?hosting=server&amp;tab=overview</w:t>
              </w:r>
            </w:p>
            <w:p w14:paraId="77BAB453" w14:textId="77777777" w:rsidR="00ED786A" w:rsidRDefault="00ED786A" w:rsidP="00ED786A">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50A4C2AC" w14:textId="77777777" w:rsidR="00ED786A" w:rsidRPr="00ED786A" w:rsidRDefault="00ED786A" w:rsidP="00ED786A">
              <w:pPr>
                <w:pStyle w:val="Bibliografa"/>
                <w:ind w:left="720" w:hanging="720"/>
                <w:rPr>
                  <w:noProof/>
                  <w:lang w:val="en-US"/>
                </w:rPr>
              </w:pPr>
              <w:r w:rsidRPr="00ED786A">
                <w:rPr>
                  <w:noProof/>
                  <w:lang w:val="en-US"/>
                </w:rPr>
                <w:t xml:space="preserve">Bluetooth. (2020). </w:t>
              </w:r>
              <w:r w:rsidRPr="00ED786A">
                <w:rPr>
                  <w:i/>
                  <w:iCs/>
                  <w:noProof/>
                  <w:lang w:val="en-US"/>
                </w:rPr>
                <w:t>Bluetooth</w:t>
              </w:r>
              <w:r w:rsidRPr="00ED786A">
                <w:rPr>
                  <w:noProof/>
                  <w:lang w:val="en-US"/>
                </w:rPr>
                <w:t>. Obtenido de Bluetooth: https://www.bluetooth.com/</w:t>
              </w:r>
            </w:p>
            <w:p w14:paraId="5BCD1753" w14:textId="77777777" w:rsidR="00ED786A" w:rsidRDefault="00ED786A" w:rsidP="00ED786A">
              <w:pPr>
                <w:pStyle w:val="Bibliografa"/>
                <w:ind w:left="720" w:hanging="720"/>
                <w:rPr>
                  <w:noProof/>
                  <w:lang w:val="es-ES"/>
                </w:rPr>
              </w:pPr>
              <w:r w:rsidRPr="00ED786A">
                <w:rPr>
                  <w:noProof/>
                  <w:lang w:val="en-US"/>
                </w:rPr>
                <w:t xml:space="preserve">BricoGeek. (s.f.). </w:t>
              </w:r>
              <w:r w:rsidRPr="00ED786A">
                <w:rPr>
                  <w:i/>
                  <w:iCs/>
                  <w:noProof/>
                  <w:lang w:val="en-US"/>
                </w:rPr>
                <w:t>LED NeoPixel</w:t>
              </w:r>
              <w:r w:rsidRPr="00ED786A">
                <w:rPr>
                  <w:noProof/>
                  <w:lang w:val="en-US"/>
                </w:rPr>
                <w:t xml:space="preserve">. </w:t>
              </w:r>
              <w:r>
                <w:rPr>
                  <w:noProof/>
                  <w:lang w:val="es-ES"/>
                </w:rPr>
                <w:t>Obtenido de BricoGeek: https://tienda.bricogeek.com/110-led-neopixel</w:t>
              </w:r>
            </w:p>
            <w:p w14:paraId="6604B8FF" w14:textId="77777777" w:rsidR="00ED786A" w:rsidRDefault="00ED786A" w:rsidP="00ED786A">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5E39F36A" w14:textId="77777777" w:rsidR="00ED786A" w:rsidRDefault="00ED786A" w:rsidP="00ED786A">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14:paraId="703C0F1C" w14:textId="77777777" w:rsidR="00ED786A" w:rsidRDefault="00ED786A" w:rsidP="00ED786A">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4B1C8AB3" w14:textId="77777777" w:rsidR="00ED786A" w:rsidRPr="00ED786A" w:rsidRDefault="00ED786A" w:rsidP="00ED786A">
              <w:pPr>
                <w:pStyle w:val="Bibliografa"/>
                <w:ind w:left="720" w:hanging="720"/>
                <w:rPr>
                  <w:noProof/>
                  <w:lang w:val="en-US"/>
                </w:rPr>
              </w:pPr>
              <w:r w:rsidRPr="00ED786A">
                <w:rPr>
                  <w:noProof/>
                  <w:lang w:val="en-US"/>
                </w:rPr>
                <w:t xml:space="preserve">Google. (20 de Septiembre de 2018). </w:t>
              </w:r>
              <w:r w:rsidRPr="00ED786A">
                <w:rPr>
                  <w:i/>
                  <w:iCs/>
                  <w:noProof/>
                  <w:lang w:val="en-US"/>
                </w:rPr>
                <w:t>Google for Education - Blockly</w:t>
              </w:r>
              <w:r w:rsidRPr="00ED786A">
                <w:rPr>
                  <w:noProof/>
                  <w:lang w:val="en-US"/>
                </w:rPr>
                <w:t>. Obtenido de Introduction to Blockly: https://developers.google.com/blockly/guides/overview</w:t>
              </w:r>
            </w:p>
            <w:p w14:paraId="2101D3AA" w14:textId="77777777" w:rsidR="00ED786A" w:rsidRPr="00ED786A" w:rsidRDefault="00ED786A" w:rsidP="00ED786A">
              <w:pPr>
                <w:pStyle w:val="Bibliografa"/>
                <w:ind w:left="720" w:hanging="720"/>
                <w:rPr>
                  <w:noProof/>
                  <w:lang w:val="en-US"/>
                </w:rPr>
              </w:pPr>
              <w:r w:rsidRPr="00ED786A">
                <w:rPr>
                  <w:noProof/>
                  <w:lang w:val="en-US"/>
                </w:rPr>
                <w:t xml:space="preserve">Harms, K. J., Balzuweit, E., Chen, J., &amp; Kelleher, C. (2016). Learning programming from tutorials and code puzzles: Children's perceptions of value. In Visual Languages and Human-Centric Computing (VL/HCC). </w:t>
              </w:r>
              <w:r w:rsidRPr="00ED786A">
                <w:rPr>
                  <w:i/>
                  <w:iCs/>
                  <w:noProof/>
                  <w:lang w:val="en-US"/>
                </w:rPr>
                <w:t>IEEE Symposium</w:t>
              </w:r>
              <w:r w:rsidRPr="00ED786A">
                <w:rPr>
                  <w:noProof/>
                  <w:lang w:val="en-US"/>
                </w:rPr>
                <w:t>, 59-67.</w:t>
              </w:r>
            </w:p>
            <w:p w14:paraId="5E21E40B" w14:textId="77777777" w:rsidR="00ED786A" w:rsidRDefault="00ED786A" w:rsidP="00ED786A">
              <w:pPr>
                <w:pStyle w:val="Bibliografa"/>
                <w:ind w:left="720" w:hanging="720"/>
                <w:rPr>
                  <w:noProof/>
                  <w:lang w:val="es-ES"/>
                </w:rPr>
              </w:pPr>
              <w:r w:rsidRPr="00ED786A">
                <w:rPr>
                  <w:noProof/>
                  <w:lang w:val="en-US"/>
                </w:rPr>
                <w:t xml:space="preserve">Jeannette M. Wing. (2006). Computational Thinking. </w:t>
              </w:r>
              <w:r>
                <w:rPr>
                  <w:i/>
                  <w:iCs/>
                  <w:noProof/>
                  <w:lang w:val="es-ES"/>
                </w:rPr>
                <w:t>Viewpoint, 49</w:t>
              </w:r>
              <w:r>
                <w:rPr>
                  <w:noProof/>
                  <w:lang w:val="es-ES"/>
                </w:rPr>
                <w:t>(3).</w:t>
              </w:r>
            </w:p>
            <w:p w14:paraId="5536582E" w14:textId="77777777" w:rsidR="00ED786A" w:rsidRDefault="00ED786A" w:rsidP="00ED786A">
              <w:pPr>
                <w:pStyle w:val="Bibliografa"/>
                <w:ind w:left="720" w:hanging="720"/>
                <w:rPr>
                  <w:noProof/>
                  <w:lang w:val="es-ES"/>
                </w:rPr>
              </w:pPr>
              <w:r>
                <w:rPr>
                  <w:noProof/>
                  <w:lang w:val="es-ES"/>
                </w:rPr>
                <w:t xml:space="preserve">Keyence Corporation. (s.f.). </w:t>
              </w:r>
              <w:r>
                <w:rPr>
                  <w:i/>
                  <w:iCs/>
                  <w:noProof/>
                  <w:lang w:val="es-ES"/>
                </w:rPr>
                <w:t>¿Qué es un sensor ultrasónico?</w:t>
              </w:r>
              <w:r>
                <w:rPr>
                  <w:noProof/>
                  <w:lang w:val="es-ES"/>
                </w:rPr>
                <w:t xml:space="preserve"> Obtenido de Keyence: https://www.keyence.com.mx/ss/products/sensor/sensorbasics/ultrasonic/info/</w:t>
              </w:r>
            </w:p>
            <w:p w14:paraId="20E1C2EA" w14:textId="77777777" w:rsidR="00ED786A" w:rsidRDefault="00ED786A" w:rsidP="00ED786A">
              <w:pPr>
                <w:pStyle w:val="Bibliografa"/>
                <w:ind w:left="720" w:hanging="720"/>
                <w:rPr>
                  <w:noProof/>
                  <w:lang w:val="es-ES"/>
                </w:rPr>
              </w:pPr>
              <w:r>
                <w:rPr>
                  <w:noProof/>
                  <w:lang w:val="es-ES"/>
                </w:rPr>
                <w:t xml:space="preserve">Maggiolo, D. (s.f.). </w:t>
              </w:r>
              <w:r>
                <w:rPr>
                  <w:i/>
                  <w:iCs/>
                  <w:noProof/>
                  <w:lang w:val="es-ES"/>
                </w:rPr>
                <w:t>Propagación del sonido</w:t>
              </w:r>
              <w:r>
                <w:rPr>
                  <w:noProof/>
                  <w:lang w:val="es-ES"/>
                </w:rPr>
                <w:t>. Obtenido de Eumus: https://www.eumus.edu.uy/docentes/maggiolo/acuapu/prp.html</w:t>
              </w:r>
            </w:p>
            <w:p w14:paraId="0FFF5B8F" w14:textId="77777777" w:rsidR="00ED786A" w:rsidRPr="00ED786A" w:rsidRDefault="00ED786A" w:rsidP="00ED786A">
              <w:pPr>
                <w:pStyle w:val="Bibliografa"/>
                <w:ind w:left="720" w:hanging="720"/>
                <w:rPr>
                  <w:noProof/>
                  <w:lang w:val="en-US"/>
                </w:rPr>
              </w:pPr>
              <w:r w:rsidRPr="00ED786A">
                <w:rPr>
                  <w:noProof/>
                  <w:lang w:val="en-US"/>
                </w:rPr>
                <w:t xml:space="preserve">Micro:Bit Educational Foundation. (s.f.). </w:t>
              </w:r>
              <w:r w:rsidRPr="00ED786A">
                <w:rPr>
                  <w:i/>
                  <w:iCs/>
                  <w:noProof/>
                  <w:lang w:val="en-US"/>
                </w:rPr>
                <w:t>Micro:Bit</w:t>
              </w:r>
              <w:r w:rsidRPr="00ED786A">
                <w:rPr>
                  <w:noProof/>
                  <w:lang w:val="en-US"/>
                </w:rPr>
                <w:t>. Obtenido de Start your micro:bit adventure!: https://microbit.org/guide/</w:t>
              </w:r>
            </w:p>
            <w:p w14:paraId="52683A8A" w14:textId="77777777" w:rsidR="00ED786A" w:rsidRPr="00ED786A" w:rsidRDefault="00ED786A" w:rsidP="00ED786A">
              <w:pPr>
                <w:pStyle w:val="Bibliografa"/>
                <w:ind w:left="720" w:hanging="720"/>
                <w:rPr>
                  <w:noProof/>
                  <w:lang w:val="en-US"/>
                </w:rPr>
              </w:pPr>
              <w:r w:rsidRPr="00ED786A">
                <w:rPr>
                  <w:noProof/>
                  <w:lang w:val="en-US"/>
                </w:rPr>
                <w:t xml:space="preserve">MicroPython. (2018). </w:t>
              </w:r>
              <w:r w:rsidRPr="00ED786A">
                <w:rPr>
                  <w:i/>
                  <w:iCs/>
                  <w:noProof/>
                  <w:lang w:val="en-US"/>
                </w:rPr>
                <w:t>MicroPython</w:t>
              </w:r>
              <w:r w:rsidRPr="00ED786A">
                <w:rPr>
                  <w:noProof/>
                  <w:lang w:val="en-US"/>
                </w:rPr>
                <w:t>. Obtenido de Proper Python with hardware-specific modules : https://micropython.org/</w:t>
              </w:r>
            </w:p>
            <w:p w14:paraId="039AA5D1" w14:textId="77777777" w:rsidR="00ED786A" w:rsidRPr="00ED786A" w:rsidRDefault="00ED786A" w:rsidP="00ED786A">
              <w:pPr>
                <w:pStyle w:val="Bibliografa"/>
                <w:ind w:left="720" w:hanging="720"/>
                <w:rPr>
                  <w:noProof/>
                  <w:lang w:val="en-US"/>
                </w:rPr>
              </w:pPr>
              <w:r w:rsidRPr="00ED786A">
                <w:rPr>
                  <w:noProof/>
                  <w:lang w:val="en-US"/>
                </w:rPr>
                <w:t xml:space="preserve">MIT. (2012). </w:t>
              </w:r>
              <w:r w:rsidRPr="00ED786A">
                <w:rPr>
                  <w:i/>
                  <w:iCs/>
                  <w:noProof/>
                  <w:lang w:val="en-US"/>
                </w:rPr>
                <w:t>MIT App Inventor</w:t>
              </w:r>
              <w:r w:rsidRPr="00ED786A">
                <w:rPr>
                  <w:noProof/>
                  <w:lang w:val="en-US"/>
                </w:rPr>
                <w:t>. Obtenido de About Us: http://appinventor.mit.edu/about-us</w:t>
              </w:r>
            </w:p>
            <w:p w14:paraId="5ED7E2B2" w14:textId="77777777" w:rsidR="00ED786A" w:rsidRDefault="00ED786A" w:rsidP="00ED786A">
              <w:pPr>
                <w:pStyle w:val="Bibliografa"/>
                <w:ind w:left="720" w:hanging="720"/>
                <w:rPr>
                  <w:noProof/>
                  <w:lang w:val="es-ES"/>
                </w:rPr>
              </w:pPr>
              <w:r w:rsidRPr="00ED786A">
                <w:rPr>
                  <w:noProof/>
                  <w:lang w:val="en-US"/>
                </w:rPr>
                <w:t xml:space="preserve">NayLamp Mechatronics. </w:t>
              </w:r>
              <w:r>
                <w:rPr>
                  <w:noProof/>
                  <w:lang w:val="es-ES"/>
                </w:rPr>
                <w:t xml:space="preserve">(2016). </w:t>
              </w:r>
              <w:r>
                <w:rPr>
                  <w:i/>
                  <w:iCs/>
                  <w:noProof/>
                  <w:lang w:val="es-ES"/>
                </w:rPr>
                <w:t>Tutorial MPU6050, Acelerómetro y Giroscopio</w:t>
              </w:r>
              <w:r>
                <w:rPr>
                  <w:noProof/>
                  <w:lang w:val="es-ES"/>
                </w:rPr>
                <w:t>. Obtenido de NayLamp Mechatronics: https://naylampmechatronics.com/blog/45_Tutorial-MPU6050-Aceler%C3%B3metro-y-Giroscopio.html</w:t>
              </w:r>
            </w:p>
            <w:p w14:paraId="1B20A11B" w14:textId="77777777" w:rsidR="00ED786A" w:rsidRDefault="00ED786A" w:rsidP="00ED786A">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4DD14580" w14:textId="77777777" w:rsidR="00ED786A" w:rsidRDefault="00ED786A" w:rsidP="00ED786A">
              <w:pPr>
                <w:pStyle w:val="Bibliografa"/>
                <w:ind w:left="720" w:hanging="720"/>
                <w:rPr>
                  <w:noProof/>
                  <w:lang w:val="es-ES"/>
                </w:rPr>
              </w:pPr>
              <w:r>
                <w:rPr>
                  <w:noProof/>
                  <w:lang w:val="es-ES"/>
                </w:rPr>
                <w:lastRenderedPageBreak/>
                <w:t xml:space="preserve">Pardo, D. (11 de Abril de 2019). </w:t>
              </w:r>
              <w:r>
                <w:rPr>
                  <w:i/>
                  <w:iCs/>
                  <w:noProof/>
                  <w:lang w:val="es-ES"/>
                </w:rPr>
                <w:t>Ehorus</w:t>
              </w:r>
              <w:r>
                <w:rPr>
                  <w:noProof/>
                  <w:lang w:val="es-ES"/>
                </w:rPr>
                <w:t>. Obtenido de ¿Ser o no ser? ¡No! ¿Qué es websocket? Esa es la cuestión: https://ehorus.com/es/que-es-websocket/</w:t>
              </w:r>
            </w:p>
            <w:p w14:paraId="70641E48" w14:textId="77777777" w:rsidR="00ED786A" w:rsidRDefault="00ED786A" w:rsidP="00ED786A">
              <w:pPr>
                <w:pStyle w:val="Bibliografa"/>
                <w:ind w:left="720" w:hanging="720"/>
                <w:rPr>
                  <w:noProof/>
                  <w:lang w:val="es-ES"/>
                </w:rPr>
              </w:pPr>
              <w:r>
                <w:rPr>
                  <w:noProof/>
                  <w:lang w:val="es-ES"/>
                </w:rPr>
                <w:t xml:space="preserve">ROTOTAON. (1 de Marzo de 2008). </w:t>
              </w:r>
              <w:r>
                <w:rPr>
                  <w:i/>
                  <w:iCs/>
                  <w:noProof/>
                  <w:lang w:val="es-ES"/>
                </w:rPr>
                <w:t>ROTOTAON</w:t>
              </w:r>
              <w:r>
                <w:rPr>
                  <w:noProof/>
                  <w:lang w:val="es-ES"/>
                </w:rPr>
                <w:t>. Obtenido de Raspberry Pi ESP32 MicroPython Touch &amp; Sound Tutorial: https://www.rototron.info/raspberry-pi-esp32-micropython-touch-sound-tutorial/</w:t>
              </w:r>
            </w:p>
            <w:p w14:paraId="4BEAA7BE" w14:textId="77777777" w:rsidR="00ED786A" w:rsidRDefault="00ED786A" w:rsidP="00ED786A">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0431F9F8" w14:textId="77777777" w:rsidR="00ED786A" w:rsidRDefault="00ED786A" w:rsidP="00ED786A">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0C4F5FAF" w14:textId="77777777" w:rsidR="00ED786A" w:rsidRPr="00ED786A" w:rsidRDefault="00ED786A" w:rsidP="00ED786A">
              <w:pPr>
                <w:pStyle w:val="Bibliografa"/>
                <w:ind w:left="720" w:hanging="720"/>
                <w:rPr>
                  <w:noProof/>
                  <w:lang w:val="en-US"/>
                </w:rPr>
              </w:pPr>
              <w:r w:rsidRPr="00ED786A">
                <w:rPr>
                  <w:noProof/>
                  <w:lang w:val="en-US"/>
                </w:rPr>
                <w:t xml:space="preserve">Systems, E. (2016). </w:t>
              </w:r>
              <w:r w:rsidRPr="00ED786A">
                <w:rPr>
                  <w:i/>
                  <w:iCs/>
                  <w:noProof/>
                  <w:lang w:val="en-US"/>
                </w:rPr>
                <w:t>The Internet of Things with ESP32</w:t>
              </w:r>
              <w:r w:rsidRPr="00ED786A">
                <w:rPr>
                  <w:noProof/>
                  <w:lang w:val="en-US"/>
                </w:rPr>
                <w:t>. Obtenido de Features &amp; Specifications: http://esp32.net/</w:t>
              </w:r>
            </w:p>
            <w:p w14:paraId="5C168614" w14:textId="77777777" w:rsidR="00ED786A" w:rsidRPr="00ED786A" w:rsidRDefault="00ED786A" w:rsidP="00ED786A">
              <w:pPr>
                <w:pStyle w:val="Bibliografa"/>
                <w:ind w:left="720" w:hanging="720"/>
                <w:rPr>
                  <w:noProof/>
                  <w:lang w:val="en-US"/>
                </w:rPr>
              </w:pPr>
              <w:r w:rsidRPr="00ED786A">
                <w:rPr>
                  <w:noProof/>
                  <w:lang w:val="en-US"/>
                </w:rPr>
                <w:t xml:space="preserve">Web Archive Org. (27 de Julio de 2006). </w:t>
              </w:r>
              <w:r w:rsidRPr="00ED786A">
                <w:rPr>
                  <w:i/>
                  <w:iCs/>
                  <w:noProof/>
                  <w:lang w:val="en-US"/>
                </w:rPr>
                <w:t>Almost a shape/technology/Piano frequencies/Piano frequency table.pl</w:t>
              </w:r>
              <w:r w:rsidRPr="00ED786A">
                <w:rPr>
                  <w:noProof/>
                  <w:lang w:val="en-US"/>
                </w:rPr>
                <w:t>. Obtenido de Web Archive Org: https://web.archive.org/web/20070305040009/http://wiki.highinbcgallery.com/index.php/Almost_a_shape/technology/Piano_frequencies/Piano_frequency_table.pl</w:t>
              </w:r>
            </w:p>
            <w:p w14:paraId="67228E5F" w14:textId="77777777" w:rsidR="00ED786A" w:rsidRDefault="00ED786A" w:rsidP="00ED786A">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33BCBBF0" w14:textId="77777777" w:rsidR="00336460" w:rsidRPr="00FD0AA3" w:rsidRDefault="00336460" w:rsidP="00ED786A">
              <w:pPr>
                <w:tabs>
                  <w:tab w:val="left" w:pos="142"/>
                </w:tabs>
                <w:spacing w:line="480" w:lineRule="auto"/>
                <w:ind w:left="0"/>
                <w:rPr>
                  <w:rFonts w:cs="Times New Roman"/>
                  <w:szCs w:val="24"/>
                </w:rPr>
              </w:pPr>
              <w:r w:rsidRPr="00FD0AA3">
                <w:rPr>
                  <w:rFonts w:cs="Times New Roman"/>
                  <w:b/>
                  <w:bCs/>
                </w:rPr>
                <w:fldChar w:fldCharType="end"/>
              </w:r>
            </w:p>
          </w:sdtContent>
        </w:sdt>
      </w:sdtContent>
    </w:sdt>
    <w:sectPr w:rsidR="00336460" w:rsidRPr="00FD0AA3" w:rsidSect="00DA606D">
      <w:footerReference w:type="default" r:id="rId89"/>
      <w:headerReference w:type="first" r:id="rId90"/>
      <w:footerReference w:type="first" r:id="rId91"/>
      <w:pgSz w:w="12240" w:h="15840"/>
      <w:pgMar w:top="1135"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ECCI" w:date="2020-06-30T21:24:00Z" w:initials="U">
    <w:p w14:paraId="2CEA9CBE" w14:textId="77777777" w:rsidR="000A0A65" w:rsidRDefault="000A0A65">
      <w:pPr>
        <w:pStyle w:val="Textocomentario"/>
      </w:pPr>
      <w:r>
        <w:rPr>
          <w:rStyle w:val="Refdecomentario"/>
        </w:rPr>
        <w:annotationRef/>
      </w:r>
    </w:p>
  </w:comment>
  <w:comment w:id="3" w:author="UECCI" w:date="2020-06-30T21:25:00Z" w:initials="U">
    <w:p w14:paraId="3F8BE649" w14:textId="77777777" w:rsidR="000A0A65" w:rsidRDefault="000A0A65" w:rsidP="002C0F93">
      <w:pPr>
        <w:pStyle w:val="Textocomentario"/>
        <w:ind w:left="0" w:firstLine="0"/>
      </w:pPr>
      <w:r>
        <w:rPr>
          <w:rStyle w:val="Refdecomentario"/>
        </w:rPr>
        <w:annotationRef/>
      </w:r>
      <w:r>
        <w:tab/>
        <w:t xml:space="preserve">Debemos hacer primero u resumen del proyecto </w:t>
      </w:r>
    </w:p>
  </w:comment>
  <w:comment w:id="4" w:author="Steven Ortiz" w:date="2020-07-03T18:34:00Z" w:initials="SO">
    <w:p w14:paraId="316234F2" w14:textId="1F960427" w:rsidR="000A0A65" w:rsidRDefault="000A0A65">
      <w:pPr>
        <w:pStyle w:val="Textocomentario"/>
      </w:pPr>
      <w:r>
        <w:rPr>
          <w:rStyle w:val="Refdecomentario"/>
        </w:rPr>
        <w:annotationRef/>
      </w:r>
    </w:p>
  </w:comment>
  <w:comment w:id="5" w:author="Steven Ortiz" w:date="2020-07-03T18:34:00Z" w:initials="SO">
    <w:p w14:paraId="592A16A5" w14:textId="3EB3A6E9" w:rsidR="000A0A65" w:rsidRDefault="000A0A65">
      <w:pPr>
        <w:pStyle w:val="Textocomentario"/>
      </w:pPr>
      <w:r>
        <w:rPr>
          <w:rStyle w:val="Refdecomentario"/>
        </w:rPr>
        <w:annotationRef/>
      </w:r>
    </w:p>
  </w:comment>
  <w:comment w:id="1027" w:author="UECCI" w:date="2020-06-30T21:41:00Z" w:initials="U">
    <w:p w14:paraId="750E605F" w14:textId="77777777" w:rsidR="000A0A65" w:rsidRDefault="000A0A65">
      <w:pPr>
        <w:pStyle w:val="Textocomentario"/>
      </w:pPr>
      <w:r>
        <w:rPr>
          <w:rStyle w:val="Refdecomentario"/>
        </w:rPr>
        <w:annotationRef/>
      </w:r>
      <w:r>
        <w:t xml:space="preserve">Esto va en después d metodología </w:t>
      </w:r>
    </w:p>
  </w:comment>
  <w:comment w:id="1038" w:author="UECCI" w:date="2020-06-30T21:41:00Z" w:initials="U">
    <w:p w14:paraId="43942542" w14:textId="77777777" w:rsidR="000A0A65" w:rsidRDefault="000A0A65">
      <w:pPr>
        <w:pStyle w:val="Textocomentario"/>
      </w:pPr>
      <w:r>
        <w:rPr>
          <w:rStyle w:val="Refdecomentario"/>
        </w:rPr>
        <w:annotationRef/>
      </w:r>
      <w:r>
        <w:t xml:space="preserve">Debemos revisar si esta todo en APA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EA9CBE" w15:done="0"/>
  <w15:commentEx w15:paraId="3F8BE649" w15:done="0"/>
  <w15:commentEx w15:paraId="316234F2" w15:paraIdParent="3F8BE649" w15:done="0"/>
  <w15:commentEx w15:paraId="592A16A5" w15:paraIdParent="3F8BE649" w15:done="0"/>
  <w15:commentEx w15:paraId="750E605F" w15:done="0"/>
  <w15:commentEx w15:paraId="4394254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ABCB83" w14:textId="77777777" w:rsidR="00ED6BAF" w:rsidRDefault="00ED6BAF" w:rsidP="004672E9">
      <w:pPr>
        <w:spacing w:after="0"/>
      </w:pPr>
      <w:r>
        <w:separator/>
      </w:r>
    </w:p>
  </w:endnote>
  <w:endnote w:type="continuationSeparator" w:id="0">
    <w:p w14:paraId="1DCAB5AD" w14:textId="77777777" w:rsidR="00ED6BAF" w:rsidRDefault="00ED6BAF"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14:paraId="1A39C789" w14:textId="77777777" w:rsidR="000A0A65" w:rsidRDefault="000A0A65">
        <w:pPr>
          <w:pStyle w:val="Piedepgina"/>
          <w:jc w:val="right"/>
        </w:pPr>
        <w:r>
          <w:fldChar w:fldCharType="begin"/>
        </w:r>
        <w:r>
          <w:instrText>PAGE   \* MERGEFORMAT</w:instrText>
        </w:r>
        <w:r>
          <w:fldChar w:fldCharType="separate"/>
        </w:r>
        <w:r w:rsidR="00ED6CDE" w:rsidRPr="00ED6CDE">
          <w:rPr>
            <w:noProof/>
            <w:lang w:val="es-ES"/>
          </w:rPr>
          <w:t>20</w:t>
        </w:r>
        <w:r>
          <w:fldChar w:fldCharType="end"/>
        </w:r>
      </w:p>
    </w:sdtContent>
  </w:sdt>
  <w:p w14:paraId="35A89874" w14:textId="77777777" w:rsidR="000A0A65" w:rsidRDefault="000A0A6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14:paraId="56F9AFDF" w14:textId="77777777" w:rsidR="000A0A65" w:rsidRDefault="000A0A65">
        <w:pPr>
          <w:pStyle w:val="Piedepgina"/>
          <w:jc w:val="right"/>
        </w:pPr>
        <w:r>
          <w:fldChar w:fldCharType="begin"/>
        </w:r>
        <w:r>
          <w:instrText>PAGE   \* MERGEFORMAT</w:instrText>
        </w:r>
        <w:r>
          <w:fldChar w:fldCharType="separate"/>
        </w:r>
        <w:r w:rsidR="005469C7" w:rsidRPr="005469C7">
          <w:rPr>
            <w:noProof/>
            <w:lang w:val="es-ES"/>
          </w:rPr>
          <w:t>1</w:t>
        </w:r>
        <w:r>
          <w:fldChar w:fldCharType="end"/>
        </w:r>
      </w:p>
    </w:sdtContent>
  </w:sdt>
  <w:p w14:paraId="43DCE377" w14:textId="77777777" w:rsidR="000A0A65" w:rsidRDefault="000A0A6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07756C" w14:textId="77777777" w:rsidR="00ED6BAF" w:rsidRDefault="00ED6BAF" w:rsidP="004672E9">
      <w:pPr>
        <w:spacing w:after="0"/>
      </w:pPr>
      <w:r>
        <w:separator/>
      </w:r>
    </w:p>
  </w:footnote>
  <w:footnote w:type="continuationSeparator" w:id="0">
    <w:p w14:paraId="1D411232" w14:textId="77777777" w:rsidR="00ED6BAF" w:rsidRDefault="00ED6BAF" w:rsidP="004672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9FAC4" w14:textId="77777777" w:rsidR="000A0A65" w:rsidRDefault="000A0A6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ECCI">
    <w15:presenceInfo w15:providerId="None" w15:userId="UECCI"/>
  </w15:person>
  <w15:person w15:author="Steven Ortiz">
    <w15:presenceInfo w15:providerId="Windows Live" w15:userId="647d86c3e7c67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93"/>
    <w:rsid w:val="00001FF9"/>
    <w:rsid w:val="000131F7"/>
    <w:rsid w:val="0002721D"/>
    <w:rsid w:val="00027389"/>
    <w:rsid w:val="00034BF5"/>
    <w:rsid w:val="00042F27"/>
    <w:rsid w:val="00043D24"/>
    <w:rsid w:val="000477A2"/>
    <w:rsid w:val="000568D9"/>
    <w:rsid w:val="000642BC"/>
    <w:rsid w:val="000908FD"/>
    <w:rsid w:val="0009413F"/>
    <w:rsid w:val="00097FB5"/>
    <w:rsid w:val="000A0A65"/>
    <w:rsid w:val="000B58F7"/>
    <w:rsid w:val="000C2E29"/>
    <w:rsid w:val="000C56B2"/>
    <w:rsid w:val="000D386E"/>
    <w:rsid w:val="000E050B"/>
    <w:rsid w:val="000F4FDB"/>
    <w:rsid w:val="000F5067"/>
    <w:rsid w:val="00100457"/>
    <w:rsid w:val="0010077D"/>
    <w:rsid w:val="00103BB4"/>
    <w:rsid w:val="00106EE3"/>
    <w:rsid w:val="00113304"/>
    <w:rsid w:val="00116EA6"/>
    <w:rsid w:val="0011769D"/>
    <w:rsid w:val="00144BE0"/>
    <w:rsid w:val="0015428A"/>
    <w:rsid w:val="00154B9B"/>
    <w:rsid w:val="001913E9"/>
    <w:rsid w:val="00196FF5"/>
    <w:rsid w:val="001C1CB6"/>
    <w:rsid w:val="001C3288"/>
    <w:rsid w:val="001D2175"/>
    <w:rsid w:val="001D75A7"/>
    <w:rsid w:val="001E7FEE"/>
    <w:rsid w:val="002006E4"/>
    <w:rsid w:val="0021724F"/>
    <w:rsid w:val="00223895"/>
    <w:rsid w:val="00223D77"/>
    <w:rsid w:val="00225EB6"/>
    <w:rsid w:val="002277F5"/>
    <w:rsid w:val="0025051A"/>
    <w:rsid w:val="0025484D"/>
    <w:rsid w:val="00280D18"/>
    <w:rsid w:val="0028350A"/>
    <w:rsid w:val="00293BC0"/>
    <w:rsid w:val="002A15A4"/>
    <w:rsid w:val="002C0F93"/>
    <w:rsid w:val="002C1400"/>
    <w:rsid w:val="002D40C1"/>
    <w:rsid w:val="002D7B14"/>
    <w:rsid w:val="002E34F5"/>
    <w:rsid w:val="002E71FB"/>
    <w:rsid w:val="00307AA4"/>
    <w:rsid w:val="00320D01"/>
    <w:rsid w:val="003227A2"/>
    <w:rsid w:val="003333B8"/>
    <w:rsid w:val="00336460"/>
    <w:rsid w:val="00350BBB"/>
    <w:rsid w:val="00385660"/>
    <w:rsid w:val="003B52FA"/>
    <w:rsid w:val="003E6ED8"/>
    <w:rsid w:val="003F2E71"/>
    <w:rsid w:val="003F3828"/>
    <w:rsid w:val="003F7328"/>
    <w:rsid w:val="0040024F"/>
    <w:rsid w:val="00410964"/>
    <w:rsid w:val="004226CC"/>
    <w:rsid w:val="00442393"/>
    <w:rsid w:val="004469DA"/>
    <w:rsid w:val="004611A0"/>
    <w:rsid w:val="00463E3A"/>
    <w:rsid w:val="004672E9"/>
    <w:rsid w:val="004771CE"/>
    <w:rsid w:val="004772EF"/>
    <w:rsid w:val="004842C6"/>
    <w:rsid w:val="004917E3"/>
    <w:rsid w:val="004B2573"/>
    <w:rsid w:val="004D27C7"/>
    <w:rsid w:val="004D7A62"/>
    <w:rsid w:val="004F1734"/>
    <w:rsid w:val="00503706"/>
    <w:rsid w:val="005063D9"/>
    <w:rsid w:val="00507E4A"/>
    <w:rsid w:val="005140DA"/>
    <w:rsid w:val="00523E70"/>
    <w:rsid w:val="00531FA7"/>
    <w:rsid w:val="00535A35"/>
    <w:rsid w:val="00546384"/>
    <w:rsid w:val="005469C7"/>
    <w:rsid w:val="005567E9"/>
    <w:rsid w:val="00570E93"/>
    <w:rsid w:val="00574B75"/>
    <w:rsid w:val="00576C97"/>
    <w:rsid w:val="0058161C"/>
    <w:rsid w:val="005927A2"/>
    <w:rsid w:val="005B4509"/>
    <w:rsid w:val="005B541C"/>
    <w:rsid w:val="005C3401"/>
    <w:rsid w:val="005D3166"/>
    <w:rsid w:val="005E22AB"/>
    <w:rsid w:val="005E4BF2"/>
    <w:rsid w:val="006115B8"/>
    <w:rsid w:val="006117BC"/>
    <w:rsid w:val="0066285D"/>
    <w:rsid w:val="00693FDE"/>
    <w:rsid w:val="006969E6"/>
    <w:rsid w:val="006A0BC6"/>
    <w:rsid w:val="006B7991"/>
    <w:rsid w:val="006B7BD5"/>
    <w:rsid w:val="006C1D81"/>
    <w:rsid w:val="006E021E"/>
    <w:rsid w:val="006F7B4A"/>
    <w:rsid w:val="00711A9E"/>
    <w:rsid w:val="00717D95"/>
    <w:rsid w:val="007249A9"/>
    <w:rsid w:val="00741139"/>
    <w:rsid w:val="007414D3"/>
    <w:rsid w:val="00762C2E"/>
    <w:rsid w:val="00763536"/>
    <w:rsid w:val="00763A39"/>
    <w:rsid w:val="007657E9"/>
    <w:rsid w:val="00772F89"/>
    <w:rsid w:val="00775F7C"/>
    <w:rsid w:val="00797C3F"/>
    <w:rsid w:val="007A266C"/>
    <w:rsid w:val="007A5647"/>
    <w:rsid w:val="007B607D"/>
    <w:rsid w:val="007E5E60"/>
    <w:rsid w:val="00812908"/>
    <w:rsid w:val="008544B4"/>
    <w:rsid w:val="00862598"/>
    <w:rsid w:val="00877272"/>
    <w:rsid w:val="00894C80"/>
    <w:rsid w:val="008A7F57"/>
    <w:rsid w:val="008C2BF9"/>
    <w:rsid w:val="008C648C"/>
    <w:rsid w:val="008D5830"/>
    <w:rsid w:val="008D63F7"/>
    <w:rsid w:val="008E601D"/>
    <w:rsid w:val="008E735A"/>
    <w:rsid w:val="00904297"/>
    <w:rsid w:val="00910C9B"/>
    <w:rsid w:val="00912631"/>
    <w:rsid w:val="0093325D"/>
    <w:rsid w:val="00934361"/>
    <w:rsid w:val="009363F3"/>
    <w:rsid w:val="00945007"/>
    <w:rsid w:val="00951652"/>
    <w:rsid w:val="00954237"/>
    <w:rsid w:val="00955ED1"/>
    <w:rsid w:val="009723C3"/>
    <w:rsid w:val="00974FE6"/>
    <w:rsid w:val="00991A5F"/>
    <w:rsid w:val="009A2656"/>
    <w:rsid w:val="009A54A3"/>
    <w:rsid w:val="009B0AC5"/>
    <w:rsid w:val="009B1AA5"/>
    <w:rsid w:val="009B4B5F"/>
    <w:rsid w:val="009C0538"/>
    <w:rsid w:val="009E5145"/>
    <w:rsid w:val="009F4B2E"/>
    <w:rsid w:val="009F604F"/>
    <w:rsid w:val="00A00551"/>
    <w:rsid w:val="00A154BA"/>
    <w:rsid w:val="00A338CC"/>
    <w:rsid w:val="00A33F35"/>
    <w:rsid w:val="00A346B0"/>
    <w:rsid w:val="00A407C1"/>
    <w:rsid w:val="00A4695F"/>
    <w:rsid w:val="00A84186"/>
    <w:rsid w:val="00AA6E5C"/>
    <w:rsid w:val="00AA7BC9"/>
    <w:rsid w:val="00AF5720"/>
    <w:rsid w:val="00B0236D"/>
    <w:rsid w:val="00B122C7"/>
    <w:rsid w:val="00B15227"/>
    <w:rsid w:val="00B15848"/>
    <w:rsid w:val="00B54207"/>
    <w:rsid w:val="00B651BD"/>
    <w:rsid w:val="00B6674C"/>
    <w:rsid w:val="00B72B3F"/>
    <w:rsid w:val="00B81F68"/>
    <w:rsid w:val="00BA467B"/>
    <w:rsid w:val="00BC3ABD"/>
    <w:rsid w:val="00BE6BFA"/>
    <w:rsid w:val="00BF3B38"/>
    <w:rsid w:val="00BF553E"/>
    <w:rsid w:val="00C01A84"/>
    <w:rsid w:val="00C023C2"/>
    <w:rsid w:val="00C025B4"/>
    <w:rsid w:val="00C16F94"/>
    <w:rsid w:val="00C17A48"/>
    <w:rsid w:val="00C22C81"/>
    <w:rsid w:val="00C2453C"/>
    <w:rsid w:val="00C3334C"/>
    <w:rsid w:val="00C35A14"/>
    <w:rsid w:val="00C42257"/>
    <w:rsid w:val="00C46C5B"/>
    <w:rsid w:val="00C55867"/>
    <w:rsid w:val="00C56F22"/>
    <w:rsid w:val="00C70516"/>
    <w:rsid w:val="00C90678"/>
    <w:rsid w:val="00CA2D99"/>
    <w:rsid w:val="00CB74CD"/>
    <w:rsid w:val="00CC0829"/>
    <w:rsid w:val="00CC4213"/>
    <w:rsid w:val="00CE7930"/>
    <w:rsid w:val="00D12015"/>
    <w:rsid w:val="00D172F6"/>
    <w:rsid w:val="00D24C45"/>
    <w:rsid w:val="00D253A9"/>
    <w:rsid w:val="00D34729"/>
    <w:rsid w:val="00D5449F"/>
    <w:rsid w:val="00D57023"/>
    <w:rsid w:val="00D57392"/>
    <w:rsid w:val="00D76396"/>
    <w:rsid w:val="00D806EA"/>
    <w:rsid w:val="00DA606D"/>
    <w:rsid w:val="00DC285A"/>
    <w:rsid w:val="00DF2B5E"/>
    <w:rsid w:val="00E00BF0"/>
    <w:rsid w:val="00E0224C"/>
    <w:rsid w:val="00E02977"/>
    <w:rsid w:val="00E04931"/>
    <w:rsid w:val="00E07A22"/>
    <w:rsid w:val="00E11050"/>
    <w:rsid w:val="00E21D4D"/>
    <w:rsid w:val="00E249F5"/>
    <w:rsid w:val="00E314BB"/>
    <w:rsid w:val="00E45502"/>
    <w:rsid w:val="00E61DC3"/>
    <w:rsid w:val="00E720D9"/>
    <w:rsid w:val="00EB50BF"/>
    <w:rsid w:val="00ED6BAF"/>
    <w:rsid w:val="00ED6CDE"/>
    <w:rsid w:val="00ED70F2"/>
    <w:rsid w:val="00ED786A"/>
    <w:rsid w:val="00EE0C7B"/>
    <w:rsid w:val="00EE3448"/>
    <w:rsid w:val="00EE506A"/>
    <w:rsid w:val="00EF0065"/>
    <w:rsid w:val="00EF1336"/>
    <w:rsid w:val="00F16AC8"/>
    <w:rsid w:val="00F24258"/>
    <w:rsid w:val="00F71F23"/>
    <w:rsid w:val="00F72542"/>
    <w:rsid w:val="00F834D1"/>
    <w:rsid w:val="00F96837"/>
    <w:rsid w:val="00FC097D"/>
    <w:rsid w:val="00FC6265"/>
    <w:rsid w:val="00FC665B"/>
    <w:rsid w:val="00FD0AA3"/>
    <w:rsid w:val="00FD4765"/>
    <w:rsid w:val="00FE25BD"/>
    <w:rsid w:val="00FE2BF4"/>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10F7D"/>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de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FD0AA3"/>
    <w:pPr>
      <w:spacing w:after="0" w:line="240" w:lineRule="auto"/>
      <w:ind w:firstLine="709"/>
    </w:pPr>
    <w:rPr>
      <w:rFonts w:ascii="Times New Roman" w:hAnsi="Times New Roman"/>
      <w:sz w:val="24"/>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 w:type="character" w:styleId="Textodelmarcadordeposicin">
    <w:name w:val="Placeholder Text"/>
    <w:basedOn w:val="Fuentedeprrafopredeter"/>
    <w:uiPriority w:val="99"/>
    <w:semiHidden/>
    <w:rsid w:val="001D2175"/>
    <w:rPr>
      <w:color w:val="808080"/>
    </w:rPr>
  </w:style>
  <w:style w:type="character" w:customStyle="1" w:styleId="UnresolvedMention">
    <w:name w:val="Unresolved Mention"/>
    <w:basedOn w:val="Fuentedeprrafopredeter"/>
    <w:uiPriority w:val="99"/>
    <w:semiHidden/>
    <w:unhideWhenUsed/>
    <w:rsid w:val="00D24C45"/>
    <w:rPr>
      <w:color w:val="605E5C"/>
      <w:shd w:val="clear" w:color="auto" w:fill="E1DFDD"/>
    </w:rPr>
  </w:style>
  <w:style w:type="character" w:styleId="Refdecomentario">
    <w:name w:val="annotation reference"/>
    <w:basedOn w:val="Fuentedeprrafopredeter"/>
    <w:uiPriority w:val="99"/>
    <w:semiHidden/>
    <w:unhideWhenUsed/>
    <w:rsid w:val="002C0F93"/>
    <w:rPr>
      <w:sz w:val="16"/>
      <w:szCs w:val="16"/>
    </w:rPr>
  </w:style>
  <w:style w:type="paragraph" w:styleId="Textocomentario">
    <w:name w:val="annotation text"/>
    <w:basedOn w:val="Normal"/>
    <w:link w:val="TextocomentarioCar"/>
    <w:uiPriority w:val="99"/>
    <w:semiHidden/>
    <w:unhideWhenUsed/>
    <w:rsid w:val="002C0F93"/>
    <w:rPr>
      <w:sz w:val="20"/>
      <w:szCs w:val="20"/>
    </w:rPr>
  </w:style>
  <w:style w:type="character" w:customStyle="1" w:styleId="TextocomentarioCar">
    <w:name w:val="Texto comentario Car"/>
    <w:basedOn w:val="Fuentedeprrafopredeter"/>
    <w:link w:val="Textocomentario"/>
    <w:uiPriority w:val="99"/>
    <w:semiHidden/>
    <w:rsid w:val="002C0F9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2C0F93"/>
    <w:rPr>
      <w:b/>
      <w:bCs/>
    </w:rPr>
  </w:style>
  <w:style w:type="character" w:customStyle="1" w:styleId="AsuntodelcomentarioCar">
    <w:name w:val="Asunto del comentario Car"/>
    <w:basedOn w:val="TextocomentarioCar"/>
    <w:link w:val="Asuntodelcomentario"/>
    <w:uiPriority w:val="99"/>
    <w:semiHidden/>
    <w:rsid w:val="002C0F9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5018">
      <w:bodyDiv w:val="1"/>
      <w:marLeft w:val="0"/>
      <w:marRight w:val="0"/>
      <w:marTop w:val="0"/>
      <w:marBottom w:val="0"/>
      <w:divBdr>
        <w:top w:val="none" w:sz="0" w:space="0" w:color="auto"/>
        <w:left w:val="none" w:sz="0" w:space="0" w:color="auto"/>
        <w:bottom w:val="none" w:sz="0" w:space="0" w:color="auto"/>
        <w:right w:val="none" w:sz="0" w:space="0" w:color="auto"/>
      </w:divBdr>
    </w:div>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16322303">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35200320">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55322630">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82843641">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99574169">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2530578">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7186510">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2603385">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5927637">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0999716">
      <w:bodyDiv w:val="1"/>
      <w:marLeft w:val="0"/>
      <w:marRight w:val="0"/>
      <w:marTop w:val="0"/>
      <w:marBottom w:val="0"/>
      <w:divBdr>
        <w:top w:val="none" w:sz="0" w:space="0" w:color="auto"/>
        <w:left w:val="none" w:sz="0" w:space="0" w:color="auto"/>
        <w:bottom w:val="none" w:sz="0" w:space="0" w:color="auto"/>
        <w:right w:val="none" w:sz="0" w:space="0" w:color="auto"/>
      </w:divBdr>
    </w:div>
    <w:div w:id="191963970">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6165373">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12040028">
      <w:bodyDiv w:val="1"/>
      <w:marLeft w:val="0"/>
      <w:marRight w:val="0"/>
      <w:marTop w:val="0"/>
      <w:marBottom w:val="0"/>
      <w:divBdr>
        <w:top w:val="none" w:sz="0" w:space="0" w:color="auto"/>
        <w:left w:val="none" w:sz="0" w:space="0" w:color="auto"/>
        <w:bottom w:val="none" w:sz="0" w:space="0" w:color="auto"/>
        <w:right w:val="none" w:sz="0" w:space="0" w:color="auto"/>
      </w:divBdr>
    </w:div>
    <w:div w:id="214204320">
      <w:bodyDiv w:val="1"/>
      <w:marLeft w:val="0"/>
      <w:marRight w:val="0"/>
      <w:marTop w:val="0"/>
      <w:marBottom w:val="0"/>
      <w:divBdr>
        <w:top w:val="none" w:sz="0" w:space="0" w:color="auto"/>
        <w:left w:val="none" w:sz="0" w:space="0" w:color="auto"/>
        <w:bottom w:val="none" w:sz="0" w:space="0" w:color="auto"/>
        <w:right w:val="none" w:sz="0" w:space="0" w:color="auto"/>
      </w:divBdr>
    </w:div>
    <w:div w:id="224949546">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7249893">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8904069">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41456965">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281304328">
      <w:bodyDiv w:val="1"/>
      <w:marLeft w:val="0"/>
      <w:marRight w:val="0"/>
      <w:marTop w:val="0"/>
      <w:marBottom w:val="0"/>
      <w:divBdr>
        <w:top w:val="none" w:sz="0" w:space="0" w:color="auto"/>
        <w:left w:val="none" w:sz="0" w:space="0" w:color="auto"/>
        <w:bottom w:val="none" w:sz="0" w:space="0" w:color="auto"/>
        <w:right w:val="none" w:sz="0" w:space="0" w:color="auto"/>
      </w:divBdr>
    </w:div>
    <w:div w:id="282421177">
      <w:bodyDiv w:val="1"/>
      <w:marLeft w:val="0"/>
      <w:marRight w:val="0"/>
      <w:marTop w:val="0"/>
      <w:marBottom w:val="0"/>
      <w:divBdr>
        <w:top w:val="none" w:sz="0" w:space="0" w:color="auto"/>
        <w:left w:val="none" w:sz="0" w:space="0" w:color="auto"/>
        <w:bottom w:val="none" w:sz="0" w:space="0" w:color="auto"/>
        <w:right w:val="none" w:sz="0" w:space="0" w:color="auto"/>
      </w:divBdr>
    </w:div>
    <w:div w:id="288561123">
      <w:bodyDiv w:val="1"/>
      <w:marLeft w:val="0"/>
      <w:marRight w:val="0"/>
      <w:marTop w:val="0"/>
      <w:marBottom w:val="0"/>
      <w:divBdr>
        <w:top w:val="none" w:sz="0" w:space="0" w:color="auto"/>
        <w:left w:val="none" w:sz="0" w:space="0" w:color="auto"/>
        <w:bottom w:val="none" w:sz="0" w:space="0" w:color="auto"/>
        <w:right w:val="none" w:sz="0" w:space="0" w:color="auto"/>
      </w:divBdr>
    </w:div>
    <w:div w:id="296496394">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23439133">
      <w:bodyDiv w:val="1"/>
      <w:marLeft w:val="0"/>
      <w:marRight w:val="0"/>
      <w:marTop w:val="0"/>
      <w:marBottom w:val="0"/>
      <w:divBdr>
        <w:top w:val="none" w:sz="0" w:space="0" w:color="auto"/>
        <w:left w:val="none" w:sz="0" w:space="0" w:color="auto"/>
        <w:bottom w:val="none" w:sz="0" w:space="0" w:color="auto"/>
        <w:right w:val="none" w:sz="0" w:space="0" w:color="auto"/>
      </w:divBdr>
    </w:div>
    <w:div w:id="327902373">
      <w:bodyDiv w:val="1"/>
      <w:marLeft w:val="0"/>
      <w:marRight w:val="0"/>
      <w:marTop w:val="0"/>
      <w:marBottom w:val="0"/>
      <w:divBdr>
        <w:top w:val="none" w:sz="0" w:space="0" w:color="auto"/>
        <w:left w:val="none" w:sz="0" w:space="0" w:color="auto"/>
        <w:bottom w:val="none" w:sz="0" w:space="0" w:color="auto"/>
        <w:right w:val="none" w:sz="0" w:space="0" w:color="auto"/>
      </w:divBdr>
    </w:div>
    <w:div w:id="342632646">
      <w:bodyDiv w:val="1"/>
      <w:marLeft w:val="0"/>
      <w:marRight w:val="0"/>
      <w:marTop w:val="0"/>
      <w:marBottom w:val="0"/>
      <w:divBdr>
        <w:top w:val="none" w:sz="0" w:space="0" w:color="auto"/>
        <w:left w:val="none" w:sz="0" w:space="0" w:color="auto"/>
        <w:bottom w:val="none" w:sz="0" w:space="0" w:color="auto"/>
        <w:right w:val="none" w:sz="0" w:space="0" w:color="auto"/>
      </w:divBdr>
    </w:div>
    <w:div w:id="347221130">
      <w:bodyDiv w:val="1"/>
      <w:marLeft w:val="0"/>
      <w:marRight w:val="0"/>
      <w:marTop w:val="0"/>
      <w:marBottom w:val="0"/>
      <w:divBdr>
        <w:top w:val="none" w:sz="0" w:space="0" w:color="auto"/>
        <w:left w:val="none" w:sz="0" w:space="0" w:color="auto"/>
        <w:bottom w:val="none" w:sz="0" w:space="0" w:color="auto"/>
        <w:right w:val="none" w:sz="0" w:space="0" w:color="auto"/>
      </w:divBdr>
    </w:div>
    <w:div w:id="348683471">
      <w:bodyDiv w:val="1"/>
      <w:marLeft w:val="0"/>
      <w:marRight w:val="0"/>
      <w:marTop w:val="0"/>
      <w:marBottom w:val="0"/>
      <w:divBdr>
        <w:top w:val="none" w:sz="0" w:space="0" w:color="auto"/>
        <w:left w:val="none" w:sz="0" w:space="0" w:color="auto"/>
        <w:bottom w:val="none" w:sz="0" w:space="0" w:color="auto"/>
        <w:right w:val="none" w:sz="0" w:space="0" w:color="auto"/>
      </w:divBdr>
    </w:div>
    <w:div w:id="353042529">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70157946">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381633029">
      <w:bodyDiv w:val="1"/>
      <w:marLeft w:val="0"/>
      <w:marRight w:val="0"/>
      <w:marTop w:val="0"/>
      <w:marBottom w:val="0"/>
      <w:divBdr>
        <w:top w:val="none" w:sz="0" w:space="0" w:color="auto"/>
        <w:left w:val="none" w:sz="0" w:space="0" w:color="auto"/>
        <w:bottom w:val="none" w:sz="0" w:space="0" w:color="auto"/>
        <w:right w:val="none" w:sz="0" w:space="0" w:color="auto"/>
      </w:divBdr>
    </w:div>
    <w:div w:id="409696098">
      <w:bodyDiv w:val="1"/>
      <w:marLeft w:val="0"/>
      <w:marRight w:val="0"/>
      <w:marTop w:val="0"/>
      <w:marBottom w:val="0"/>
      <w:divBdr>
        <w:top w:val="none" w:sz="0" w:space="0" w:color="auto"/>
        <w:left w:val="none" w:sz="0" w:space="0" w:color="auto"/>
        <w:bottom w:val="none" w:sz="0" w:space="0" w:color="auto"/>
        <w:right w:val="none" w:sz="0" w:space="0" w:color="auto"/>
      </w:divBdr>
    </w:div>
    <w:div w:id="410348217">
      <w:bodyDiv w:val="1"/>
      <w:marLeft w:val="0"/>
      <w:marRight w:val="0"/>
      <w:marTop w:val="0"/>
      <w:marBottom w:val="0"/>
      <w:divBdr>
        <w:top w:val="none" w:sz="0" w:space="0" w:color="auto"/>
        <w:left w:val="none" w:sz="0" w:space="0" w:color="auto"/>
        <w:bottom w:val="none" w:sz="0" w:space="0" w:color="auto"/>
        <w:right w:val="none" w:sz="0" w:space="0" w:color="auto"/>
      </w:divBdr>
    </w:div>
    <w:div w:id="414671596">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27123800">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58377074">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36701971">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42446513">
      <w:bodyDiv w:val="1"/>
      <w:marLeft w:val="0"/>
      <w:marRight w:val="0"/>
      <w:marTop w:val="0"/>
      <w:marBottom w:val="0"/>
      <w:divBdr>
        <w:top w:val="none" w:sz="0" w:space="0" w:color="auto"/>
        <w:left w:val="none" w:sz="0" w:space="0" w:color="auto"/>
        <w:bottom w:val="none" w:sz="0" w:space="0" w:color="auto"/>
        <w:right w:val="none" w:sz="0" w:space="0" w:color="auto"/>
      </w:divBdr>
    </w:div>
    <w:div w:id="550658272">
      <w:bodyDiv w:val="1"/>
      <w:marLeft w:val="0"/>
      <w:marRight w:val="0"/>
      <w:marTop w:val="0"/>
      <w:marBottom w:val="0"/>
      <w:divBdr>
        <w:top w:val="none" w:sz="0" w:space="0" w:color="auto"/>
        <w:left w:val="none" w:sz="0" w:space="0" w:color="auto"/>
        <w:bottom w:val="none" w:sz="0" w:space="0" w:color="auto"/>
        <w:right w:val="none" w:sz="0" w:space="0" w:color="auto"/>
      </w:divBdr>
    </w:div>
    <w:div w:id="583340728">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2667308">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597638397">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2636114">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55720437">
      <w:bodyDiv w:val="1"/>
      <w:marLeft w:val="0"/>
      <w:marRight w:val="0"/>
      <w:marTop w:val="0"/>
      <w:marBottom w:val="0"/>
      <w:divBdr>
        <w:top w:val="none" w:sz="0" w:space="0" w:color="auto"/>
        <w:left w:val="none" w:sz="0" w:space="0" w:color="auto"/>
        <w:bottom w:val="none" w:sz="0" w:space="0" w:color="auto"/>
        <w:right w:val="none" w:sz="0" w:space="0" w:color="auto"/>
      </w:divBdr>
    </w:div>
    <w:div w:id="658968146">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85208526">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12118836">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48580453">
      <w:bodyDiv w:val="1"/>
      <w:marLeft w:val="0"/>
      <w:marRight w:val="0"/>
      <w:marTop w:val="0"/>
      <w:marBottom w:val="0"/>
      <w:divBdr>
        <w:top w:val="none" w:sz="0" w:space="0" w:color="auto"/>
        <w:left w:val="none" w:sz="0" w:space="0" w:color="auto"/>
        <w:bottom w:val="none" w:sz="0" w:space="0" w:color="auto"/>
        <w:right w:val="none" w:sz="0" w:space="0" w:color="auto"/>
      </w:divBdr>
    </w:div>
    <w:div w:id="750125383">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59105222">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95177990">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13060228">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45632159">
      <w:bodyDiv w:val="1"/>
      <w:marLeft w:val="0"/>
      <w:marRight w:val="0"/>
      <w:marTop w:val="0"/>
      <w:marBottom w:val="0"/>
      <w:divBdr>
        <w:top w:val="none" w:sz="0" w:space="0" w:color="auto"/>
        <w:left w:val="none" w:sz="0" w:space="0" w:color="auto"/>
        <w:bottom w:val="none" w:sz="0" w:space="0" w:color="auto"/>
        <w:right w:val="none" w:sz="0" w:space="0" w:color="auto"/>
      </w:divBdr>
    </w:div>
    <w:div w:id="856314625">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81593885">
      <w:bodyDiv w:val="1"/>
      <w:marLeft w:val="0"/>
      <w:marRight w:val="0"/>
      <w:marTop w:val="0"/>
      <w:marBottom w:val="0"/>
      <w:divBdr>
        <w:top w:val="none" w:sz="0" w:space="0" w:color="auto"/>
        <w:left w:val="none" w:sz="0" w:space="0" w:color="auto"/>
        <w:bottom w:val="none" w:sz="0" w:space="0" w:color="auto"/>
        <w:right w:val="none" w:sz="0" w:space="0" w:color="auto"/>
      </w:divBdr>
    </w:div>
    <w:div w:id="882643297">
      <w:bodyDiv w:val="1"/>
      <w:marLeft w:val="0"/>
      <w:marRight w:val="0"/>
      <w:marTop w:val="0"/>
      <w:marBottom w:val="0"/>
      <w:divBdr>
        <w:top w:val="none" w:sz="0" w:space="0" w:color="auto"/>
        <w:left w:val="none" w:sz="0" w:space="0" w:color="auto"/>
        <w:bottom w:val="none" w:sz="0" w:space="0" w:color="auto"/>
        <w:right w:val="none" w:sz="0" w:space="0" w:color="auto"/>
      </w:divBdr>
    </w:div>
    <w:div w:id="887685664">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10232032">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48317957">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80618908">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29641983">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082334888">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096361007">
      <w:bodyDiv w:val="1"/>
      <w:marLeft w:val="0"/>
      <w:marRight w:val="0"/>
      <w:marTop w:val="0"/>
      <w:marBottom w:val="0"/>
      <w:divBdr>
        <w:top w:val="none" w:sz="0" w:space="0" w:color="auto"/>
        <w:left w:val="none" w:sz="0" w:space="0" w:color="auto"/>
        <w:bottom w:val="none" w:sz="0" w:space="0" w:color="auto"/>
        <w:right w:val="none" w:sz="0" w:space="0" w:color="auto"/>
      </w:divBdr>
    </w:div>
    <w:div w:id="1098791636">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21997769">
      <w:bodyDiv w:val="1"/>
      <w:marLeft w:val="0"/>
      <w:marRight w:val="0"/>
      <w:marTop w:val="0"/>
      <w:marBottom w:val="0"/>
      <w:divBdr>
        <w:top w:val="none" w:sz="0" w:space="0" w:color="auto"/>
        <w:left w:val="none" w:sz="0" w:space="0" w:color="auto"/>
        <w:bottom w:val="none" w:sz="0" w:space="0" w:color="auto"/>
        <w:right w:val="none" w:sz="0" w:space="0" w:color="auto"/>
      </w:divBdr>
    </w:div>
    <w:div w:id="1133870378">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57109090">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196846203">
      <w:bodyDiv w:val="1"/>
      <w:marLeft w:val="0"/>
      <w:marRight w:val="0"/>
      <w:marTop w:val="0"/>
      <w:marBottom w:val="0"/>
      <w:divBdr>
        <w:top w:val="none" w:sz="0" w:space="0" w:color="auto"/>
        <w:left w:val="none" w:sz="0" w:space="0" w:color="auto"/>
        <w:bottom w:val="none" w:sz="0" w:space="0" w:color="auto"/>
        <w:right w:val="none" w:sz="0" w:space="0" w:color="auto"/>
      </w:divBdr>
    </w:div>
    <w:div w:id="1203131651">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53319306">
      <w:bodyDiv w:val="1"/>
      <w:marLeft w:val="0"/>
      <w:marRight w:val="0"/>
      <w:marTop w:val="0"/>
      <w:marBottom w:val="0"/>
      <w:divBdr>
        <w:top w:val="none" w:sz="0" w:space="0" w:color="auto"/>
        <w:left w:val="none" w:sz="0" w:space="0" w:color="auto"/>
        <w:bottom w:val="none" w:sz="0" w:space="0" w:color="auto"/>
        <w:right w:val="none" w:sz="0" w:space="0" w:color="auto"/>
      </w:divBdr>
    </w:div>
    <w:div w:id="1255672316">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1323645">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49019974">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40829728">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485275054">
      <w:bodyDiv w:val="1"/>
      <w:marLeft w:val="0"/>
      <w:marRight w:val="0"/>
      <w:marTop w:val="0"/>
      <w:marBottom w:val="0"/>
      <w:divBdr>
        <w:top w:val="none" w:sz="0" w:space="0" w:color="auto"/>
        <w:left w:val="none" w:sz="0" w:space="0" w:color="auto"/>
        <w:bottom w:val="none" w:sz="0" w:space="0" w:color="auto"/>
        <w:right w:val="none" w:sz="0" w:space="0" w:color="auto"/>
      </w:divBdr>
    </w:div>
    <w:div w:id="1487360346">
      <w:bodyDiv w:val="1"/>
      <w:marLeft w:val="0"/>
      <w:marRight w:val="0"/>
      <w:marTop w:val="0"/>
      <w:marBottom w:val="0"/>
      <w:divBdr>
        <w:top w:val="none" w:sz="0" w:space="0" w:color="auto"/>
        <w:left w:val="none" w:sz="0" w:space="0" w:color="auto"/>
        <w:bottom w:val="none" w:sz="0" w:space="0" w:color="auto"/>
        <w:right w:val="none" w:sz="0" w:space="0" w:color="auto"/>
      </w:divBdr>
    </w:div>
    <w:div w:id="1496610079">
      <w:bodyDiv w:val="1"/>
      <w:marLeft w:val="0"/>
      <w:marRight w:val="0"/>
      <w:marTop w:val="0"/>
      <w:marBottom w:val="0"/>
      <w:divBdr>
        <w:top w:val="none" w:sz="0" w:space="0" w:color="auto"/>
        <w:left w:val="none" w:sz="0" w:space="0" w:color="auto"/>
        <w:bottom w:val="none" w:sz="0" w:space="0" w:color="auto"/>
        <w:right w:val="none" w:sz="0" w:space="0" w:color="auto"/>
      </w:divBdr>
    </w:div>
    <w:div w:id="1497333393">
      <w:bodyDiv w:val="1"/>
      <w:marLeft w:val="0"/>
      <w:marRight w:val="0"/>
      <w:marTop w:val="0"/>
      <w:marBottom w:val="0"/>
      <w:divBdr>
        <w:top w:val="none" w:sz="0" w:space="0" w:color="auto"/>
        <w:left w:val="none" w:sz="0" w:space="0" w:color="auto"/>
        <w:bottom w:val="none" w:sz="0" w:space="0" w:color="auto"/>
        <w:right w:val="none" w:sz="0" w:space="0" w:color="auto"/>
      </w:divBdr>
    </w:div>
    <w:div w:id="1504935401">
      <w:bodyDiv w:val="1"/>
      <w:marLeft w:val="0"/>
      <w:marRight w:val="0"/>
      <w:marTop w:val="0"/>
      <w:marBottom w:val="0"/>
      <w:divBdr>
        <w:top w:val="none" w:sz="0" w:space="0" w:color="auto"/>
        <w:left w:val="none" w:sz="0" w:space="0" w:color="auto"/>
        <w:bottom w:val="none" w:sz="0" w:space="0" w:color="auto"/>
        <w:right w:val="none" w:sz="0" w:space="0" w:color="auto"/>
      </w:divBdr>
    </w:div>
    <w:div w:id="1532643224">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235363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84758373">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53604747">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713387343">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39551433">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80638905">
      <w:bodyDiv w:val="1"/>
      <w:marLeft w:val="0"/>
      <w:marRight w:val="0"/>
      <w:marTop w:val="0"/>
      <w:marBottom w:val="0"/>
      <w:divBdr>
        <w:top w:val="none" w:sz="0" w:space="0" w:color="auto"/>
        <w:left w:val="none" w:sz="0" w:space="0" w:color="auto"/>
        <w:bottom w:val="none" w:sz="0" w:space="0" w:color="auto"/>
        <w:right w:val="none" w:sz="0" w:space="0" w:color="auto"/>
      </w:divBdr>
    </w:div>
    <w:div w:id="1785609064">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08623713">
      <w:bodyDiv w:val="1"/>
      <w:marLeft w:val="0"/>
      <w:marRight w:val="0"/>
      <w:marTop w:val="0"/>
      <w:marBottom w:val="0"/>
      <w:divBdr>
        <w:top w:val="none" w:sz="0" w:space="0" w:color="auto"/>
        <w:left w:val="none" w:sz="0" w:space="0" w:color="auto"/>
        <w:bottom w:val="none" w:sz="0" w:space="0" w:color="auto"/>
        <w:right w:val="none" w:sz="0" w:space="0" w:color="auto"/>
      </w:divBdr>
    </w:div>
    <w:div w:id="1814984628">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28743402">
      <w:bodyDiv w:val="1"/>
      <w:marLeft w:val="0"/>
      <w:marRight w:val="0"/>
      <w:marTop w:val="0"/>
      <w:marBottom w:val="0"/>
      <w:divBdr>
        <w:top w:val="none" w:sz="0" w:space="0" w:color="auto"/>
        <w:left w:val="none" w:sz="0" w:space="0" w:color="auto"/>
        <w:bottom w:val="none" w:sz="0" w:space="0" w:color="auto"/>
        <w:right w:val="none" w:sz="0" w:space="0" w:color="auto"/>
      </w:divBdr>
    </w:div>
    <w:div w:id="1834249421">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73957359">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93224858">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909339610">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18051738">
      <w:bodyDiv w:val="1"/>
      <w:marLeft w:val="0"/>
      <w:marRight w:val="0"/>
      <w:marTop w:val="0"/>
      <w:marBottom w:val="0"/>
      <w:divBdr>
        <w:top w:val="none" w:sz="0" w:space="0" w:color="auto"/>
        <w:left w:val="none" w:sz="0" w:space="0" w:color="auto"/>
        <w:bottom w:val="none" w:sz="0" w:space="0" w:color="auto"/>
        <w:right w:val="none" w:sz="0" w:space="0" w:color="auto"/>
      </w:divBdr>
    </w:div>
    <w:div w:id="1928342425">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36815903">
      <w:bodyDiv w:val="1"/>
      <w:marLeft w:val="0"/>
      <w:marRight w:val="0"/>
      <w:marTop w:val="0"/>
      <w:marBottom w:val="0"/>
      <w:divBdr>
        <w:top w:val="none" w:sz="0" w:space="0" w:color="auto"/>
        <w:left w:val="none" w:sz="0" w:space="0" w:color="auto"/>
        <w:bottom w:val="none" w:sz="0" w:space="0" w:color="auto"/>
        <w:right w:val="none" w:sz="0" w:space="0" w:color="auto"/>
      </w:divBdr>
    </w:div>
    <w:div w:id="1940289894">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44798741">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88852800">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1930335">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2027898">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38891737">
      <w:bodyDiv w:val="1"/>
      <w:marLeft w:val="0"/>
      <w:marRight w:val="0"/>
      <w:marTop w:val="0"/>
      <w:marBottom w:val="0"/>
      <w:divBdr>
        <w:top w:val="none" w:sz="0" w:space="0" w:color="auto"/>
        <w:left w:val="none" w:sz="0" w:space="0" w:color="auto"/>
        <w:bottom w:val="none" w:sz="0" w:space="0" w:color="auto"/>
        <w:right w:val="none" w:sz="0" w:space="0" w:color="auto"/>
      </w:divBdr>
    </w:div>
    <w:div w:id="2047678856">
      <w:bodyDiv w:val="1"/>
      <w:marLeft w:val="0"/>
      <w:marRight w:val="0"/>
      <w:marTop w:val="0"/>
      <w:marBottom w:val="0"/>
      <w:divBdr>
        <w:top w:val="none" w:sz="0" w:space="0" w:color="auto"/>
        <w:left w:val="none" w:sz="0" w:space="0" w:color="auto"/>
        <w:bottom w:val="none" w:sz="0" w:space="0" w:color="auto"/>
        <w:right w:val="none" w:sz="0" w:space="0" w:color="auto"/>
      </w:divBdr>
    </w:div>
    <w:div w:id="2051032530">
      <w:bodyDiv w:val="1"/>
      <w:marLeft w:val="0"/>
      <w:marRight w:val="0"/>
      <w:marTop w:val="0"/>
      <w:marBottom w:val="0"/>
      <w:divBdr>
        <w:top w:val="none" w:sz="0" w:space="0" w:color="auto"/>
        <w:left w:val="none" w:sz="0" w:space="0" w:color="auto"/>
        <w:bottom w:val="none" w:sz="0" w:space="0" w:color="auto"/>
        <w:right w:val="none" w:sz="0" w:space="0" w:color="auto"/>
      </w:divBdr>
    </w:div>
    <w:div w:id="2054385607">
      <w:bodyDiv w:val="1"/>
      <w:marLeft w:val="0"/>
      <w:marRight w:val="0"/>
      <w:marTop w:val="0"/>
      <w:marBottom w:val="0"/>
      <w:divBdr>
        <w:top w:val="none" w:sz="0" w:space="0" w:color="auto"/>
        <w:left w:val="none" w:sz="0" w:space="0" w:color="auto"/>
        <w:bottom w:val="none" w:sz="0" w:space="0" w:color="auto"/>
        <w:right w:val="none" w:sz="0" w:space="0" w:color="auto"/>
      </w:divBdr>
    </w:div>
    <w:div w:id="2055931593">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68188774">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76271165">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76263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21" Type="http://schemas.openxmlformats.org/officeDocument/2006/relationships/hyperlink" Target="file:///C:\Users\Steve\github\blocky_madi\MADI\MADI\tesis.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footer" Target="footer1.xml"/><Relationship Id="rId16" Type="http://schemas.openxmlformats.org/officeDocument/2006/relationships/hyperlink" Target="file:///C:\Users\Steve\github\blocky_madi\MADI\MADI\tesis.docx" TargetMode="External"/><Relationship Id="rId11"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8" Type="http://schemas.openxmlformats.org/officeDocument/2006/relationships/comments" Target="comments.xml"/><Relationship Id="rId51" Type="http://schemas.openxmlformats.org/officeDocument/2006/relationships/image" Target="media/image11.png"/><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25"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C:\Users\Steve\github\blocky_madi\MADI\MADI\tesis.docx" TargetMode="External"/><Relationship Id="rId41" Type="http://schemas.openxmlformats.org/officeDocument/2006/relationships/image" Target="media/image1.png"/><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teve\github\blocky_madi\MADI\MADI\tesis.docx" TargetMode="Externa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file:///C:\Users\Steve\github\blocky_madi\MADI\MADI\tesis.docx" TargetMode="External"/><Relationship Id="rId31" Type="http://schemas.openxmlformats.org/officeDocument/2006/relationships/hyperlink" Target="file:///C:\Users\Steve\github\blocky_madi\MADI\MADI\tesis.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jpeg"/><Relationship Id="rId86" Type="http://schemas.openxmlformats.org/officeDocument/2006/relationships/image" Target="media/image46.png"/><Relationship Id="rId9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hyperlink" Target="file:///C:\Users\Steve\github\blocky_madi\MADI\MADI\tesis.docx" TargetMode="External"/><Relationship Id="rId34" Type="http://schemas.openxmlformats.org/officeDocument/2006/relationships/hyperlink" Target="file:///C:\Users\Steve\github\blocky_madi\MADI\MADI\tesis.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40" Type="http://schemas.openxmlformats.org/officeDocument/2006/relationships/hyperlink" Target="file:///C:\Users\Steve\github\blocky_madi\MADI\MADI\tesis.docx" TargetMode="External"/><Relationship Id="rId45" Type="http://schemas.openxmlformats.org/officeDocument/2006/relationships/image" Target="media/image5.png"/><Relationship Id="rId66" Type="http://schemas.openxmlformats.org/officeDocument/2006/relationships/image" Target="media/image26.png"/><Relationship Id="rId87" Type="http://schemas.openxmlformats.org/officeDocument/2006/relationships/image" Target="media/image47.png"/><Relationship Id="rId61" Type="http://schemas.openxmlformats.org/officeDocument/2006/relationships/image" Target="media/image21.png"/><Relationship Id="rId82" Type="http://schemas.openxmlformats.org/officeDocument/2006/relationships/image" Target="media/image42.jpe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56" Type="http://schemas.openxmlformats.org/officeDocument/2006/relationships/image" Target="media/image16.png"/><Relationship Id="rId77"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26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6</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7</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8</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9</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10</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12</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11</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13</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14</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15</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16</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17</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18</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19</b:RefOrder>
  </b:Source>
  <b:Source>
    <b:Tag>Mag</b:Tag>
    <b:SourceType>InternetSite</b:SourceType>
    <b:Guid>{6570DFE4-65F6-4C9E-96E6-53EF0491A173}</b:Guid>
    <b:Title>Propagación del sonido</b:Title>
    <b:Author>
      <b:Author>
        <b:NameList>
          <b:Person>
            <b:Last>Maggiolo</b:Last>
            <b:First>Daniel</b:First>
          </b:Person>
        </b:NameList>
      </b:Author>
    </b:Author>
    <b:InternetSiteTitle>Eumus</b:InternetSiteTitle>
    <b:URL>https://www.eumus.edu.uy/docentes/maggiolo/acuapu/prp.html</b:URL>
    <b:RefOrder>21</b:RefOrder>
  </b:Source>
  <b:Source>
    <b:Tag>Key</b:Tag>
    <b:SourceType>InternetSite</b:SourceType>
    <b:Guid>{33172BF6-B3B0-43C8-93C0-677050915136}</b:Guid>
    <b:Author>
      <b:Author>
        <b:Corporate>Keyence Corporation</b:Corporate>
      </b:Author>
    </b:Author>
    <b:Title>¿Qué es un sensor ultrasónico?</b:Title>
    <b:InternetSiteTitle>Keyence</b:InternetSiteTitle>
    <b:URL>https://www.keyence.com.mx/ss/products/sensor/sensorbasics/ultrasonic/info/</b:URL>
    <b:RefOrder>20</b:RefOrder>
  </b:Source>
  <b:Source>
    <b:Tag>Nay16</b:Tag>
    <b:SourceType>InternetSite</b:SourceType>
    <b:Guid>{01B696D7-BF84-4A85-90FE-32F3988FF817}</b:Guid>
    <b:Author>
      <b:Author>
        <b:Corporate>NayLamp Mechatronics</b:Corporate>
      </b:Author>
    </b:Author>
    <b:Title>Tutorial MPU6050, Acelerómetro y Giroscopio</b:Title>
    <b:InternetSiteTitle>NayLamp Mechatronics</b:InternetSiteTitle>
    <b:Year>2016</b:Year>
    <b:URL>https://naylampmechatronics.com/blog/45_Tutorial-MPU6050-Aceler%C3%B3metro-y-Giroscopio.html</b:URL>
    <b:RefOrder>22</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24</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25</b:RefOrder>
  </b:Source>
  <b:Source>
    <b:Tag>ROT08</b:Tag>
    <b:SourceType>InternetSite</b:SourceType>
    <b:Guid>{7D7F2E98-EAFD-4838-9DD5-795CBEA9A2A6}</b:Guid>
    <b:Author>
      <b:Author>
        <b:Corporate>ROTOTAON</b:Corporate>
      </b:Author>
    </b:Author>
    <b:Title>ROTOTAON</b:Title>
    <b:InternetSiteTitle>Raspberry Pi ESP32 MicroPython Touch &amp; Sound Tutorial</b:InternetSiteTitle>
    <b:Year>2008</b:Year>
    <b:Month>Marzo</b:Month>
    <b:Day>1</b:Day>
    <b:URL>https://www.rototron.info/raspberry-pi-esp32-micropython-touch-sound-tutorial/</b:URL>
    <b:RefOrder>23</b:RefOrder>
  </b:Source>
</b:Sources>
</file>

<file path=customXml/itemProps1.xml><?xml version="1.0" encoding="utf-8"?>
<ds:datastoreItem xmlns:ds="http://schemas.openxmlformats.org/officeDocument/2006/customXml" ds:itemID="{F2FAF6E1-16C1-45E0-A63E-658ACBA96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8522</Words>
  <Characters>46877</Characters>
  <Application>Microsoft Office Word</Application>
  <DocSecurity>0</DocSecurity>
  <Lines>390</Lines>
  <Paragraphs>110</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55289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Steven Ortiz</cp:lastModifiedBy>
  <cp:revision>2</cp:revision>
  <dcterms:created xsi:type="dcterms:W3CDTF">2020-07-04T03:47:00Z</dcterms:created>
  <dcterms:modified xsi:type="dcterms:W3CDTF">2020-07-04T03:47:00Z</dcterms:modified>
</cp:coreProperties>
</file>