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C3F5852" w14:textId="77777777" w:rsidR="002E71FB" w:rsidRPr="002E71FB" w:rsidRDefault="005567E9" w:rsidP="002E34F5">
      <w:pPr>
        <w:jc w:val="center"/>
        <w:rPr>
          <w:b/>
          <w:szCs w:val="36"/>
        </w:rPr>
      </w:pPr>
      <w:commentRangeStart w:id="1"/>
      <w:r>
        <w:rPr>
          <w:b/>
          <w:szCs w:val="36"/>
        </w:rPr>
        <w:t>IMPLEMENTACIÓ</w:t>
      </w:r>
      <w:r w:rsidR="005140DA">
        <w:rPr>
          <w:b/>
          <w:szCs w:val="36"/>
        </w:rPr>
        <w:t>N</w:t>
      </w:r>
      <w:commentRangeEnd w:id="1"/>
      <w:r w:rsidR="002C0F93">
        <w:rPr>
          <w:rStyle w:val="Refdecomentario"/>
        </w:rPr>
        <w:commentReference w:id="1"/>
      </w:r>
      <w:r w:rsidR="005140DA">
        <w:rPr>
          <w:b/>
          <w:szCs w:val="36"/>
        </w:rPr>
        <w:t xml:space="preserve"> DE UNA </w:t>
      </w:r>
      <w:r>
        <w:rPr>
          <w:b/>
          <w:szCs w:val="36"/>
        </w:rPr>
        <w:t>PLATAFORMA DE PROGRAMACIÓ</w:t>
      </w:r>
      <w:r w:rsidR="002E34F5">
        <w:rPr>
          <w:b/>
          <w:szCs w:val="36"/>
        </w:rPr>
        <w:t>N VISUAL CON BLOCKLY COMO PARTE DEL PROYECTO MADI</w:t>
      </w:r>
    </w:p>
    <w:p w14:paraId="352C13B0" w14:textId="77777777" w:rsidR="002E71FB" w:rsidRPr="002E71FB" w:rsidRDefault="002E71FB" w:rsidP="007249A9">
      <w:pPr>
        <w:jc w:val="center"/>
        <w:rPr>
          <w:b/>
          <w:szCs w:val="36"/>
        </w:rPr>
      </w:pPr>
    </w:p>
    <w:p w14:paraId="76FC0EDE" w14:textId="77777777" w:rsidR="002E71FB" w:rsidRPr="002E71FB" w:rsidRDefault="002E71FB" w:rsidP="007249A9">
      <w:pPr>
        <w:jc w:val="center"/>
        <w:rPr>
          <w:b/>
          <w:szCs w:val="36"/>
        </w:rPr>
      </w:pPr>
    </w:p>
    <w:p w14:paraId="3ED342E0" w14:textId="77777777" w:rsidR="002E71FB" w:rsidRPr="002E71FB" w:rsidRDefault="002E71FB" w:rsidP="007249A9">
      <w:pPr>
        <w:jc w:val="center"/>
        <w:rPr>
          <w:b/>
          <w:szCs w:val="36"/>
        </w:rPr>
      </w:pPr>
    </w:p>
    <w:p w14:paraId="49B95853" w14:textId="77777777" w:rsidR="002E71FB" w:rsidRPr="002E71FB" w:rsidRDefault="002E71FB" w:rsidP="007249A9">
      <w:pPr>
        <w:jc w:val="center"/>
        <w:rPr>
          <w:b/>
          <w:szCs w:val="36"/>
        </w:rPr>
      </w:pPr>
    </w:p>
    <w:p w14:paraId="667E56E5" w14:textId="77777777" w:rsidR="002E71FB" w:rsidRPr="002E71FB" w:rsidRDefault="002E71FB" w:rsidP="007249A9">
      <w:pPr>
        <w:jc w:val="center"/>
        <w:rPr>
          <w:b/>
          <w:szCs w:val="36"/>
        </w:rPr>
      </w:pPr>
    </w:p>
    <w:p w14:paraId="17D87ADE" w14:textId="77777777" w:rsidR="002E71FB" w:rsidRPr="002E71FB" w:rsidRDefault="002E71FB" w:rsidP="007249A9">
      <w:pPr>
        <w:jc w:val="center"/>
        <w:rPr>
          <w:b/>
          <w:szCs w:val="36"/>
        </w:rPr>
      </w:pPr>
    </w:p>
    <w:p w14:paraId="66EE4ACC" w14:textId="77777777" w:rsidR="002E71FB" w:rsidRPr="002E71FB" w:rsidRDefault="002E71FB" w:rsidP="007249A9">
      <w:pPr>
        <w:jc w:val="center"/>
        <w:rPr>
          <w:b/>
          <w:szCs w:val="36"/>
        </w:rPr>
      </w:pPr>
    </w:p>
    <w:p w14:paraId="5EB85E22" w14:textId="77777777" w:rsidR="002E71FB" w:rsidRPr="002E71FB" w:rsidRDefault="002E71FB" w:rsidP="007249A9">
      <w:pPr>
        <w:jc w:val="center"/>
        <w:rPr>
          <w:b/>
          <w:szCs w:val="36"/>
        </w:rPr>
      </w:pPr>
    </w:p>
    <w:p w14:paraId="62001903" w14:textId="77777777" w:rsidR="002E71FB" w:rsidRPr="002E71FB" w:rsidRDefault="002E71FB" w:rsidP="007249A9">
      <w:pPr>
        <w:jc w:val="center"/>
        <w:rPr>
          <w:b/>
          <w:szCs w:val="36"/>
        </w:rPr>
      </w:pPr>
    </w:p>
    <w:p w14:paraId="38CC800D" w14:textId="77777777" w:rsidR="007249A9" w:rsidRPr="002E71FB" w:rsidRDefault="0066285D" w:rsidP="007249A9">
      <w:pPr>
        <w:jc w:val="center"/>
        <w:rPr>
          <w:b/>
          <w:szCs w:val="36"/>
        </w:rPr>
      </w:pPr>
      <w:r>
        <w:rPr>
          <w:b/>
          <w:szCs w:val="36"/>
        </w:rPr>
        <w:t>CARLOS STEVEN ORTIZ COPETE</w:t>
      </w:r>
    </w:p>
    <w:p w14:paraId="18594526" w14:textId="77777777" w:rsidR="007249A9" w:rsidRPr="002E71FB" w:rsidRDefault="007249A9" w:rsidP="007249A9">
      <w:pPr>
        <w:jc w:val="center"/>
        <w:rPr>
          <w:b/>
          <w:szCs w:val="36"/>
        </w:rPr>
      </w:pPr>
    </w:p>
    <w:p w14:paraId="33BE6ECA" w14:textId="77777777" w:rsidR="007249A9" w:rsidRPr="002E71FB" w:rsidRDefault="007249A9" w:rsidP="007249A9">
      <w:pPr>
        <w:jc w:val="center"/>
        <w:rPr>
          <w:b/>
          <w:szCs w:val="36"/>
        </w:rPr>
      </w:pPr>
    </w:p>
    <w:p w14:paraId="2BAD06C3" w14:textId="77777777" w:rsidR="007249A9" w:rsidRDefault="007249A9" w:rsidP="007249A9">
      <w:pPr>
        <w:jc w:val="center"/>
        <w:rPr>
          <w:b/>
          <w:szCs w:val="36"/>
        </w:rPr>
      </w:pPr>
    </w:p>
    <w:p w14:paraId="27E93657" w14:textId="77777777" w:rsidR="002E71FB" w:rsidRDefault="002E71FB" w:rsidP="007249A9">
      <w:pPr>
        <w:jc w:val="center"/>
        <w:rPr>
          <w:b/>
          <w:szCs w:val="36"/>
        </w:rPr>
      </w:pPr>
    </w:p>
    <w:p w14:paraId="38D676BB" w14:textId="77777777" w:rsidR="002E71FB" w:rsidRDefault="002E71FB" w:rsidP="007249A9">
      <w:pPr>
        <w:jc w:val="center"/>
        <w:rPr>
          <w:b/>
          <w:szCs w:val="36"/>
        </w:rPr>
      </w:pPr>
    </w:p>
    <w:p w14:paraId="1695B695" w14:textId="77777777" w:rsidR="002E71FB" w:rsidRDefault="002E71FB" w:rsidP="007249A9">
      <w:pPr>
        <w:jc w:val="center"/>
        <w:rPr>
          <w:b/>
          <w:szCs w:val="36"/>
        </w:rPr>
      </w:pPr>
    </w:p>
    <w:p w14:paraId="088A3305" w14:textId="77777777" w:rsidR="002E71FB" w:rsidRDefault="002E71FB" w:rsidP="007249A9">
      <w:pPr>
        <w:jc w:val="center"/>
        <w:rPr>
          <w:b/>
          <w:szCs w:val="36"/>
        </w:rPr>
      </w:pPr>
    </w:p>
    <w:p w14:paraId="38D405D5" w14:textId="77777777" w:rsidR="002E71FB" w:rsidRDefault="002E71FB" w:rsidP="007249A9">
      <w:pPr>
        <w:jc w:val="center"/>
        <w:rPr>
          <w:b/>
          <w:szCs w:val="36"/>
        </w:rPr>
      </w:pPr>
    </w:p>
    <w:p w14:paraId="38F08D01" w14:textId="77777777" w:rsidR="002E34F5" w:rsidRDefault="002E34F5" w:rsidP="007249A9">
      <w:pPr>
        <w:jc w:val="center"/>
        <w:rPr>
          <w:b/>
          <w:szCs w:val="36"/>
        </w:rPr>
      </w:pPr>
    </w:p>
    <w:p w14:paraId="7F5E23EB" w14:textId="77777777" w:rsidR="002E71FB" w:rsidRDefault="002E71FB" w:rsidP="007249A9">
      <w:pPr>
        <w:jc w:val="center"/>
        <w:rPr>
          <w:b/>
          <w:szCs w:val="36"/>
        </w:rPr>
      </w:pPr>
    </w:p>
    <w:p w14:paraId="5994F64A" w14:textId="77777777" w:rsidR="00717D95" w:rsidRDefault="00717D95" w:rsidP="007249A9">
      <w:pPr>
        <w:jc w:val="center"/>
        <w:rPr>
          <w:b/>
          <w:szCs w:val="36"/>
        </w:rPr>
      </w:pPr>
    </w:p>
    <w:p w14:paraId="42B961E7" w14:textId="77777777" w:rsidR="00FD0AA3" w:rsidRPr="002E71FB" w:rsidRDefault="00FD0AA3" w:rsidP="007249A9">
      <w:pPr>
        <w:jc w:val="center"/>
        <w:rPr>
          <w:b/>
          <w:szCs w:val="36"/>
        </w:rPr>
      </w:pPr>
    </w:p>
    <w:p w14:paraId="5CEDBFC5" w14:textId="77777777" w:rsidR="007249A9" w:rsidRDefault="007249A9" w:rsidP="007249A9">
      <w:pPr>
        <w:jc w:val="center"/>
        <w:rPr>
          <w:b/>
          <w:szCs w:val="36"/>
        </w:rPr>
      </w:pPr>
    </w:p>
    <w:p w14:paraId="27E2D524" w14:textId="77777777" w:rsidR="002E71FB" w:rsidRDefault="002E71FB" w:rsidP="007249A9">
      <w:pPr>
        <w:jc w:val="center"/>
        <w:rPr>
          <w:b/>
          <w:szCs w:val="36"/>
        </w:rPr>
      </w:pPr>
    </w:p>
    <w:p w14:paraId="4417811F" w14:textId="77777777" w:rsidR="002E71FB" w:rsidRPr="002E71FB" w:rsidRDefault="002E71FB" w:rsidP="007249A9">
      <w:pPr>
        <w:jc w:val="center"/>
        <w:rPr>
          <w:b/>
          <w:szCs w:val="36"/>
        </w:rPr>
      </w:pPr>
    </w:p>
    <w:p w14:paraId="54C16132" w14:textId="77777777" w:rsidR="007249A9" w:rsidRPr="002E71FB" w:rsidRDefault="002E71FB" w:rsidP="002E71FB">
      <w:pPr>
        <w:spacing w:after="0"/>
        <w:jc w:val="center"/>
        <w:rPr>
          <w:b/>
          <w:szCs w:val="36"/>
        </w:rPr>
      </w:pPr>
      <w:r w:rsidRPr="002E71FB">
        <w:rPr>
          <w:b/>
          <w:szCs w:val="36"/>
        </w:rPr>
        <w:t>ESCUELA COLOMBIANA DE CARRERAS INDUSTRIALES</w:t>
      </w:r>
    </w:p>
    <w:p w14:paraId="19BA9A53" w14:textId="77777777" w:rsidR="002E71FB" w:rsidRPr="002E71FB" w:rsidRDefault="005567E9" w:rsidP="002E71FB">
      <w:pPr>
        <w:spacing w:after="0"/>
        <w:jc w:val="center"/>
        <w:rPr>
          <w:b/>
          <w:szCs w:val="36"/>
        </w:rPr>
      </w:pPr>
      <w:r>
        <w:rPr>
          <w:b/>
          <w:szCs w:val="36"/>
        </w:rPr>
        <w:t>FACULTAD DE INGENIERÍA MECATRÓ</w:t>
      </w:r>
      <w:r w:rsidR="002E71FB" w:rsidRPr="002E71FB">
        <w:rPr>
          <w:b/>
          <w:szCs w:val="36"/>
        </w:rPr>
        <w:t>NICA</w:t>
      </w:r>
    </w:p>
    <w:p w14:paraId="26BF2FDB" w14:textId="77777777" w:rsidR="002E71FB" w:rsidRPr="002E71FB" w:rsidRDefault="005567E9" w:rsidP="002E71FB">
      <w:pPr>
        <w:spacing w:after="0"/>
        <w:jc w:val="center"/>
        <w:rPr>
          <w:b/>
          <w:szCs w:val="36"/>
        </w:rPr>
      </w:pPr>
      <w:r>
        <w:rPr>
          <w:b/>
          <w:szCs w:val="36"/>
        </w:rPr>
        <w:t>PROGRAMA INGENIERÍ</w:t>
      </w:r>
      <w:r w:rsidR="002E71FB" w:rsidRPr="002E71FB">
        <w:rPr>
          <w:b/>
          <w:szCs w:val="36"/>
        </w:rPr>
        <w:t xml:space="preserve">A </w:t>
      </w:r>
      <w:r>
        <w:rPr>
          <w:b/>
          <w:szCs w:val="36"/>
        </w:rPr>
        <w:t>MECATRÓ</w:t>
      </w:r>
      <w:r w:rsidR="002E71FB" w:rsidRPr="002E71FB">
        <w:rPr>
          <w:b/>
          <w:szCs w:val="36"/>
        </w:rPr>
        <w:t>NICA</w:t>
      </w:r>
    </w:p>
    <w:p w14:paraId="0F9BA5E6" w14:textId="77777777" w:rsidR="002E71FB" w:rsidRPr="002E71FB" w:rsidRDefault="002E71FB" w:rsidP="002E71FB">
      <w:pPr>
        <w:spacing w:after="0"/>
        <w:jc w:val="center"/>
        <w:rPr>
          <w:b/>
          <w:szCs w:val="36"/>
        </w:rPr>
      </w:pPr>
      <w:r w:rsidRPr="002E71FB">
        <w:rPr>
          <w:b/>
          <w:szCs w:val="36"/>
        </w:rPr>
        <w:t>BOGOTÁ D.C.</w:t>
      </w:r>
    </w:p>
    <w:p w14:paraId="61382B04" w14:textId="77777777" w:rsidR="0066285D" w:rsidRDefault="002E71FB" w:rsidP="002E34F5">
      <w:pPr>
        <w:spacing w:after="0"/>
        <w:jc w:val="center"/>
        <w:rPr>
          <w:b/>
          <w:szCs w:val="36"/>
        </w:rPr>
      </w:pPr>
      <w:r w:rsidRPr="002E71FB">
        <w:rPr>
          <w:b/>
          <w:szCs w:val="36"/>
        </w:rPr>
        <w:t>AÑO 2019</w:t>
      </w:r>
    </w:p>
    <w:p w14:paraId="42D716B7" w14:textId="77777777" w:rsidR="0066285D" w:rsidRPr="002E71FB" w:rsidRDefault="005567E9" w:rsidP="002E34F5">
      <w:pPr>
        <w:jc w:val="center"/>
        <w:rPr>
          <w:b/>
          <w:szCs w:val="36"/>
        </w:rPr>
      </w:pPr>
      <w:r>
        <w:rPr>
          <w:b/>
          <w:szCs w:val="36"/>
        </w:rPr>
        <w:lastRenderedPageBreak/>
        <w:t>IMPLEMENTACIÓ</w:t>
      </w:r>
      <w:r w:rsidR="00FD0AA3">
        <w:rPr>
          <w:b/>
          <w:szCs w:val="36"/>
        </w:rPr>
        <w:t xml:space="preserve">N DE UNA </w:t>
      </w:r>
      <w:r>
        <w:rPr>
          <w:b/>
          <w:szCs w:val="36"/>
        </w:rPr>
        <w:t>PLATAFORMA DE PROGRAMACIÓ</w:t>
      </w:r>
      <w:r w:rsidR="002E34F5">
        <w:rPr>
          <w:b/>
          <w:szCs w:val="36"/>
        </w:rPr>
        <w:t>N VISUAL CON BLOCKLY COMO PARTE DEL PROYECTO MADI</w:t>
      </w:r>
    </w:p>
    <w:p w14:paraId="508F3149" w14:textId="77777777" w:rsidR="0066285D" w:rsidRPr="002E71FB" w:rsidRDefault="0066285D" w:rsidP="0066285D">
      <w:pPr>
        <w:jc w:val="center"/>
        <w:rPr>
          <w:b/>
          <w:szCs w:val="36"/>
        </w:rPr>
      </w:pPr>
    </w:p>
    <w:p w14:paraId="2062B050" w14:textId="77777777" w:rsidR="0066285D" w:rsidRPr="002E71FB" w:rsidRDefault="0066285D" w:rsidP="0066285D">
      <w:pPr>
        <w:jc w:val="center"/>
        <w:rPr>
          <w:b/>
          <w:szCs w:val="36"/>
        </w:rPr>
      </w:pPr>
    </w:p>
    <w:p w14:paraId="0512AB08" w14:textId="77777777" w:rsidR="0066285D" w:rsidRPr="002E71FB" w:rsidRDefault="0066285D" w:rsidP="0066285D">
      <w:pPr>
        <w:jc w:val="center"/>
        <w:rPr>
          <w:b/>
          <w:szCs w:val="36"/>
        </w:rPr>
      </w:pPr>
    </w:p>
    <w:p w14:paraId="38380DB3" w14:textId="77777777" w:rsidR="0066285D" w:rsidRPr="002E71FB" w:rsidRDefault="0066285D" w:rsidP="0066285D">
      <w:pPr>
        <w:jc w:val="center"/>
        <w:rPr>
          <w:b/>
          <w:szCs w:val="36"/>
        </w:rPr>
      </w:pPr>
    </w:p>
    <w:p w14:paraId="597263EB" w14:textId="77777777" w:rsidR="0066285D" w:rsidRPr="002E71FB" w:rsidRDefault="0066285D" w:rsidP="0066285D">
      <w:pPr>
        <w:jc w:val="center"/>
        <w:rPr>
          <w:b/>
          <w:szCs w:val="36"/>
        </w:rPr>
      </w:pPr>
    </w:p>
    <w:p w14:paraId="14700AB0" w14:textId="77777777" w:rsidR="0066285D" w:rsidRPr="002E71FB" w:rsidRDefault="0066285D" w:rsidP="0066285D">
      <w:pPr>
        <w:jc w:val="center"/>
        <w:rPr>
          <w:b/>
          <w:szCs w:val="36"/>
        </w:rPr>
      </w:pPr>
      <w:r>
        <w:rPr>
          <w:b/>
          <w:szCs w:val="36"/>
        </w:rPr>
        <w:t>CARLOS STEVEN ORTIZ COPETE</w:t>
      </w:r>
    </w:p>
    <w:p w14:paraId="2956AD06" w14:textId="77777777" w:rsidR="0066285D" w:rsidRPr="002E71FB" w:rsidRDefault="0066285D" w:rsidP="0066285D">
      <w:pPr>
        <w:jc w:val="center"/>
        <w:rPr>
          <w:b/>
          <w:szCs w:val="36"/>
        </w:rPr>
      </w:pPr>
    </w:p>
    <w:p w14:paraId="7D3883A9" w14:textId="77777777" w:rsidR="0066285D" w:rsidRPr="002E71FB" w:rsidRDefault="0066285D" w:rsidP="0066285D">
      <w:pPr>
        <w:jc w:val="center"/>
        <w:rPr>
          <w:b/>
          <w:szCs w:val="36"/>
        </w:rPr>
      </w:pPr>
    </w:p>
    <w:p w14:paraId="7C1FEB58" w14:textId="77777777" w:rsidR="0066285D" w:rsidRPr="002E71FB" w:rsidRDefault="0066285D" w:rsidP="0066285D">
      <w:pPr>
        <w:jc w:val="center"/>
        <w:rPr>
          <w:b/>
          <w:szCs w:val="36"/>
        </w:rPr>
      </w:pPr>
    </w:p>
    <w:p w14:paraId="6F948008" w14:textId="77777777" w:rsidR="0066285D" w:rsidRPr="002E71FB" w:rsidRDefault="0066285D" w:rsidP="0066285D">
      <w:pPr>
        <w:jc w:val="center"/>
        <w:rPr>
          <w:b/>
          <w:szCs w:val="36"/>
        </w:rPr>
      </w:pPr>
    </w:p>
    <w:p w14:paraId="2F00B6DB" w14:textId="77777777" w:rsidR="0066285D" w:rsidRDefault="004226CC" w:rsidP="0066285D">
      <w:pPr>
        <w:jc w:val="center"/>
        <w:rPr>
          <w:b/>
          <w:szCs w:val="36"/>
        </w:rPr>
      </w:pPr>
      <w:r>
        <w:rPr>
          <w:b/>
          <w:szCs w:val="36"/>
        </w:rPr>
        <w:t>P</w:t>
      </w:r>
      <w:r w:rsidR="0066285D">
        <w:rPr>
          <w:b/>
          <w:szCs w:val="36"/>
        </w:rPr>
        <w:t>royecto de investigación</w:t>
      </w:r>
    </w:p>
    <w:p w14:paraId="4973C474" w14:textId="77777777" w:rsidR="0066285D" w:rsidRDefault="0066285D" w:rsidP="0066285D">
      <w:pPr>
        <w:jc w:val="center"/>
        <w:rPr>
          <w:b/>
          <w:szCs w:val="36"/>
        </w:rPr>
      </w:pPr>
    </w:p>
    <w:p w14:paraId="79446842" w14:textId="77777777" w:rsidR="0066285D" w:rsidRDefault="0066285D" w:rsidP="0066285D">
      <w:pPr>
        <w:jc w:val="center"/>
        <w:rPr>
          <w:b/>
          <w:szCs w:val="36"/>
        </w:rPr>
      </w:pPr>
    </w:p>
    <w:p w14:paraId="5060AF2D" w14:textId="77777777" w:rsidR="0066285D" w:rsidRDefault="0066285D" w:rsidP="0066285D">
      <w:pPr>
        <w:jc w:val="center"/>
        <w:rPr>
          <w:b/>
          <w:szCs w:val="36"/>
        </w:rPr>
      </w:pPr>
    </w:p>
    <w:p w14:paraId="282D2D49" w14:textId="77777777" w:rsidR="0066285D" w:rsidRDefault="005140DA" w:rsidP="0066285D">
      <w:pPr>
        <w:jc w:val="center"/>
        <w:rPr>
          <w:b/>
          <w:szCs w:val="36"/>
        </w:rPr>
      </w:pPr>
      <w:r>
        <w:rPr>
          <w:b/>
          <w:szCs w:val="36"/>
        </w:rPr>
        <w:t>DOCENTE</w:t>
      </w:r>
    </w:p>
    <w:p w14:paraId="682F1E7C" w14:textId="77777777" w:rsidR="0066285D" w:rsidRPr="002E71FB" w:rsidRDefault="0066285D" w:rsidP="0066285D">
      <w:pPr>
        <w:jc w:val="center"/>
        <w:rPr>
          <w:b/>
          <w:szCs w:val="36"/>
        </w:rPr>
      </w:pPr>
      <w:r w:rsidRPr="002E71FB">
        <w:rPr>
          <w:b/>
          <w:szCs w:val="36"/>
        </w:rPr>
        <w:t>FERNEY ALBERTO BELTRAN MOLINA</w:t>
      </w:r>
    </w:p>
    <w:p w14:paraId="72B17A7F" w14:textId="77777777" w:rsidR="0066285D" w:rsidRDefault="0066285D" w:rsidP="0066285D">
      <w:pPr>
        <w:jc w:val="center"/>
        <w:rPr>
          <w:b/>
          <w:szCs w:val="36"/>
        </w:rPr>
      </w:pPr>
    </w:p>
    <w:p w14:paraId="1DB55938" w14:textId="77777777" w:rsidR="0066285D" w:rsidRDefault="0066285D" w:rsidP="0066285D">
      <w:pPr>
        <w:jc w:val="center"/>
        <w:rPr>
          <w:b/>
          <w:szCs w:val="36"/>
        </w:rPr>
      </w:pPr>
    </w:p>
    <w:p w14:paraId="512C6F37" w14:textId="77777777" w:rsidR="0066285D" w:rsidRDefault="0066285D" w:rsidP="00717D95">
      <w:pPr>
        <w:ind w:left="0" w:firstLine="0"/>
        <w:rPr>
          <w:b/>
          <w:szCs w:val="36"/>
        </w:rPr>
      </w:pPr>
    </w:p>
    <w:p w14:paraId="30B381D3" w14:textId="77777777" w:rsidR="00717D95" w:rsidRDefault="00717D95" w:rsidP="00717D95">
      <w:pPr>
        <w:ind w:left="0" w:firstLine="0"/>
        <w:rPr>
          <w:b/>
          <w:szCs w:val="36"/>
        </w:rPr>
      </w:pPr>
    </w:p>
    <w:p w14:paraId="71884441" w14:textId="77777777" w:rsidR="00717D95" w:rsidRDefault="00717D95" w:rsidP="00717D95">
      <w:pPr>
        <w:ind w:left="0" w:firstLine="0"/>
        <w:rPr>
          <w:b/>
          <w:szCs w:val="36"/>
        </w:rPr>
      </w:pPr>
    </w:p>
    <w:p w14:paraId="13AF7231" w14:textId="77777777" w:rsidR="0066285D" w:rsidRDefault="0066285D" w:rsidP="0066285D">
      <w:pPr>
        <w:jc w:val="center"/>
        <w:rPr>
          <w:b/>
          <w:szCs w:val="36"/>
        </w:rPr>
      </w:pPr>
    </w:p>
    <w:p w14:paraId="4CBC8FF3" w14:textId="77777777" w:rsidR="00FD0AA3" w:rsidRDefault="00FD0AA3" w:rsidP="0066285D">
      <w:pPr>
        <w:jc w:val="center"/>
        <w:rPr>
          <w:b/>
          <w:szCs w:val="36"/>
        </w:rPr>
      </w:pPr>
    </w:p>
    <w:p w14:paraId="78EB486C" w14:textId="77777777" w:rsidR="00FD0AA3" w:rsidRDefault="00FD0AA3" w:rsidP="0066285D">
      <w:pPr>
        <w:jc w:val="center"/>
        <w:rPr>
          <w:b/>
          <w:szCs w:val="36"/>
        </w:rPr>
      </w:pPr>
    </w:p>
    <w:p w14:paraId="75464DB1" w14:textId="77777777" w:rsidR="0066285D" w:rsidRPr="002E71FB" w:rsidRDefault="0066285D" w:rsidP="0066285D">
      <w:pPr>
        <w:jc w:val="center"/>
        <w:rPr>
          <w:b/>
          <w:szCs w:val="36"/>
        </w:rPr>
      </w:pPr>
    </w:p>
    <w:p w14:paraId="251F8640" w14:textId="77777777" w:rsidR="0066285D" w:rsidRPr="002E71FB" w:rsidRDefault="0066285D" w:rsidP="0066285D">
      <w:pPr>
        <w:spacing w:after="0"/>
        <w:jc w:val="center"/>
        <w:rPr>
          <w:b/>
          <w:szCs w:val="36"/>
        </w:rPr>
      </w:pPr>
      <w:r w:rsidRPr="002E71FB">
        <w:rPr>
          <w:b/>
          <w:szCs w:val="36"/>
        </w:rPr>
        <w:t>ESCUELA COLOMBIANA DE CARRERAS INDUSTRIALES</w:t>
      </w:r>
    </w:p>
    <w:p w14:paraId="456DFDF9" w14:textId="77777777" w:rsidR="0066285D" w:rsidRPr="002E71FB" w:rsidRDefault="005567E9" w:rsidP="0066285D">
      <w:pPr>
        <w:spacing w:after="0"/>
        <w:jc w:val="center"/>
        <w:rPr>
          <w:b/>
          <w:szCs w:val="36"/>
        </w:rPr>
      </w:pPr>
      <w:r>
        <w:rPr>
          <w:b/>
          <w:szCs w:val="36"/>
        </w:rPr>
        <w:t>FACULTAD DE INGENIERÍ</w:t>
      </w:r>
      <w:r w:rsidR="0066285D" w:rsidRPr="002E71FB">
        <w:rPr>
          <w:b/>
          <w:szCs w:val="36"/>
        </w:rPr>
        <w:t>A MECATR</w:t>
      </w:r>
      <w:r>
        <w:rPr>
          <w:b/>
          <w:szCs w:val="36"/>
        </w:rPr>
        <w:t>Ó</w:t>
      </w:r>
      <w:r w:rsidR="0066285D" w:rsidRPr="002E71FB">
        <w:rPr>
          <w:b/>
          <w:szCs w:val="36"/>
        </w:rPr>
        <w:t>NICA</w:t>
      </w:r>
    </w:p>
    <w:p w14:paraId="27B50031" w14:textId="77777777" w:rsidR="0066285D" w:rsidRPr="002E71FB" w:rsidRDefault="005567E9" w:rsidP="0066285D">
      <w:pPr>
        <w:spacing w:after="0"/>
        <w:jc w:val="center"/>
        <w:rPr>
          <w:b/>
          <w:szCs w:val="36"/>
        </w:rPr>
      </w:pPr>
      <w:r>
        <w:rPr>
          <w:b/>
          <w:szCs w:val="36"/>
        </w:rPr>
        <w:t>PROGRAMA INGENIERÍA MECATRÓ</w:t>
      </w:r>
      <w:r w:rsidR="0066285D" w:rsidRPr="002E71FB">
        <w:rPr>
          <w:b/>
          <w:szCs w:val="36"/>
        </w:rPr>
        <w:t>NICA</w:t>
      </w:r>
    </w:p>
    <w:p w14:paraId="65D51D42" w14:textId="77777777" w:rsidR="0066285D" w:rsidRPr="002E71FB" w:rsidRDefault="0066285D" w:rsidP="0066285D">
      <w:pPr>
        <w:spacing w:after="0"/>
        <w:jc w:val="center"/>
        <w:rPr>
          <w:b/>
          <w:szCs w:val="36"/>
        </w:rPr>
      </w:pPr>
      <w:r w:rsidRPr="002E71FB">
        <w:rPr>
          <w:b/>
          <w:szCs w:val="36"/>
        </w:rPr>
        <w:t>BOGOTÁ D.C.</w:t>
      </w:r>
    </w:p>
    <w:p w14:paraId="3BD0556D" w14:textId="77777777" w:rsidR="007249A9" w:rsidRPr="0066285D" w:rsidRDefault="0066285D" w:rsidP="0066285D">
      <w:pPr>
        <w:spacing w:after="0"/>
        <w:jc w:val="center"/>
        <w:rPr>
          <w:b/>
          <w:szCs w:val="36"/>
        </w:rPr>
      </w:pPr>
      <w:r w:rsidRPr="002E71FB">
        <w:rPr>
          <w:b/>
          <w:szCs w:val="36"/>
        </w:rPr>
        <w:t>AÑO 2019</w:t>
      </w:r>
    </w:p>
    <w:sdt>
      <w:sdtPr>
        <w:rPr>
          <w:lang w:val="es-ES"/>
        </w:rPr>
        <w:id w:val="955843606"/>
        <w:docPartObj>
          <w:docPartGallery w:val="Table of Contents"/>
          <w:docPartUnique/>
        </w:docPartObj>
      </w:sdtPr>
      <w:sdtEndPr>
        <w:rPr>
          <w:b/>
          <w:bCs/>
        </w:rPr>
      </w:sdtEndPr>
      <w:sdtContent>
        <w:p w14:paraId="426A1861" w14:textId="77777777" w:rsidR="00B81F68" w:rsidRPr="008A7F57" w:rsidRDefault="005140DA" w:rsidP="00043D24">
          <w:pPr>
            <w:ind w:right="49" w:firstLine="737"/>
            <w:jc w:val="center"/>
            <w:rPr>
              <w:b/>
              <w:sz w:val="32"/>
              <w:szCs w:val="32"/>
              <w:lang w:val="es-ES"/>
            </w:rPr>
          </w:pPr>
          <w:r w:rsidRPr="008A7F57">
            <w:rPr>
              <w:b/>
              <w:sz w:val="32"/>
              <w:szCs w:val="32"/>
              <w:lang w:val="es-ES"/>
            </w:rPr>
            <w:t>CONTENIDO</w:t>
          </w:r>
        </w:p>
        <w:p w14:paraId="7B361CA6" w14:textId="77777777" w:rsidR="005140DA" w:rsidRPr="008A7F57" w:rsidRDefault="008A7F57" w:rsidP="008A7F57">
          <w:pPr>
            <w:jc w:val="right"/>
            <w:rPr>
              <w:b/>
              <w:lang w:val="es-ES" w:eastAsia="es-CO"/>
            </w:rPr>
          </w:pPr>
          <w:r w:rsidRPr="008A7F57">
            <w:rPr>
              <w:b/>
              <w:lang w:val="es-ES" w:eastAsia="es-CO"/>
            </w:rPr>
            <w:t>Pág.</w:t>
          </w:r>
        </w:p>
        <w:p w14:paraId="65F5FD38" w14:textId="77777777" w:rsidR="004771CE" w:rsidRDefault="00B81F68">
          <w:pPr>
            <w:pStyle w:val="TDC1"/>
            <w:rPr>
              <w:rFonts w:asciiTheme="minorHAnsi" w:hAnsiTheme="minorHAnsi" w:cstheme="minorBidi"/>
              <w:noProof/>
              <w:sz w:val="22"/>
            </w:rPr>
          </w:pPr>
          <w:r>
            <w:rPr>
              <w:b/>
              <w:bCs/>
              <w:lang w:val="es-ES"/>
            </w:rPr>
            <w:fldChar w:fldCharType="begin"/>
          </w:r>
          <w:r>
            <w:rPr>
              <w:b/>
              <w:bCs/>
              <w:lang w:val="es-ES"/>
            </w:rPr>
            <w:instrText xml:space="preserve"> TOC \o "1-3" \h \z \u </w:instrText>
          </w:r>
          <w:r>
            <w:rPr>
              <w:b/>
              <w:bCs/>
              <w:lang w:val="es-ES"/>
            </w:rPr>
            <w:fldChar w:fldCharType="separate"/>
          </w:r>
          <w:hyperlink w:anchor="_Toc41335616" w:history="1">
            <w:r w:rsidR="004771CE" w:rsidRPr="00B1465A">
              <w:rPr>
                <w:rStyle w:val="Hipervnculo"/>
                <w:noProof/>
              </w:rPr>
              <w:t>1</w:t>
            </w:r>
            <w:r w:rsidR="004771CE">
              <w:rPr>
                <w:rFonts w:asciiTheme="minorHAnsi" w:hAnsiTheme="minorHAnsi" w:cstheme="minorBidi"/>
                <w:noProof/>
                <w:sz w:val="22"/>
              </w:rPr>
              <w:tab/>
            </w:r>
            <w:r w:rsidR="004771CE" w:rsidRPr="00B1465A">
              <w:rPr>
                <w:rStyle w:val="Hipervnculo"/>
                <w:noProof/>
              </w:rPr>
              <w:t>Definición del problema</w:t>
            </w:r>
            <w:r w:rsidR="004771CE">
              <w:rPr>
                <w:noProof/>
                <w:webHidden/>
              </w:rPr>
              <w:tab/>
            </w:r>
            <w:r w:rsidR="004771CE">
              <w:rPr>
                <w:noProof/>
                <w:webHidden/>
              </w:rPr>
              <w:fldChar w:fldCharType="begin"/>
            </w:r>
            <w:r w:rsidR="004771CE">
              <w:rPr>
                <w:noProof/>
                <w:webHidden/>
              </w:rPr>
              <w:instrText xml:space="preserve"> PAGEREF _Toc41335616 \h </w:instrText>
            </w:r>
            <w:r w:rsidR="004771CE">
              <w:rPr>
                <w:noProof/>
                <w:webHidden/>
              </w:rPr>
            </w:r>
            <w:r w:rsidR="004771CE">
              <w:rPr>
                <w:noProof/>
                <w:webHidden/>
              </w:rPr>
              <w:fldChar w:fldCharType="separate"/>
            </w:r>
            <w:r w:rsidR="004771CE">
              <w:rPr>
                <w:noProof/>
                <w:webHidden/>
              </w:rPr>
              <w:t>1</w:t>
            </w:r>
            <w:r w:rsidR="004771CE">
              <w:rPr>
                <w:noProof/>
                <w:webHidden/>
              </w:rPr>
              <w:fldChar w:fldCharType="end"/>
            </w:r>
          </w:hyperlink>
        </w:p>
        <w:p w14:paraId="2900435C" w14:textId="77777777" w:rsidR="004771CE" w:rsidRDefault="00A56FD1">
          <w:pPr>
            <w:pStyle w:val="TDC1"/>
            <w:rPr>
              <w:rFonts w:asciiTheme="minorHAnsi" w:hAnsiTheme="minorHAnsi" w:cstheme="minorBidi"/>
              <w:noProof/>
              <w:sz w:val="22"/>
            </w:rPr>
          </w:pPr>
          <w:hyperlink w:anchor="_Toc41335617" w:history="1">
            <w:r w:rsidR="004771CE" w:rsidRPr="00B1465A">
              <w:rPr>
                <w:rStyle w:val="Hipervnculo"/>
                <w:noProof/>
              </w:rPr>
              <w:t>2</w:t>
            </w:r>
            <w:r w:rsidR="004771CE">
              <w:rPr>
                <w:rFonts w:asciiTheme="minorHAnsi" w:hAnsiTheme="minorHAnsi" w:cstheme="minorBidi"/>
                <w:noProof/>
                <w:sz w:val="22"/>
              </w:rPr>
              <w:tab/>
            </w:r>
            <w:r w:rsidR="004771CE" w:rsidRPr="00B1465A">
              <w:rPr>
                <w:rStyle w:val="Hipervnculo"/>
                <w:noProof/>
              </w:rPr>
              <w:t>Objetivos</w:t>
            </w:r>
            <w:r w:rsidR="004771CE">
              <w:rPr>
                <w:noProof/>
                <w:webHidden/>
              </w:rPr>
              <w:tab/>
            </w:r>
            <w:r w:rsidR="004771CE">
              <w:rPr>
                <w:noProof/>
                <w:webHidden/>
              </w:rPr>
              <w:fldChar w:fldCharType="begin"/>
            </w:r>
            <w:r w:rsidR="004771CE">
              <w:rPr>
                <w:noProof/>
                <w:webHidden/>
              </w:rPr>
              <w:instrText xml:space="preserve"> PAGEREF _Toc41335617 \h </w:instrText>
            </w:r>
            <w:r w:rsidR="004771CE">
              <w:rPr>
                <w:noProof/>
                <w:webHidden/>
              </w:rPr>
            </w:r>
            <w:r w:rsidR="004771CE">
              <w:rPr>
                <w:noProof/>
                <w:webHidden/>
              </w:rPr>
              <w:fldChar w:fldCharType="separate"/>
            </w:r>
            <w:r w:rsidR="004771CE">
              <w:rPr>
                <w:noProof/>
                <w:webHidden/>
              </w:rPr>
              <w:t>2</w:t>
            </w:r>
            <w:r w:rsidR="004771CE">
              <w:rPr>
                <w:noProof/>
                <w:webHidden/>
              </w:rPr>
              <w:fldChar w:fldCharType="end"/>
            </w:r>
          </w:hyperlink>
        </w:p>
        <w:p w14:paraId="0A24D720" w14:textId="77777777" w:rsidR="004771CE" w:rsidRDefault="00A56FD1">
          <w:pPr>
            <w:pStyle w:val="TDC2"/>
            <w:tabs>
              <w:tab w:val="left" w:pos="1540"/>
              <w:tab w:val="right" w:leader="dot" w:pos="8828"/>
            </w:tabs>
            <w:rPr>
              <w:rFonts w:asciiTheme="minorHAnsi" w:hAnsiTheme="minorHAnsi" w:cstheme="minorBidi"/>
              <w:noProof/>
              <w:sz w:val="22"/>
            </w:rPr>
          </w:pPr>
          <w:hyperlink w:anchor="_Toc41335618" w:history="1">
            <w:r w:rsidR="004771CE" w:rsidRPr="00B1465A">
              <w:rPr>
                <w:rStyle w:val="Hipervnculo"/>
                <w:noProof/>
              </w:rPr>
              <w:t>2.1</w:t>
            </w:r>
            <w:r w:rsidR="004771CE">
              <w:rPr>
                <w:rFonts w:asciiTheme="minorHAnsi" w:hAnsiTheme="minorHAnsi" w:cstheme="minorBidi"/>
                <w:noProof/>
                <w:sz w:val="22"/>
              </w:rPr>
              <w:tab/>
            </w:r>
            <w:r w:rsidR="004771CE" w:rsidRPr="00B1465A">
              <w:rPr>
                <w:rStyle w:val="Hipervnculo"/>
                <w:noProof/>
              </w:rPr>
              <w:t>Objetivo general</w:t>
            </w:r>
            <w:r w:rsidR="004771CE">
              <w:rPr>
                <w:noProof/>
                <w:webHidden/>
              </w:rPr>
              <w:tab/>
            </w:r>
            <w:r w:rsidR="004771CE">
              <w:rPr>
                <w:noProof/>
                <w:webHidden/>
              </w:rPr>
              <w:fldChar w:fldCharType="begin"/>
            </w:r>
            <w:r w:rsidR="004771CE">
              <w:rPr>
                <w:noProof/>
                <w:webHidden/>
              </w:rPr>
              <w:instrText xml:space="preserve"> PAGEREF _Toc41335618 \h </w:instrText>
            </w:r>
            <w:r w:rsidR="004771CE">
              <w:rPr>
                <w:noProof/>
                <w:webHidden/>
              </w:rPr>
            </w:r>
            <w:r w:rsidR="004771CE">
              <w:rPr>
                <w:noProof/>
                <w:webHidden/>
              </w:rPr>
              <w:fldChar w:fldCharType="separate"/>
            </w:r>
            <w:r w:rsidR="004771CE">
              <w:rPr>
                <w:noProof/>
                <w:webHidden/>
              </w:rPr>
              <w:t>2</w:t>
            </w:r>
            <w:r w:rsidR="004771CE">
              <w:rPr>
                <w:noProof/>
                <w:webHidden/>
              </w:rPr>
              <w:fldChar w:fldCharType="end"/>
            </w:r>
          </w:hyperlink>
        </w:p>
        <w:p w14:paraId="425D8AAA" w14:textId="77777777" w:rsidR="004771CE" w:rsidRDefault="00A56FD1">
          <w:pPr>
            <w:pStyle w:val="TDC2"/>
            <w:tabs>
              <w:tab w:val="left" w:pos="1540"/>
              <w:tab w:val="right" w:leader="dot" w:pos="8828"/>
            </w:tabs>
            <w:rPr>
              <w:rFonts w:asciiTheme="minorHAnsi" w:hAnsiTheme="minorHAnsi" w:cstheme="minorBidi"/>
              <w:noProof/>
              <w:sz w:val="22"/>
            </w:rPr>
          </w:pPr>
          <w:hyperlink w:anchor="_Toc41335619" w:history="1">
            <w:r w:rsidR="004771CE" w:rsidRPr="00B1465A">
              <w:rPr>
                <w:rStyle w:val="Hipervnculo"/>
                <w:noProof/>
              </w:rPr>
              <w:t>2.2</w:t>
            </w:r>
            <w:r w:rsidR="004771CE">
              <w:rPr>
                <w:rFonts w:asciiTheme="minorHAnsi" w:hAnsiTheme="minorHAnsi" w:cstheme="minorBidi"/>
                <w:noProof/>
                <w:sz w:val="22"/>
              </w:rPr>
              <w:tab/>
            </w:r>
            <w:r w:rsidR="004771CE" w:rsidRPr="00B1465A">
              <w:rPr>
                <w:rStyle w:val="Hipervnculo"/>
                <w:noProof/>
              </w:rPr>
              <w:t>Objetivos específicos</w:t>
            </w:r>
            <w:r w:rsidR="004771CE">
              <w:rPr>
                <w:noProof/>
                <w:webHidden/>
              </w:rPr>
              <w:tab/>
            </w:r>
            <w:r w:rsidR="004771CE">
              <w:rPr>
                <w:noProof/>
                <w:webHidden/>
              </w:rPr>
              <w:fldChar w:fldCharType="begin"/>
            </w:r>
            <w:r w:rsidR="004771CE">
              <w:rPr>
                <w:noProof/>
                <w:webHidden/>
              </w:rPr>
              <w:instrText xml:space="preserve"> PAGEREF _Toc41335619 \h </w:instrText>
            </w:r>
            <w:r w:rsidR="004771CE">
              <w:rPr>
                <w:noProof/>
                <w:webHidden/>
              </w:rPr>
            </w:r>
            <w:r w:rsidR="004771CE">
              <w:rPr>
                <w:noProof/>
                <w:webHidden/>
              </w:rPr>
              <w:fldChar w:fldCharType="separate"/>
            </w:r>
            <w:r w:rsidR="004771CE">
              <w:rPr>
                <w:noProof/>
                <w:webHidden/>
              </w:rPr>
              <w:t>2</w:t>
            </w:r>
            <w:r w:rsidR="004771CE">
              <w:rPr>
                <w:noProof/>
                <w:webHidden/>
              </w:rPr>
              <w:fldChar w:fldCharType="end"/>
            </w:r>
          </w:hyperlink>
        </w:p>
        <w:p w14:paraId="199D83C3" w14:textId="77777777" w:rsidR="004771CE" w:rsidRDefault="00A56FD1">
          <w:pPr>
            <w:pStyle w:val="TDC3"/>
            <w:tabs>
              <w:tab w:val="left" w:pos="1849"/>
              <w:tab w:val="right" w:leader="dot" w:pos="8828"/>
            </w:tabs>
            <w:rPr>
              <w:rFonts w:asciiTheme="minorHAnsi" w:hAnsiTheme="minorHAnsi" w:cstheme="minorBidi"/>
              <w:noProof/>
              <w:sz w:val="22"/>
            </w:rPr>
          </w:pPr>
          <w:hyperlink w:anchor="_Toc41335620" w:history="1">
            <w:r w:rsidR="004771CE" w:rsidRPr="00B1465A">
              <w:rPr>
                <w:rStyle w:val="Hipervnculo"/>
                <w:rFonts w:eastAsia="Times New Roman"/>
                <w:noProof/>
              </w:rPr>
              <w:t>2.2.1</w:t>
            </w:r>
            <w:r w:rsidR="004771CE">
              <w:rPr>
                <w:rFonts w:asciiTheme="minorHAnsi" w:hAnsiTheme="minorHAnsi" w:cstheme="minorBidi"/>
                <w:noProof/>
                <w:sz w:val="22"/>
              </w:rPr>
              <w:tab/>
            </w:r>
            <w:r w:rsidR="004771CE" w:rsidRPr="00B1465A">
              <w:rPr>
                <w:rStyle w:val="Hipervnculo"/>
                <w:rFonts w:eastAsia="Times New Roman"/>
                <w:noProof/>
              </w:rPr>
              <w:t>Construir bloques básicos de programación visual bajo el entorno de Blockly.</w:t>
            </w:r>
            <w:r w:rsidR="004771CE">
              <w:rPr>
                <w:noProof/>
                <w:webHidden/>
              </w:rPr>
              <w:tab/>
            </w:r>
            <w:r w:rsidR="004771CE">
              <w:rPr>
                <w:noProof/>
                <w:webHidden/>
              </w:rPr>
              <w:fldChar w:fldCharType="begin"/>
            </w:r>
            <w:r w:rsidR="004771CE">
              <w:rPr>
                <w:noProof/>
                <w:webHidden/>
              </w:rPr>
              <w:instrText xml:space="preserve"> PAGEREF _Toc41335620 \h </w:instrText>
            </w:r>
            <w:r w:rsidR="004771CE">
              <w:rPr>
                <w:noProof/>
                <w:webHidden/>
              </w:rPr>
            </w:r>
            <w:r w:rsidR="004771CE">
              <w:rPr>
                <w:noProof/>
                <w:webHidden/>
              </w:rPr>
              <w:fldChar w:fldCharType="separate"/>
            </w:r>
            <w:r w:rsidR="004771CE">
              <w:rPr>
                <w:noProof/>
                <w:webHidden/>
              </w:rPr>
              <w:t>2</w:t>
            </w:r>
            <w:r w:rsidR="004771CE">
              <w:rPr>
                <w:noProof/>
                <w:webHidden/>
              </w:rPr>
              <w:fldChar w:fldCharType="end"/>
            </w:r>
          </w:hyperlink>
        </w:p>
        <w:p w14:paraId="4AD487D0" w14:textId="77777777" w:rsidR="004771CE" w:rsidRDefault="00A56FD1">
          <w:pPr>
            <w:pStyle w:val="TDC3"/>
            <w:tabs>
              <w:tab w:val="left" w:pos="1849"/>
              <w:tab w:val="right" w:leader="dot" w:pos="8828"/>
            </w:tabs>
            <w:rPr>
              <w:rFonts w:asciiTheme="minorHAnsi" w:hAnsiTheme="minorHAnsi" w:cstheme="minorBidi"/>
              <w:noProof/>
              <w:sz w:val="22"/>
            </w:rPr>
          </w:pPr>
          <w:hyperlink w:anchor="_Toc41335621" w:history="1">
            <w:r w:rsidR="004771CE" w:rsidRPr="00B1465A">
              <w:rPr>
                <w:rStyle w:val="Hipervnculo"/>
                <w:rFonts w:eastAsia="Times New Roman"/>
                <w:noProof/>
              </w:rPr>
              <w:t>2.2.2</w:t>
            </w:r>
            <w:r w:rsidR="004771CE">
              <w:rPr>
                <w:rFonts w:asciiTheme="minorHAnsi" w:hAnsiTheme="minorHAnsi" w:cstheme="minorBidi"/>
                <w:noProof/>
                <w:sz w:val="22"/>
              </w:rPr>
              <w:tab/>
            </w:r>
            <w:r w:rsidR="004771CE" w:rsidRPr="00B1465A">
              <w:rPr>
                <w:rStyle w:val="Hipervnculo"/>
                <w:rFonts w:eastAsia="Times New Roman"/>
                <w:noProof/>
              </w:rPr>
              <w:t>Construir un prototipo inicial de hardware que permita probar  la integración de la programación visual.</w:t>
            </w:r>
            <w:r w:rsidR="004771CE">
              <w:rPr>
                <w:noProof/>
                <w:webHidden/>
              </w:rPr>
              <w:tab/>
            </w:r>
            <w:r w:rsidR="004771CE">
              <w:rPr>
                <w:noProof/>
                <w:webHidden/>
              </w:rPr>
              <w:fldChar w:fldCharType="begin"/>
            </w:r>
            <w:r w:rsidR="004771CE">
              <w:rPr>
                <w:noProof/>
                <w:webHidden/>
              </w:rPr>
              <w:instrText xml:space="preserve"> PAGEREF _Toc41335621 \h </w:instrText>
            </w:r>
            <w:r w:rsidR="004771CE">
              <w:rPr>
                <w:noProof/>
                <w:webHidden/>
              </w:rPr>
            </w:r>
            <w:r w:rsidR="004771CE">
              <w:rPr>
                <w:noProof/>
                <w:webHidden/>
              </w:rPr>
              <w:fldChar w:fldCharType="separate"/>
            </w:r>
            <w:r w:rsidR="004771CE">
              <w:rPr>
                <w:noProof/>
                <w:webHidden/>
              </w:rPr>
              <w:t>2</w:t>
            </w:r>
            <w:r w:rsidR="004771CE">
              <w:rPr>
                <w:noProof/>
                <w:webHidden/>
              </w:rPr>
              <w:fldChar w:fldCharType="end"/>
            </w:r>
          </w:hyperlink>
        </w:p>
        <w:p w14:paraId="566B0456" w14:textId="77777777" w:rsidR="004771CE" w:rsidRDefault="00A56FD1">
          <w:pPr>
            <w:pStyle w:val="TDC3"/>
            <w:tabs>
              <w:tab w:val="left" w:pos="1849"/>
              <w:tab w:val="right" w:leader="dot" w:pos="8828"/>
            </w:tabs>
            <w:rPr>
              <w:rFonts w:asciiTheme="minorHAnsi" w:hAnsiTheme="minorHAnsi" w:cstheme="minorBidi"/>
              <w:noProof/>
              <w:sz w:val="22"/>
            </w:rPr>
          </w:pPr>
          <w:hyperlink w:anchor="_Toc41335622" w:history="1">
            <w:r w:rsidR="004771CE" w:rsidRPr="00B1465A">
              <w:rPr>
                <w:rStyle w:val="Hipervnculo"/>
                <w:rFonts w:eastAsia="Times New Roman"/>
                <w:noProof/>
              </w:rPr>
              <w:t>2.2.3</w:t>
            </w:r>
            <w:r w:rsidR="004771CE">
              <w:rPr>
                <w:rFonts w:asciiTheme="minorHAnsi" w:hAnsiTheme="minorHAnsi" w:cstheme="minorBidi"/>
                <w:noProof/>
                <w:sz w:val="22"/>
              </w:rPr>
              <w:tab/>
            </w:r>
            <w:r w:rsidR="004771CE" w:rsidRPr="00B1465A">
              <w:rPr>
                <w:rStyle w:val="Hipervnculo"/>
                <w:rFonts w:eastAsia="Times New Roman"/>
                <w:noProof/>
              </w:rPr>
              <w:t>Validar la interface visual de programación con la tarjeta de procesamiento.</w:t>
            </w:r>
            <w:r w:rsidR="004771CE">
              <w:rPr>
                <w:noProof/>
                <w:webHidden/>
              </w:rPr>
              <w:tab/>
            </w:r>
            <w:r w:rsidR="004771CE">
              <w:rPr>
                <w:noProof/>
                <w:webHidden/>
              </w:rPr>
              <w:fldChar w:fldCharType="begin"/>
            </w:r>
            <w:r w:rsidR="004771CE">
              <w:rPr>
                <w:noProof/>
                <w:webHidden/>
              </w:rPr>
              <w:instrText xml:space="preserve"> PAGEREF _Toc41335622 \h </w:instrText>
            </w:r>
            <w:r w:rsidR="004771CE">
              <w:rPr>
                <w:noProof/>
                <w:webHidden/>
              </w:rPr>
            </w:r>
            <w:r w:rsidR="004771CE">
              <w:rPr>
                <w:noProof/>
                <w:webHidden/>
              </w:rPr>
              <w:fldChar w:fldCharType="separate"/>
            </w:r>
            <w:r w:rsidR="004771CE">
              <w:rPr>
                <w:noProof/>
                <w:webHidden/>
              </w:rPr>
              <w:t>2</w:t>
            </w:r>
            <w:r w:rsidR="004771CE">
              <w:rPr>
                <w:noProof/>
                <w:webHidden/>
              </w:rPr>
              <w:fldChar w:fldCharType="end"/>
            </w:r>
          </w:hyperlink>
        </w:p>
        <w:p w14:paraId="629245E9" w14:textId="77777777" w:rsidR="004771CE" w:rsidRDefault="00A56FD1">
          <w:pPr>
            <w:pStyle w:val="TDC3"/>
            <w:tabs>
              <w:tab w:val="left" w:pos="1849"/>
              <w:tab w:val="right" w:leader="dot" w:pos="8828"/>
            </w:tabs>
            <w:rPr>
              <w:rFonts w:asciiTheme="minorHAnsi" w:hAnsiTheme="minorHAnsi" w:cstheme="minorBidi"/>
              <w:noProof/>
              <w:sz w:val="22"/>
            </w:rPr>
          </w:pPr>
          <w:hyperlink w:anchor="_Toc41335623" w:history="1">
            <w:r w:rsidR="004771CE" w:rsidRPr="00B1465A">
              <w:rPr>
                <w:rStyle w:val="Hipervnculo"/>
                <w:rFonts w:eastAsia="Times New Roman"/>
                <w:noProof/>
              </w:rPr>
              <w:t>2.2.4</w:t>
            </w:r>
            <w:r w:rsidR="004771CE">
              <w:rPr>
                <w:rFonts w:asciiTheme="minorHAnsi" w:hAnsiTheme="minorHAnsi" w:cstheme="minorBidi"/>
                <w:noProof/>
                <w:sz w:val="22"/>
              </w:rPr>
              <w:tab/>
            </w:r>
            <w:r w:rsidR="004771CE" w:rsidRPr="00B1465A">
              <w:rPr>
                <w:rStyle w:val="Hipervnculo"/>
                <w:rFonts w:eastAsia="Times New Roman"/>
                <w:noProof/>
              </w:rPr>
              <w:t>Implementar la web e integrar el sistema con un diseño centrado en el usuario.</w:t>
            </w:r>
            <w:r w:rsidR="004771CE">
              <w:rPr>
                <w:noProof/>
                <w:webHidden/>
              </w:rPr>
              <w:tab/>
            </w:r>
            <w:r w:rsidR="004771CE">
              <w:rPr>
                <w:noProof/>
                <w:webHidden/>
              </w:rPr>
              <w:fldChar w:fldCharType="begin"/>
            </w:r>
            <w:r w:rsidR="004771CE">
              <w:rPr>
                <w:noProof/>
                <w:webHidden/>
              </w:rPr>
              <w:instrText xml:space="preserve"> PAGEREF _Toc41335623 \h </w:instrText>
            </w:r>
            <w:r w:rsidR="004771CE">
              <w:rPr>
                <w:noProof/>
                <w:webHidden/>
              </w:rPr>
            </w:r>
            <w:r w:rsidR="004771CE">
              <w:rPr>
                <w:noProof/>
                <w:webHidden/>
              </w:rPr>
              <w:fldChar w:fldCharType="separate"/>
            </w:r>
            <w:r w:rsidR="004771CE">
              <w:rPr>
                <w:noProof/>
                <w:webHidden/>
              </w:rPr>
              <w:t>2</w:t>
            </w:r>
            <w:r w:rsidR="004771CE">
              <w:rPr>
                <w:noProof/>
                <w:webHidden/>
              </w:rPr>
              <w:fldChar w:fldCharType="end"/>
            </w:r>
          </w:hyperlink>
        </w:p>
        <w:p w14:paraId="2090E05A" w14:textId="77777777" w:rsidR="004771CE" w:rsidRDefault="00A56FD1">
          <w:pPr>
            <w:pStyle w:val="TDC1"/>
            <w:rPr>
              <w:rFonts w:asciiTheme="minorHAnsi" w:hAnsiTheme="minorHAnsi" w:cstheme="minorBidi"/>
              <w:noProof/>
              <w:sz w:val="22"/>
            </w:rPr>
          </w:pPr>
          <w:hyperlink w:anchor="_Toc41335624" w:history="1">
            <w:r w:rsidR="004771CE" w:rsidRPr="00B1465A">
              <w:rPr>
                <w:rStyle w:val="Hipervnculo"/>
                <w:noProof/>
              </w:rPr>
              <w:t>3</w:t>
            </w:r>
            <w:r w:rsidR="004771CE">
              <w:rPr>
                <w:rFonts w:asciiTheme="minorHAnsi" w:hAnsiTheme="minorHAnsi" w:cstheme="minorBidi"/>
                <w:noProof/>
                <w:sz w:val="22"/>
              </w:rPr>
              <w:tab/>
            </w:r>
            <w:r w:rsidR="004771CE" w:rsidRPr="00B1465A">
              <w:rPr>
                <w:rStyle w:val="Hipervnculo"/>
                <w:noProof/>
              </w:rPr>
              <w:t>Justificación</w:t>
            </w:r>
            <w:r w:rsidR="004771CE">
              <w:rPr>
                <w:noProof/>
                <w:webHidden/>
              </w:rPr>
              <w:tab/>
            </w:r>
            <w:r w:rsidR="004771CE">
              <w:rPr>
                <w:noProof/>
                <w:webHidden/>
              </w:rPr>
              <w:fldChar w:fldCharType="begin"/>
            </w:r>
            <w:r w:rsidR="004771CE">
              <w:rPr>
                <w:noProof/>
                <w:webHidden/>
              </w:rPr>
              <w:instrText xml:space="preserve"> PAGEREF _Toc41335624 \h </w:instrText>
            </w:r>
            <w:r w:rsidR="004771CE">
              <w:rPr>
                <w:noProof/>
                <w:webHidden/>
              </w:rPr>
            </w:r>
            <w:r w:rsidR="004771CE">
              <w:rPr>
                <w:noProof/>
                <w:webHidden/>
              </w:rPr>
              <w:fldChar w:fldCharType="separate"/>
            </w:r>
            <w:r w:rsidR="004771CE">
              <w:rPr>
                <w:noProof/>
                <w:webHidden/>
              </w:rPr>
              <w:t>2</w:t>
            </w:r>
            <w:r w:rsidR="004771CE">
              <w:rPr>
                <w:noProof/>
                <w:webHidden/>
              </w:rPr>
              <w:fldChar w:fldCharType="end"/>
            </w:r>
          </w:hyperlink>
        </w:p>
        <w:p w14:paraId="70FB94F7" w14:textId="77777777" w:rsidR="004771CE" w:rsidRDefault="00A56FD1">
          <w:pPr>
            <w:pStyle w:val="TDC1"/>
            <w:rPr>
              <w:rFonts w:asciiTheme="minorHAnsi" w:hAnsiTheme="minorHAnsi" w:cstheme="minorBidi"/>
              <w:noProof/>
              <w:sz w:val="22"/>
            </w:rPr>
          </w:pPr>
          <w:hyperlink w:anchor="_Toc41335625" w:history="1">
            <w:r w:rsidR="004771CE" w:rsidRPr="00B1465A">
              <w:rPr>
                <w:rStyle w:val="Hipervnculo"/>
                <w:noProof/>
              </w:rPr>
              <w:t>4</w:t>
            </w:r>
            <w:r w:rsidR="004771CE">
              <w:rPr>
                <w:rFonts w:asciiTheme="minorHAnsi" w:hAnsiTheme="minorHAnsi" w:cstheme="minorBidi"/>
                <w:noProof/>
                <w:sz w:val="22"/>
              </w:rPr>
              <w:tab/>
            </w:r>
            <w:r w:rsidR="004771CE" w:rsidRPr="00B1465A">
              <w:rPr>
                <w:rStyle w:val="Hipervnculo"/>
                <w:noProof/>
              </w:rPr>
              <w:t>Marco conceptual</w:t>
            </w:r>
            <w:r w:rsidR="004771CE">
              <w:rPr>
                <w:noProof/>
                <w:webHidden/>
              </w:rPr>
              <w:tab/>
            </w:r>
            <w:r w:rsidR="004771CE">
              <w:rPr>
                <w:noProof/>
                <w:webHidden/>
              </w:rPr>
              <w:fldChar w:fldCharType="begin"/>
            </w:r>
            <w:r w:rsidR="004771CE">
              <w:rPr>
                <w:noProof/>
                <w:webHidden/>
              </w:rPr>
              <w:instrText xml:space="preserve"> PAGEREF _Toc41335625 \h </w:instrText>
            </w:r>
            <w:r w:rsidR="004771CE">
              <w:rPr>
                <w:noProof/>
                <w:webHidden/>
              </w:rPr>
            </w:r>
            <w:r w:rsidR="004771CE">
              <w:rPr>
                <w:noProof/>
                <w:webHidden/>
              </w:rPr>
              <w:fldChar w:fldCharType="separate"/>
            </w:r>
            <w:r w:rsidR="004771CE">
              <w:rPr>
                <w:noProof/>
                <w:webHidden/>
              </w:rPr>
              <w:t>4</w:t>
            </w:r>
            <w:r w:rsidR="004771CE">
              <w:rPr>
                <w:noProof/>
                <w:webHidden/>
              </w:rPr>
              <w:fldChar w:fldCharType="end"/>
            </w:r>
          </w:hyperlink>
        </w:p>
        <w:p w14:paraId="7E8EB160" w14:textId="77777777" w:rsidR="004771CE" w:rsidRDefault="00A56FD1">
          <w:pPr>
            <w:pStyle w:val="TDC2"/>
            <w:tabs>
              <w:tab w:val="left" w:pos="1540"/>
              <w:tab w:val="right" w:leader="dot" w:pos="8828"/>
            </w:tabs>
            <w:rPr>
              <w:rFonts w:asciiTheme="minorHAnsi" w:hAnsiTheme="minorHAnsi" w:cstheme="minorBidi"/>
              <w:noProof/>
              <w:sz w:val="22"/>
            </w:rPr>
          </w:pPr>
          <w:hyperlink w:anchor="_Toc41335626" w:history="1">
            <w:r w:rsidR="004771CE" w:rsidRPr="00B1465A">
              <w:rPr>
                <w:rStyle w:val="Hipervnculo"/>
                <w:noProof/>
              </w:rPr>
              <w:t>4.1</w:t>
            </w:r>
            <w:r w:rsidR="004771CE">
              <w:rPr>
                <w:rFonts w:asciiTheme="minorHAnsi" w:hAnsiTheme="minorHAnsi" w:cstheme="minorBidi"/>
                <w:noProof/>
                <w:sz w:val="22"/>
              </w:rPr>
              <w:tab/>
            </w:r>
            <w:r w:rsidR="004771CE" w:rsidRPr="00B1465A">
              <w:rPr>
                <w:rStyle w:val="Hipervnculo"/>
                <w:noProof/>
              </w:rPr>
              <w:t>Pensamiento computacional</w:t>
            </w:r>
            <w:r w:rsidR="004771CE">
              <w:rPr>
                <w:noProof/>
                <w:webHidden/>
              </w:rPr>
              <w:tab/>
            </w:r>
            <w:r w:rsidR="004771CE">
              <w:rPr>
                <w:noProof/>
                <w:webHidden/>
              </w:rPr>
              <w:fldChar w:fldCharType="begin"/>
            </w:r>
            <w:r w:rsidR="004771CE">
              <w:rPr>
                <w:noProof/>
                <w:webHidden/>
              </w:rPr>
              <w:instrText xml:space="preserve"> PAGEREF _Toc41335626 \h </w:instrText>
            </w:r>
            <w:r w:rsidR="004771CE">
              <w:rPr>
                <w:noProof/>
                <w:webHidden/>
              </w:rPr>
            </w:r>
            <w:r w:rsidR="004771CE">
              <w:rPr>
                <w:noProof/>
                <w:webHidden/>
              </w:rPr>
              <w:fldChar w:fldCharType="separate"/>
            </w:r>
            <w:r w:rsidR="004771CE">
              <w:rPr>
                <w:noProof/>
                <w:webHidden/>
              </w:rPr>
              <w:t>4</w:t>
            </w:r>
            <w:r w:rsidR="004771CE">
              <w:rPr>
                <w:noProof/>
                <w:webHidden/>
              </w:rPr>
              <w:fldChar w:fldCharType="end"/>
            </w:r>
          </w:hyperlink>
        </w:p>
        <w:p w14:paraId="4337B493" w14:textId="77777777" w:rsidR="004771CE" w:rsidRDefault="00A56FD1">
          <w:pPr>
            <w:pStyle w:val="TDC2"/>
            <w:tabs>
              <w:tab w:val="left" w:pos="1540"/>
              <w:tab w:val="right" w:leader="dot" w:pos="8828"/>
            </w:tabs>
            <w:rPr>
              <w:rFonts w:asciiTheme="minorHAnsi" w:hAnsiTheme="minorHAnsi" w:cstheme="minorBidi"/>
              <w:noProof/>
              <w:sz w:val="22"/>
            </w:rPr>
          </w:pPr>
          <w:hyperlink w:anchor="_Toc41335627" w:history="1">
            <w:r w:rsidR="004771CE" w:rsidRPr="00B1465A">
              <w:rPr>
                <w:rStyle w:val="Hipervnculo"/>
                <w:noProof/>
              </w:rPr>
              <w:t>4.2</w:t>
            </w:r>
            <w:r w:rsidR="004771CE">
              <w:rPr>
                <w:rFonts w:asciiTheme="minorHAnsi" w:hAnsiTheme="minorHAnsi" w:cstheme="minorBidi"/>
                <w:noProof/>
                <w:sz w:val="22"/>
              </w:rPr>
              <w:tab/>
            </w:r>
            <w:r w:rsidR="004771CE" w:rsidRPr="00B1465A">
              <w:rPr>
                <w:rStyle w:val="Hipervnculo"/>
                <w:noProof/>
              </w:rPr>
              <w:t>Programación por bloques</w:t>
            </w:r>
            <w:r w:rsidR="004771CE">
              <w:rPr>
                <w:noProof/>
                <w:webHidden/>
              </w:rPr>
              <w:tab/>
            </w:r>
            <w:r w:rsidR="004771CE">
              <w:rPr>
                <w:noProof/>
                <w:webHidden/>
              </w:rPr>
              <w:fldChar w:fldCharType="begin"/>
            </w:r>
            <w:r w:rsidR="004771CE">
              <w:rPr>
                <w:noProof/>
                <w:webHidden/>
              </w:rPr>
              <w:instrText xml:space="preserve"> PAGEREF _Toc41335627 \h </w:instrText>
            </w:r>
            <w:r w:rsidR="004771CE">
              <w:rPr>
                <w:noProof/>
                <w:webHidden/>
              </w:rPr>
            </w:r>
            <w:r w:rsidR="004771CE">
              <w:rPr>
                <w:noProof/>
                <w:webHidden/>
              </w:rPr>
              <w:fldChar w:fldCharType="separate"/>
            </w:r>
            <w:r w:rsidR="004771CE">
              <w:rPr>
                <w:noProof/>
                <w:webHidden/>
              </w:rPr>
              <w:t>5</w:t>
            </w:r>
            <w:r w:rsidR="004771CE">
              <w:rPr>
                <w:noProof/>
                <w:webHidden/>
              </w:rPr>
              <w:fldChar w:fldCharType="end"/>
            </w:r>
          </w:hyperlink>
        </w:p>
        <w:p w14:paraId="4B173941" w14:textId="77777777" w:rsidR="004771CE" w:rsidRDefault="00A56FD1">
          <w:pPr>
            <w:pStyle w:val="TDC2"/>
            <w:tabs>
              <w:tab w:val="left" w:pos="1540"/>
              <w:tab w:val="right" w:leader="dot" w:pos="8828"/>
            </w:tabs>
            <w:rPr>
              <w:rFonts w:asciiTheme="minorHAnsi" w:hAnsiTheme="minorHAnsi" w:cstheme="minorBidi"/>
              <w:noProof/>
              <w:sz w:val="22"/>
            </w:rPr>
          </w:pPr>
          <w:hyperlink w:anchor="_Toc41335628" w:history="1">
            <w:r w:rsidR="004771CE" w:rsidRPr="00B1465A">
              <w:rPr>
                <w:rStyle w:val="Hipervnculo"/>
                <w:noProof/>
              </w:rPr>
              <w:t>4.3</w:t>
            </w:r>
            <w:r w:rsidR="004771CE">
              <w:rPr>
                <w:rFonts w:asciiTheme="minorHAnsi" w:hAnsiTheme="minorHAnsi" w:cstheme="minorBidi"/>
                <w:noProof/>
                <w:sz w:val="22"/>
              </w:rPr>
              <w:tab/>
            </w:r>
            <w:r w:rsidR="004771CE" w:rsidRPr="00B1465A">
              <w:rPr>
                <w:rStyle w:val="Hipervnculo"/>
                <w:noProof/>
              </w:rPr>
              <w:t>Blockly</w:t>
            </w:r>
            <w:r w:rsidR="004771CE">
              <w:rPr>
                <w:noProof/>
                <w:webHidden/>
              </w:rPr>
              <w:tab/>
            </w:r>
            <w:r w:rsidR="004771CE">
              <w:rPr>
                <w:noProof/>
                <w:webHidden/>
              </w:rPr>
              <w:fldChar w:fldCharType="begin"/>
            </w:r>
            <w:r w:rsidR="004771CE">
              <w:rPr>
                <w:noProof/>
                <w:webHidden/>
              </w:rPr>
              <w:instrText xml:space="preserve"> PAGEREF _Toc41335628 \h </w:instrText>
            </w:r>
            <w:r w:rsidR="004771CE">
              <w:rPr>
                <w:noProof/>
                <w:webHidden/>
              </w:rPr>
            </w:r>
            <w:r w:rsidR="004771CE">
              <w:rPr>
                <w:noProof/>
                <w:webHidden/>
              </w:rPr>
              <w:fldChar w:fldCharType="separate"/>
            </w:r>
            <w:r w:rsidR="004771CE">
              <w:rPr>
                <w:noProof/>
                <w:webHidden/>
              </w:rPr>
              <w:t>6</w:t>
            </w:r>
            <w:r w:rsidR="004771CE">
              <w:rPr>
                <w:noProof/>
                <w:webHidden/>
              </w:rPr>
              <w:fldChar w:fldCharType="end"/>
            </w:r>
          </w:hyperlink>
        </w:p>
        <w:p w14:paraId="54FC41E3" w14:textId="77777777" w:rsidR="004771CE" w:rsidRDefault="00A56FD1">
          <w:pPr>
            <w:pStyle w:val="TDC3"/>
            <w:tabs>
              <w:tab w:val="left" w:pos="1849"/>
              <w:tab w:val="right" w:leader="dot" w:pos="8828"/>
            </w:tabs>
            <w:rPr>
              <w:rFonts w:asciiTheme="minorHAnsi" w:hAnsiTheme="minorHAnsi" w:cstheme="minorBidi"/>
              <w:noProof/>
              <w:sz w:val="22"/>
            </w:rPr>
          </w:pPr>
          <w:hyperlink w:anchor="_Toc41335629" w:history="1">
            <w:r w:rsidR="004771CE" w:rsidRPr="00B1465A">
              <w:rPr>
                <w:rStyle w:val="Hipervnculo"/>
                <w:noProof/>
              </w:rPr>
              <w:t>4.3.1</w:t>
            </w:r>
            <w:r w:rsidR="004771CE">
              <w:rPr>
                <w:rFonts w:asciiTheme="minorHAnsi" w:hAnsiTheme="minorHAnsi" w:cstheme="minorBidi"/>
                <w:noProof/>
                <w:sz w:val="22"/>
              </w:rPr>
              <w:tab/>
            </w:r>
            <w:r w:rsidR="004771CE" w:rsidRPr="00B1465A">
              <w:rPr>
                <w:rStyle w:val="Hipervnculo"/>
                <w:noProof/>
              </w:rPr>
              <w:t>App Inventor</w:t>
            </w:r>
            <w:r w:rsidR="004771CE">
              <w:rPr>
                <w:noProof/>
                <w:webHidden/>
              </w:rPr>
              <w:tab/>
            </w:r>
            <w:r w:rsidR="004771CE">
              <w:rPr>
                <w:noProof/>
                <w:webHidden/>
              </w:rPr>
              <w:fldChar w:fldCharType="begin"/>
            </w:r>
            <w:r w:rsidR="004771CE">
              <w:rPr>
                <w:noProof/>
                <w:webHidden/>
              </w:rPr>
              <w:instrText xml:space="preserve"> PAGEREF _Toc41335629 \h </w:instrText>
            </w:r>
            <w:r w:rsidR="004771CE">
              <w:rPr>
                <w:noProof/>
                <w:webHidden/>
              </w:rPr>
            </w:r>
            <w:r w:rsidR="004771CE">
              <w:rPr>
                <w:noProof/>
                <w:webHidden/>
              </w:rPr>
              <w:fldChar w:fldCharType="separate"/>
            </w:r>
            <w:r w:rsidR="004771CE">
              <w:rPr>
                <w:noProof/>
                <w:webHidden/>
              </w:rPr>
              <w:t>6</w:t>
            </w:r>
            <w:r w:rsidR="004771CE">
              <w:rPr>
                <w:noProof/>
                <w:webHidden/>
              </w:rPr>
              <w:fldChar w:fldCharType="end"/>
            </w:r>
          </w:hyperlink>
        </w:p>
        <w:p w14:paraId="6C78820C" w14:textId="77777777" w:rsidR="004771CE" w:rsidRDefault="00A56FD1">
          <w:pPr>
            <w:pStyle w:val="TDC3"/>
            <w:tabs>
              <w:tab w:val="left" w:pos="1849"/>
              <w:tab w:val="right" w:leader="dot" w:pos="8828"/>
            </w:tabs>
            <w:rPr>
              <w:rFonts w:asciiTheme="minorHAnsi" w:hAnsiTheme="minorHAnsi" w:cstheme="minorBidi"/>
              <w:noProof/>
              <w:sz w:val="22"/>
            </w:rPr>
          </w:pPr>
          <w:hyperlink w:anchor="_Toc41335630" w:history="1">
            <w:r w:rsidR="004771CE" w:rsidRPr="00B1465A">
              <w:rPr>
                <w:rStyle w:val="Hipervnculo"/>
                <w:noProof/>
              </w:rPr>
              <w:t>4.3.2</w:t>
            </w:r>
            <w:r w:rsidR="004771CE">
              <w:rPr>
                <w:rFonts w:asciiTheme="minorHAnsi" w:hAnsiTheme="minorHAnsi" w:cstheme="minorBidi"/>
                <w:noProof/>
                <w:sz w:val="22"/>
              </w:rPr>
              <w:tab/>
            </w:r>
            <w:r w:rsidR="004771CE" w:rsidRPr="00B1465A">
              <w:rPr>
                <w:rStyle w:val="Hipervnculo"/>
                <w:noProof/>
              </w:rPr>
              <w:t>Micro:bit</w:t>
            </w:r>
            <w:r w:rsidR="004771CE">
              <w:rPr>
                <w:noProof/>
                <w:webHidden/>
              </w:rPr>
              <w:tab/>
            </w:r>
            <w:r w:rsidR="004771CE">
              <w:rPr>
                <w:noProof/>
                <w:webHidden/>
              </w:rPr>
              <w:fldChar w:fldCharType="begin"/>
            </w:r>
            <w:r w:rsidR="004771CE">
              <w:rPr>
                <w:noProof/>
                <w:webHidden/>
              </w:rPr>
              <w:instrText xml:space="preserve"> PAGEREF _Toc41335630 \h </w:instrText>
            </w:r>
            <w:r w:rsidR="004771CE">
              <w:rPr>
                <w:noProof/>
                <w:webHidden/>
              </w:rPr>
            </w:r>
            <w:r w:rsidR="004771CE">
              <w:rPr>
                <w:noProof/>
                <w:webHidden/>
              </w:rPr>
              <w:fldChar w:fldCharType="separate"/>
            </w:r>
            <w:r w:rsidR="004771CE">
              <w:rPr>
                <w:noProof/>
                <w:webHidden/>
              </w:rPr>
              <w:t>7</w:t>
            </w:r>
            <w:r w:rsidR="004771CE">
              <w:rPr>
                <w:noProof/>
                <w:webHidden/>
              </w:rPr>
              <w:fldChar w:fldCharType="end"/>
            </w:r>
          </w:hyperlink>
        </w:p>
        <w:p w14:paraId="6621E55E" w14:textId="77777777" w:rsidR="004771CE" w:rsidRDefault="00A56FD1">
          <w:pPr>
            <w:pStyle w:val="TDC3"/>
            <w:tabs>
              <w:tab w:val="left" w:pos="1849"/>
              <w:tab w:val="right" w:leader="dot" w:pos="8828"/>
            </w:tabs>
            <w:rPr>
              <w:rFonts w:asciiTheme="minorHAnsi" w:hAnsiTheme="minorHAnsi" w:cstheme="minorBidi"/>
              <w:noProof/>
              <w:sz w:val="22"/>
            </w:rPr>
          </w:pPr>
          <w:hyperlink w:anchor="_Toc41335631" w:history="1">
            <w:r w:rsidR="004771CE" w:rsidRPr="00B1465A">
              <w:rPr>
                <w:rStyle w:val="Hipervnculo"/>
                <w:noProof/>
              </w:rPr>
              <w:t>4.3.3</w:t>
            </w:r>
            <w:r w:rsidR="004771CE">
              <w:rPr>
                <w:rFonts w:asciiTheme="minorHAnsi" w:hAnsiTheme="minorHAnsi" w:cstheme="minorBidi"/>
                <w:noProof/>
                <w:sz w:val="22"/>
              </w:rPr>
              <w:tab/>
            </w:r>
            <w:r w:rsidR="004771CE" w:rsidRPr="00B1465A">
              <w:rPr>
                <w:rStyle w:val="Hipervnculo"/>
                <w:noProof/>
              </w:rPr>
              <w:t>CODE</w:t>
            </w:r>
            <w:r w:rsidR="004771CE">
              <w:rPr>
                <w:noProof/>
                <w:webHidden/>
              </w:rPr>
              <w:tab/>
            </w:r>
            <w:r w:rsidR="004771CE">
              <w:rPr>
                <w:noProof/>
                <w:webHidden/>
              </w:rPr>
              <w:fldChar w:fldCharType="begin"/>
            </w:r>
            <w:r w:rsidR="004771CE">
              <w:rPr>
                <w:noProof/>
                <w:webHidden/>
              </w:rPr>
              <w:instrText xml:space="preserve"> PAGEREF _Toc41335631 \h </w:instrText>
            </w:r>
            <w:r w:rsidR="004771CE">
              <w:rPr>
                <w:noProof/>
                <w:webHidden/>
              </w:rPr>
            </w:r>
            <w:r w:rsidR="004771CE">
              <w:rPr>
                <w:noProof/>
                <w:webHidden/>
              </w:rPr>
              <w:fldChar w:fldCharType="separate"/>
            </w:r>
            <w:r w:rsidR="004771CE">
              <w:rPr>
                <w:noProof/>
                <w:webHidden/>
              </w:rPr>
              <w:t>8</w:t>
            </w:r>
            <w:r w:rsidR="004771CE">
              <w:rPr>
                <w:noProof/>
                <w:webHidden/>
              </w:rPr>
              <w:fldChar w:fldCharType="end"/>
            </w:r>
          </w:hyperlink>
        </w:p>
        <w:p w14:paraId="3D692D47" w14:textId="77777777" w:rsidR="004771CE" w:rsidRDefault="00A56FD1">
          <w:pPr>
            <w:pStyle w:val="TDC3"/>
            <w:tabs>
              <w:tab w:val="left" w:pos="1849"/>
              <w:tab w:val="right" w:leader="dot" w:pos="8828"/>
            </w:tabs>
            <w:rPr>
              <w:rFonts w:asciiTheme="minorHAnsi" w:hAnsiTheme="minorHAnsi" w:cstheme="minorBidi"/>
              <w:noProof/>
              <w:sz w:val="22"/>
            </w:rPr>
          </w:pPr>
          <w:hyperlink w:anchor="_Toc41335632" w:history="1">
            <w:r w:rsidR="004771CE" w:rsidRPr="00B1465A">
              <w:rPr>
                <w:rStyle w:val="Hipervnculo"/>
                <w:noProof/>
              </w:rPr>
              <w:t>4.3.4</w:t>
            </w:r>
            <w:r w:rsidR="004771CE">
              <w:rPr>
                <w:rFonts w:asciiTheme="minorHAnsi" w:hAnsiTheme="minorHAnsi" w:cstheme="minorBidi"/>
                <w:noProof/>
                <w:sz w:val="22"/>
              </w:rPr>
              <w:tab/>
            </w:r>
            <w:r w:rsidR="004771CE" w:rsidRPr="00B1465A">
              <w:rPr>
                <w:rStyle w:val="Hipervnculo"/>
                <w:noProof/>
              </w:rPr>
              <w:t>AutoBlocks for Jira</w:t>
            </w:r>
            <w:r w:rsidR="004771CE">
              <w:rPr>
                <w:noProof/>
                <w:webHidden/>
              </w:rPr>
              <w:tab/>
            </w:r>
            <w:r w:rsidR="004771CE">
              <w:rPr>
                <w:noProof/>
                <w:webHidden/>
              </w:rPr>
              <w:fldChar w:fldCharType="begin"/>
            </w:r>
            <w:r w:rsidR="004771CE">
              <w:rPr>
                <w:noProof/>
                <w:webHidden/>
              </w:rPr>
              <w:instrText xml:space="preserve"> PAGEREF _Toc41335632 \h </w:instrText>
            </w:r>
            <w:r w:rsidR="004771CE">
              <w:rPr>
                <w:noProof/>
                <w:webHidden/>
              </w:rPr>
            </w:r>
            <w:r w:rsidR="004771CE">
              <w:rPr>
                <w:noProof/>
                <w:webHidden/>
              </w:rPr>
              <w:fldChar w:fldCharType="separate"/>
            </w:r>
            <w:r w:rsidR="004771CE">
              <w:rPr>
                <w:noProof/>
                <w:webHidden/>
              </w:rPr>
              <w:t>8</w:t>
            </w:r>
            <w:r w:rsidR="004771CE">
              <w:rPr>
                <w:noProof/>
                <w:webHidden/>
              </w:rPr>
              <w:fldChar w:fldCharType="end"/>
            </w:r>
          </w:hyperlink>
        </w:p>
        <w:p w14:paraId="06FAC660" w14:textId="77777777" w:rsidR="004771CE" w:rsidRDefault="00A56FD1">
          <w:pPr>
            <w:pStyle w:val="TDC3"/>
            <w:tabs>
              <w:tab w:val="left" w:pos="1849"/>
              <w:tab w:val="right" w:leader="dot" w:pos="8828"/>
            </w:tabs>
            <w:rPr>
              <w:rFonts w:asciiTheme="minorHAnsi" w:hAnsiTheme="minorHAnsi" w:cstheme="minorBidi"/>
              <w:noProof/>
              <w:sz w:val="22"/>
            </w:rPr>
          </w:pPr>
          <w:hyperlink w:anchor="_Toc41335633" w:history="1">
            <w:r w:rsidR="004771CE" w:rsidRPr="00B1465A">
              <w:rPr>
                <w:rStyle w:val="Hipervnculo"/>
                <w:noProof/>
              </w:rPr>
              <w:t>4.3.5</w:t>
            </w:r>
            <w:r w:rsidR="004771CE">
              <w:rPr>
                <w:rFonts w:asciiTheme="minorHAnsi" w:hAnsiTheme="minorHAnsi" w:cstheme="minorBidi"/>
                <w:noProof/>
                <w:sz w:val="22"/>
              </w:rPr>
              <w:tab/>
            </w:r>
            <w:r w:rsidR="004771CE" w:rsidRPr="00B1465A">
              <w:rPr>
                <w:rStyle w:val="Hipervnculo"/>
                <w:noProof/>
              </w:rPr>
              <w:t>NOVA Labs</w:t>
            </w:r>
            <w:r w:rsidR="004771CE">
              <w:rPr>
                <w:noProof/>
                <w:webHidden/>
              </w:rPr>
              <w:tab/>
            </w:r>
            <w:r w:rsidR="004771CE">
              <w:rPr>
                <w:noProof/>
                <w:webHidden/>
              </w:rPr>
              <w:fldChar w:fldCharType="begin"/>
            </w:r>
            <w:r w:rsidR="004771CE">
              <w:rPr>
                <w:noProof/>
                <w:webHidden/>
              </w:rPr>
              <w:instrText xml:space="preserve"> PAGEREF _Toc41335633 \h </w:instrText>
            </w:r>
            <w:r w:rsidR="004771CE">
              <w:rPr>
                <w:noProof/>
                <w:webHidden/>
              </w:rPr>
            </w:r>
            <w:r w:rsidR="004771CE">
              <w:rPr>
                <w:noProof/>
                <w:webHidden/>
              </w:rPr>
              <w:fldChar w:fldCharType="separate"/>
            </w:r>
            <w:r w:rsidR="004771CE">
              <w:rPr>
                <w:noProof/>
                <w:webHidden/>
              </w:rPr>
              <w:t>9</w:t>
            </w:r>
            <w:r w:rsidR="004771CE">
              <w:rPr>
                <w:noProof/>
                <w:webHidden/>
              </w:rPr>
              <w:fldChar w:fldCharType="end"/>
            </w:r>
          </w:hyperlink>
        </w:p>
        <w:p w14:paraId="5D991296" w14:textId="77777777" w:rsidR="004771CE" w:rsidRDefault="00A56FD1">
          <w:pPr>
            <w:pStyle w:val="TDC2"/>
            <w:tabs>
              <w:tab w:val="left" w:pos="1540"/>
              <w:tab w:val="right" w:leader="dot" w:pos="8828"/>
            </w:tabs>
            <w:rPr>
              <w:rFonts w:asciiTheme="minorHAnsi" w:hAnsiTheme="minorHAnsi" w:cstheme="minorBidi"/>
              <w:noProof/>
              <w:sz w:val="22"/>
            </w:rPr>
          </w:pPr>
          <w:hyperlink w:anchor="_Toc41335634" w:history="1">
            <w:r w:rsidR="004771CE" w:rsidRPr="00B1465A">
              <w:rPr>
                <w:rStyle w:val="Hipervnculo"/>
                <w:noProof/>
              </w:rPr>
              <w:t>4.4</w:t>
            </w:r>
            <w:r w:rsidR="004771CE">
              <w:rPr>
                <w:rFonts w:asciiTheme="minorHAnsi" w:hAnsiTheme="minorHAnsi" w:cstheme="minorBidi"/>
                <w:noProof/>
                <w:sz w:val="22"/>
              </w:rPr>
              <w:tab/>
            </w:r>
            <w:r w:rsidR="004771CE" w:rsidRPr="00B1465A">
              <w:rPr>
                <w:rStyle w:val="Hipervnculo"/>
                <w:noProof/>
              </w:rPr>
              <w:t>ESP32</w:t>
            </w:r>
            <w:r w:rsidR="004771CE">
              <w:rPr>
                <w:noProof/>
                <w:webHidden/>
              </w:rPr>
              <w:tab/>
            </w:r>
            <w:r w:rsidR="004771CE">
              <w:rPr>
                <w:noProof/>
                <w:webHidden/>
              </w:rPr>
              <w:fldChar w:fldCharType="begin"/>
            </w:r>
            <w:r w:rsidR="004771CE">
              <w:rPr>
                <w:noProof/>
                <w:webHidden/>
              </w:rPr>
              <w:instrText xml:space="preserve"> PAGEREF _Toc41335634 \h </w:instrText>
            </w:r>
            <w:r w:rsidR="004771CE">
              <w:rPr>
                <w:noProof/>
                <w:webHidden/>
              </w:rPr>
            </w:r>
            <w:r w:rsidR="004771CE">
              <w:rPr>
                <w:noProof/>
                <w:webHidden/>
              </w:rPr>
              <w:fldChar w:fldCharType="separate"/>
            </w:r>
            <w:r w:rsidR="004771CE">
              <w:rPr>
                <w:noProof/>
                <w:webHidden/>
              </w:rPr>
              <w:t>9</w:t>
            </w:r>
            <w:r w:rsidR="004771CE">
              <w:rPr>
                <w:noProof/>
                <w:webHidden/>
              </w:rPr>
              <w:fldChar w:fldCharType="end"/>
            </w:r>
          </w:hyperlink>
        </w:p>
        <w:p w14:paraId="546AE9CB" w14:textId="77777777" w:rsidR="004771CE" w:rsidRDefault="00A56FD1">
          <w:pPr>
            <w:pStyle w:val="TDC2"/>
            <w:tabs>
              <w:tab w:val="left" w:pos="1540"/>
              <w:tab w:val="right" w:leader="dot" w:pos="8828"/>
            </w:tabs>
            <w:rPr>
              <w:rFonts w:asciiTheme="minorHAnsi" w:hAnsiTheme="minorHAnsi" w:cstheme="minorBidi"/>
              <w:noProof/>
              <w:sz w:val="22"/>
            </w:rPr>
          </w:pPr>
          <w:hyperlink w:anchor="_Toc41335635" w:history="1">
            <w:r w:rsidR="004771CE" w:rsidRPr="00B1465A">
              <w:rPr>
                <w:rStyle w:val="Hipervnculo"/>
                <w:noProof/>
              </w:rPr>
              <w:t>4.5</w:t>
            </w:r>
            <w:r w:rsidR="004771CE">
              <w:rPr>
                <w:rFonts w:asciiTheme="minorHAnsi" w:hAnsiTheme="minorHAnsi" w:cstheme="minorBidi"/>
                <w:noProof/>
                <w:sz w:val="22"/>
              </w:rPr>
              <w:tab/>
            </w:r>
            <w:r w:rsidR="004771CE" w:rsidRPr="00B1465A">
              <w:rPr>
                <w:rStyle w:val="Hipervnculo"/>
                <w:noProof/>
              </w:rPr>
              <w:t>MicroPython</w:t>
            </w:r>
            <w:r w:rsidR="004771CE">
              <w:rPr>
                <w:noProof/>
                <w:webHidden/>
              </w:rPr>
              <w:tab/>
            </w:r>
            <w:r w:rsidR="004771CE">
              <w:rPr>
                <w:noProof/>
                <w:webHidden/>
              </w:rPr>
              <w:fldChar w:fldCharType="begin"/>
            </w:r>
            <w:r w:rsidR="004771CE">
              <w:rPr>
                <w:noProof/>
                <w:webHidden/>
              </w:rPr>
              <w:instrText xml:space="preserve"> PAGEREF _Toc41335635 \h </w:instrText>
            </w:r>
            <w:r w:rsidR="004771CE">
              <w:rPr>
                <w:noProof/>
                <w:webHidden/>
              </w:rPr>
            </w:r>
            <w:r w:rsidR="004771CE">
              <w:rPr>
                <w:noProof/>
                <w:webHidden/>
              </w:rPr>
              <w:fldChar w:fldCharType="separate"/>
            </w:r>
            <w:r w:rsidR="004771CE">
              <w:rPr>
                <w:noProof/>
                <w:webHidden/>
              </w:rPr>
              <w:t>10</w:t>
            </w:r>
            <w:r w:rsidR="004771CE">
              <w:rPr>
                <w:noProof/>
                <w:webHidden/>
              </w:rPr>
              <w:fldChar w:fldCharType="end"/>
            </w:r>
          </w:hyperlink>
        </w:p>
        <w:p w14:paraId="249800C4" w14:textId="77777777" w:rsidR="004771CE" w:rsidRDefault="00A56FD1">
          <w:pPr>
            <w:pStyle w:val="TDC2"/>
            <w:tabs>
              <w:tab w:val="left" w:pos="1540"/>
              <w:tab w:val="right" w:leader="dot" w:pos="8828"/>
            </w:tabs>
            <w:rPr>
              <w:rFonts w:asciiTheme="minorHAnsi" w:hAnsiTheme="minorHAnsi" w:cstheme="minorBidi"/>
              <w:noProof/>
              <w:sz w:val="22"/>
            </w:rPr>
          </w:pPr>
          <w:hyperlink w:anchor="_Toc41335636" w:history="1">
            <w:r w:rsidR="004771CE" w:rsidRPr="00B1465A">
              <w:rPr>
                <w:rStyle w:val="Hipervnculo"/>
                <w:noProof/>
              </w:rPr>
              <w:t>4.6</w:t>
            </w:r>
            <w:r w:rsidR="004771CE">
              <w:rPr>
                <w:rFonts w:asciiTheme="minorHAnsi" w:hAnsiTheme="minorHAnsi" w:cstheme="minorBidi"/>
                <w:noProof/>
                <w:sz w:val="22"/>
              </w:rPr>
              <w:tab/>
            </w:r>
            <w:r w:rsidR="004771CE" w:rsidRPr="00B1465A">
              <w:rPr>
                <w:rStyle w:val="Hipervnculo"/>
                <w:noProof/>
              </w:rPr>
              <w:t>Wi-Fi</w:t>
            </w:r>
            <w:r w:rsidR="004771CE">
              <w:rPr>
                <w:noProof/>
                <w:webHidden/>
              </w:rPr>
              <w:tab/>
            </w:r>
            <w:r w:rsidR="004771CE">
              <w:rPr>
                <w:noProof/>
                <w:webHidden/>
              </w:rPr>
              <w:fldChar w:fldCharType="begin"/>
            </w:r>
            <w:r w:rsidR="004771CE">
              <w:rPr>
                <w:noProof/>
                <w:webHidden/>
              </w:rPr>
              <w:instrText xml:space="preserve"> PAGEREF _Toc41335636 \h </w:instrText>
            </w:r>
            <w:r w:rsidR="004771CE">
              <w:rPr>
                <w:noProof/>
                <w:webHidden/>
              </w:rPr>
            </w:r>
            <w:r w:rsidR="004771CE">
              <w:rPr>
                <w:noProof/>
                <w:webHidden/>
              </w:rPr>
              <w:fldChar w:fldCharType="separate"/>
            </w:r>
            <w:r w:rsidR="004771CE">
              <w:rPr>
                <w:noProof/>
                <w:webHidden/>
              </w:rPr>
              <w:t>10</w:t>
            </w:r>
            <w:r w:rsidR="004771CE">
              <w:rPr>
                <w:noProof/>
                <w:webHidden/>
              </w:rPr>
              <w:fldChar w:fldCharType="end"/>
            </w:r>
          </w:hyperlink>
        </w:p>
        <w:p w14:paraId="766227E1" w14:textId="77777777" w:rsidR="004771CE" w:rsidRDefault="00A56FD1">
          <w:pPr>
            <w:pStyle w:val="TDC2"/>
            <w:tabs>
              <w:tab w:val="left" w:pos="1540"/>
              <w:tab w:val="right" w:leader="dot" w:pos="8828"/>
            </w:tabs>
            <w:rPr>
              <w:rFonts w:asciiTheme="minorHAnsi" w:hAnsiTheme="minorHAnsi" w:cstheme="minorBidi"/>
              <w:noProof/>
              <w:sz w:val="22"/>
            </w:rPr>
          </w:pPr>
          <w:hyperlink w:anchor="_Toc41335637" w:history="1">
            <w:r w:rsidR="004771CE" w:rsidRPr="00B1465A">
              <w:rPr>
                <w:rStyle w:val="Hipervnculo"/>
                <w:noProof/>
              </w:rPr>
              <w:t>4.7</w:t>
            </w:r>
            <w:r w:rsidR="004771CE">
              <w:rPr>
                <w:rFonts w:asciiTheme="minorHAnsi" w:hAnsiTheme="minorHAnsi" w:cstheme="minorBidi"/>
                <w:noProof/>
                <w:sz w:val="22"/>
              </w:rPr>
              <w:tab/>
            </w:r>
            <w:r w:rsidR="004771CE" w:rsidRPr="00B1465A">
              <w:rPr>
                <w:rStyle w:val="Hipervnculo"/>
                <w:noProof/>
              </w:rPr>
              <w:t>Bluetooth</w:t>
            </w:r>
            <w:r w:rsidR="004771CE">
              <w:rPr>
                <w:noProof/>
                <w:webHidden/>
              </w:rPr>
              <w:tab/>
            </w:r>
            <w:r w:rsidR="004771CE">
              <w:rPr>
                <w:noProof/>
                <w:webHidden/>
              </w:rPr>
              <w:fldChar w:fldCharType="begin"/>
            </w:r>
            <w:r w:rsidR="004771CE">
              <w:rPr>
                <w:noProof/>
                <w:webHidden/>
              </w:rPr>
              <w:instrText xml:space="preserve"> PAGEREF _Toc41335637 \h </w:instrText>
            </w:r>
            <w:r w:rsidR="004771CE">
              <w:rPr>
                <w:noProof/>
                <w:webHidden/>
              </w:rPr>
            </w:r>
            <w:r w:rsidR="004771CE">
              <w:rPr>
                <w:noProof/>
                <w:webHidden/>
              </w:rPr>
              <w:fldChar w:fldCharType="separate"/>
            </w:r>
            <w:r w:rsidR="004771CE">
              <w:rPr>
                <w:noProof/>
                <w:webHidden/>
              </w:rPr>
              <w:t>10</w:t>
            </w:r>
            <w:r w:rsidR="004771CE">
              <w:rPr>
                <w:noProof/>
                <w:webHidden/>
              </w:rPr>
              <w:fldChar w:fldCharType="end"/>
            </w:r>
          </w:hyperlink>
        </w:p>
        <w:p w14:paraId="2EA0EA49" w14:textId="77777777" w:rsidR="004771CE" w:rsidRDefault="00A56FD1">
          <w:pPr>
            <w:pStyle w:val="TDC2"/>
            <w:tabs>
              <w:tab w:val="left" w:pos="1540"/>
              <w:tab w:val="right" w:leader="dot" w:pos="8828"/>
            </w:tabs>
            <w:rPr>
              <w:rFonts w:asciiTheme="minorHAnsi" w:hAnsiTheme="minorHAnsi" w:cstheme="minorBidi"/>
              <w:noProof/>
              <w:sz w:val="22"/>
            </w:rPr>
          </w:pPr>
          <w:hyperlink w:anchor="_Toc41335638" w:history="1">
            <w:r w:rsidR="004771CE" w:rsidRPr="00B1465A">
              <w:rPr>
                <w:rStyle w:val="Hipervnculo"/>
                <w:noProof/>
              </w:rPr>
              <w:t>4.8</w:t>
            </w:r>
            <w:r w:rsidR="004771CE">
              <w:rPr>
                <w:rFonts w:asciiTheme="minorHAnsi" w:hAnsiTheme="minorHAnsi" w:cstheme="minorBidi"/>
                <w:noProof/>
                <w:sz w:val="22"/>
              </w:rPr>
              <w:tab/>
            </w:r>
            <w:r w:rsidR="004771CE" w:rsidRPr="00B1465A">
              <w:rPr>
                <w:rStyle w:val="Hipervnculo"/>
                <w:noProof/>
              </w:rPr>
              <w:t>PWM</w:t>
            </w:r>
            <w:r w:rsidR="004771CE">
              <w:rPr>
                <w:noProof/>
                <w:webHidden/>
              </w:rPr>
              <w:tab/>
            </w:r>
            <w:r w:rsidR="004771CE">
              <w:rPr>
                <w:noProof/>
                <w:webHidden/>
              </w:rPr>
              <w:fldChar w:fldCharType="begin"/>
            </w:r>
            <w:r w:rsidR="004771CE">
              <w:rPr>
                <w:noProof/>
                <w:webHidden/>
              </w:rPr>
              <w:instrText xml:space="preserve"> PAGEREF _Toc41335638 \h </w:instrText>
            </w:r>
            <w:r w:rsidR="004771CE">
              <w:rPr>
                <w:noProof/>
                <w:webHidden/>
              </w:rPr>
            </w:r>
            <w:r w:rsidR="004771CE">
              <w:rPr>
                <w:noProof/>
                <w:webHidden/>
              </w:rPr>
              <w:fldChar w:fldCharType="separate"/>
            </w:r>
            <w:r w:rsidR="004771CE">
              <w:rPr>
                <w:noProof/>
                <w:webHidden/>
              </w:rPr>
              <w:t>10</w:t>
            </w:r>
            <w:r w:rsidR="004771CE">
              <w:rPr>
                <w:noProof/>
                <w:webHidden/>
              </w:rPr>
              <w:fldChar w:fldCharType="end"/>
            </w:r>
          </w:hyperlink>
        </w:p>
        <w:p w14:paraId="6E48BC9F" w14:textId="77777777" w:rsidR="004771CE" w:rsidRDefault="00A56FD1">
          <w:pPr>
            <w:pStyle w:val="TDC1"/>
            <w:rPr>
              <w:rFonts w:asciiTheme="minorHAnsi" w:hAnsiTheme="minorHAnsi" w:cstheme="minorBidi"/>
              <w:noProof/>
              <w:sz w:val="22"/>
            </w:rPr>
          </w:pPr>
          <w:hyperlink w:anchor="_Toc41335639" w:history="1">
            <w:r w:rsidR="004771CE" w:rsidRPr="00B1465A">
              <w:rPr>
                <w:rStyle w:val="Hipervnculo"/>
                <w:noProof/>
              </w:rPr>
              <w:t>5</w:t>
            </w:r>
            <w:r w:rsidR="004771CE">
              <w:rPr>
                <w:rFonts w:asciiTheme="minorHAnsi" w:hAnsiTheme="minorHAnsi" w:cstheme="minorBidi"/>
                <w:noProof/>
                <w:sz w:val="22"/>
              </w:rPr>
              <w:tab/>
            </w:r>
            <w:r w:rsidR="004771CE" w:rsidRPr="00B1465A">
              <w:rPr>
                <w:rStyle w:val="Hipervnculo"/>
                <w:noProof/>
              </w:rPr>
              <w:t>Metodología</w:t>
            </w:r>
            <w:r w:rsidR="004771CE">
              <w:rPr>
                <w:noProof/>
                <w:webHidden/>
              </w:rPr>
              <w:tab/>
            </w:r>
            <w:r w:rsidR="004771CE">
              <w:rPr>
                <w:noProof/>
                <w:webHidden/>
              </w:rPr>
              <w:fldChar w:fldCharType="begin"/>
            </w:r>
            <w:r w:rsidR="004771CE">
              <w:rPr>
                <w:noProof/>
                <w:webHidden/>
              </w:rPr>
              <w:instrText xml:space="preserve"> PAGEREF _Toc41335639 \h </w:instrText>
            </w:r>
            <w:r w:rsidR="004771CE">
              <w:rPr>
                <w:noProof/>
                <w:webHidden/>
              </w:rPr>
            </w:r>
            <w:r w:rsidR="004771CE">
              <w:rPr>
                <w:noProof/>
                <w:webHidden/>
              </w:rPr>
              <w:fldChar w:fldCharType="separate"/>
            </w:r>
            <w:r w:rsidR="004771CE">
              <w:rPr>
                <w:noProof/>
                <w:webHidden/>
              </w:rPr>
              <w:t>11</w:t>
            </w:r>
            <w:r w:rsidR="004771CE">
              <w:rPr>
                <w:noProof/>
                <w:webHidden/>
              </w:rPr>
              <w:fldChar w:fldCharType="end"/>
            </w:r>
          </w:hyperlink>
        </w:p>
        <w:p w14:paraId="77791240" w14:textId="77777777" w:rsidR="004771CE" w:rsidRDefault="00A56FD1">
          <w:pPr>
            <w:pStyle w:val="TDC2"/>
            <w:tabs>
              <w:tab w:val="left" w:pos="1540"/>
              <w:tab w:val="right" w:leader="dot" w:pos="8828"/>
            </w:tabs>
            <w:rPr>
              <w:rFonts w:asciiTheme="minorHAnsi" w:hAnsiTheme="minorHAnsi" w:cstheme="minorBidi"/>
              <w:noProof/>
              <w:sz w:val="22"/>
            </w:rPr>
          </w:pPr>
          <w:hyperlink w:anchor="_Toc41335640" w:history="1">
            <w:r w:rsidR="004771CE" w:rsidRPr="00B1465A">
              <w:rPr>
                <w:rStyle w:val="Hipervnculo"/>
                <w:noProof/>
              </w:rPr>
              <w:t>5.1</w:t>
            </w:r>
            <w:r w:rsidR="004771CE">
              <w:rPr>
                <w:rFonts w:asciiTheme="minorHAnsi" w:hAnsiTheme="minorHAnsi" w:cstheme="minorBidi"/>
                <w:noProof/>
                <w:sz w:val="22"/>
              </w:rPr>
              <w:tab/>
            </w:r>
            <w:r w:rsidR="004771CE" w:rsidRPr="00B1465A">
              <w:rPr>
                <w:rStyle w:val="Hipervnculo"/>
                <w:noProof/>
              </w:rPr>
              <w:t>Objetivo 1 – Construir bloques básicos de programación visual bajo el entorno de Blockly</w:t>
            </w:r>
            <w:r w:rsidR="004771CE">
              <w:rPr>
                <w:noProof/>
                <w:webHidden/>
              </w:rPr>
              <w:tab/>
            </w:r>
            <w:r w:rsidR="004771CE">
              <w:rPr>
                <w:noProof/>
                <w:webHidden/>
              </w:rPr>
              <w:fldChar w:fldCharType="begin"/>
            </w:r>
            <w:r w:rsidR="004771CE">
              <w:rPr>
                <w:noProof/>
                <w:webHidden/>
              </w:rPr>
              <w:instrText xml:space="preserve"> PAGEREF _Toc41335640 \h </w:instrText>
            </w:r>
            <w:r w:rsidR="004771CE">
              <w:rPr>
                <w:noProof/>
                <w:webHidden/>
              </w:rPr>
            </w:r>
            <w:r w:rsidR="004771CE">
              <w:rPr>
                <w:noProof/>
                <w:webHidden/>
              </w:rPr>
              <w:fldChar w:fldCharType="separate"/>
            </w:r>
            <w:r w:rsidR="004771CE">
              <w:rPr>
                <w:noProof/>
                <w:webHidden/>
              </w:rPr>
              <w:t>11</w:t>
            </w:r>
            <w:r w:rsidR="004771CE">
              <w:rPr>
                <w:noProof/>
                <w:webHidden/>
              </w:rPr>
              <w:fldChar w:fldCharType="end"/>
            </w:r>
          </w:hyperlink>
        </w:p>
        <w:p w14:paraId="7ABE1011" w14:textId="77777777" w:rsidR="004771CE" w:rsidRDefault="00A56FD1">
          <w:pPr>
            <w:pStyle w:val="TDC3"/>
            <w:tabs>
              <w:tab w:val="left" w:pos="1849"/>
              <w:tab w:val="right" w:leader="dot" w:pos="8828"/>
            </w:tabs>
            <w:rPr>
              <w:rFonts w:asciiTheme="minorHAnsi" w:hAnsiTheme="minorHAnsi" w:cstheme="minorBidi"/>
              <w:noProof/>
              <w:sz w:val="22"/>
            </w:rPr>
          </w:pPr>
          <w:hyperlink w:anchor="_Toc41335641" w:history="1">
            <w:r w:rsidR="004771CE" w:rsidRPr="00B1465A">
              <w:rPr>
                <w:rStyle w:val="Hipervnculo"/>
                <w:noProof/>
              </w:rPr>
              <w:t>5.1.1</w:t>
            </w:r>
            <w:r w:rsidR="004771CE">
              <w:rPr>
                <w:rFonts w:asciiTheme="minorHAnsi" w:hAnsiTheme="minorHAnsi" w:cstheme="minorBidi"/>
                <w:noProof/>
                <w:sz w:val="22"/>
              </w:rPr>
              <w:tab/>
            </w:r>
            <w:r w:rsidR="004771CE" w:rsidRPr="00B1465A">
              <w:rPr>
                <w:rStyle w:val="Hipervnculo"/>
                <w:noProof/>
              </w:rPr>
              <w:t>Actividad 1.1 - Selección de bloques funcionales y la metodología de construcción</w:t>
            </w:r>
            <w:r w:rsidR="004771CE">
              <w:rPr>
                <w:noProof/>
                <w:webHidden/>
              </w:rPr>
              <w:tab/>
            </w:r>
            <w:r w:rsidR="004771CE">
              <w:rPr>
                <w:noProof/>
                <w:webHidden/>
              </w:rPr>
              <w:fldChar w:fldCharType="begin"/>
            </w:r>
            <w:r w:rsidR="004771CE">
              <w:rPr>
                <w:noProof/>
                <w:webHidden/>
              </w:rPr>
              <w:instrText xml:space="preserve"> PAGEREF _Toc41335641 \h </w:instrText>
            </w:r>
            <w:r w:rsidR="004771CE">
              <w:rPr>
                <w:noProof/>
                <w:webHidden/>
              </w:rPr>
            </w:r>
            <w:r w:rsidR="004771CE">
              <w:rPr>
                <w:noProof/>
                <w:webHidden/>
              </w:rPr>
              <w:fldChar w:fldCharType="separate"/>
            </w:r>
            <w:r w:rsidR="004771CE">
              <w:rPr>
                <w:noProof/>
                <w:webHidden/>
              </w:rPr>
              <w:t>11</w:t>
            </w:r>
            <w:r w:rsidR="004771CE">
              <w:rPr>
                <w:noProof/>
                <w:webHidden/>
              </w:rPr>
              <w:fldChar w:fldCharType="end"/>
            </w:r>
          </w:hyperlink>
        </w:p>
        <w:p w14:paraId="687B4EE4" w14:textId="77777777" w:rsidR="004771CE" w:rsidRDefault="00A56FD1">
          <w:pPr>
            <w:pStyle w:val="TDC3"/>
            <w:tabs>
              <w:tab w:val="left" w:pos="1849"/>
              <w:tab w:val="right" w:leader="dot" w:pos="8828"/>
            </w:tabs>
            <w:rPr>
              <w:rFonts w:asciiTheme="minorHAnsi" w:hAnsiTheme="minorHAnsi" w:cstheme="minorBidi"/>
              <w:noProof/>
              <w:sz w:val="22"/>
            </w:rPr>
          </w:pPr>
          <w:hyperlink w:anchor="_Toc41335642" w:history="1">
            <w:r w:rsidR="004771CE" w:rsidRPr="00B1465A">
              <w:rPr>
                <w:rStyle w:val="Hipervnculo"/>
                <w:noProof/>
              </w:rPr>
              <w:t>5.1.2</w:t>
            </w:r>
            <w:r w:rsidR="004771CE">
              <w:rPr>
                <w:rFonts w:asciiTheme="minorHAnsi" w:hAnsiTheme="minorHAnsi" w:cstheme="minorBidi"/>
                <w:noProof/>
                <w:sz w:val="22"/>
              </w:rPr>
              <w:tab/>
            </w:r>
            <w:r w:rsidR="004771CE" w:rsidRPr="00B1465A">
              <w:rPr>
                <w:rStyle w:val="Hipervnculo"/>
                <w:noProof/>
              </w:rPr>
              <w:t>Actividad 1.2 – Descripción de bloques funcionales en Python</w:t>
            </w:r>
            <w:r w:rsidR="004771CE">
              <w:rPr>
                <w:noProof/>
                <w:webHidden/>
              </w:rPr>
              <w:tab/>
            </w:r>
            <w:r w:rsidR="004771CE">
              <w:rPr>
                <w:noProof/>
                <w:webHidden/>
              </w:rPr>
              <w:fldChar w:fldCharType="begin"/>
            </w:r>
            <w:r w:rsidR="004771CE">
              <w:rPr>
                <w:noProof/>
                <w:webHidden/>
              </w:rPr>
              <w:instrText xml:space="preserve"> PAGEREF _Toc41335642 \h </w:instrText>
            </w:r>
            <w:r w:rsidR="004771CE">
              <w:rPr>
                <w:noProof/>
                <w:webHidden/>
              </w:rPr>
            </w:r>
            <w:r w:rsidR="004771CE">
              <w:rPr>
                <w:noProof/>
                <w:webHidden/>
              </w:rPr>
              <w:fldChar w:fldCharType="separate"/>
            </w:r>
            <w:r w:rsidR="004771CE">
              <w:rPr>
                <w:noProof/>
                <w:webHidden/>
              </w:rPr>
              <w:t>13</w:t>
            </w:r>
            <w:r w:rsidR="004771CE">
              <w:rPr>
                <w:noProof/>
                <w:webHidden/>
              </w:rPr>
              <w:fldChar w:fldCharType="end"/>
            </w:r>
          </w:hyperlink>
        </w:p>
        <w:p w14:paraId="5D8E5E43" w14:textId="77777777" w:rsidR="004771CE" w:rsidRDefault="00A56FD1">
          <w:pPr>
            <w:pStyle w:val="TDC3"/>
            <w:tabs>
              <w:tab w:val="left" w:pos="1849"/>
              <w:tab w:val="right" w:leader="dot" w:pos="8828"/>
            </w:tabs>
            <w:rPr>
              <w:rFonts w:asciiTheme="minorHAnsi" w:hAnsiTheme="minorHAnsi" w:cstheme="minorBidi"/>
              <w:noProof/>
              <w:sz w:val="22"/>
            </w:rPr>
          </w:pPr>
          <w:hyperlink w:anchor="_Toc41335643" w:history="1">
            <w:r w:rsidR="004771CE" w:rsidRPr="00B1465A">
              <w:rPr>
                <w:rStyle w:val="Hipervnculo"/>
                <w:noProof/>
              </w:rPr>
              <w:t>5.1.3</w:t>
            </w:r>
            <w:r w:rsidR="004771CE">
              <w:rPr>
                <w:rFonts w:asciiTheme="minorHAnsi" w:hAnsiTheme="minorHAnsi" w:cstheme="minorBidi"/>
                <w:noProof/>
                <w:sz w:val="22"/>
              </w:rPr>
              <w:tab/>
            </w:r>
            <w:r w:rsidR="004771CE" w:rsidRPr="00B1465A">
              <w:rPr>
                <w:rStyle w:val="Hipervnculo"/>
                <w:noProof/>
              </w:rPr>
              <w:t>Actividad 1.3 – Integración de bloques con JavaScript</w:t>
            </w:r>
            <w:r w:rsidR="004771CE">
              <w:rPr>
                <w:noProof/>
                <w:webHidden/>
              </w:rPr>
              <w:tab/>
            </w:r>
            <w:r w:rsidR="004771CE">
              <w:rPr>
                <w:noProof/>
                <w:webHidden/>
              </w:rPr>
              <w:fldChar w:fldCharType="begin"/>
            </w:r>
            <w:r w:rsidR="004771CE">
              <w:rPr>
                <w:noProof/>
                <w:webHidden/>
              </w:rPr>
              <w:instrText xml:space="preserve"> PAGEREF _Toc41335643 \h </w:instrText>
            </w:r>
            <w:r w:rsidR="004771CE">
              <w:rPr>
                <w:noProof/>
                <w:webHidden/>
              </w:rPr>
            </w:r>
            <w:r w:rsidR="004771CE">
              <w:rPr>
                <w:noProof/>
                <w:webHidden/>
              </w:rPr>
              <w:fldChar w:fldCharType="separate"/>
            </w:r>
            <w:r w:rsidR="004771CE">
              <w:rPr>
                <w:noProof/>
                <w:webHidden/>
              </w:rPr>
              <w:t>13</w:t>
            </w:r>
            <w:r w:rsidR="004771CE">
              <w:rPr>
                <w:noProof/>
                <w:webHidden/>
              </w:rPr>
              <w:fldChar w:fldCharType="end"/>
            </w:r>
          </w:hyperlink>
        </w:p>
        <w:p w14:paraId="39C31D96" w14:textId="77777777" w:rsidR="004771CE" w:rsidRDefault="00A56FD1">
          <w:pPr>
            <w:pStyle w:val="TDC2"/>
            <w:tabs>
              <w:tab w:val="left" w:pos="1540"/>
              <w:tab w:val="right" w:leader="dot" w:pos="8828"/>
            </w:tabs>
            <w:rPr>
              <w:rFonts w:asciiTheme="minorHAnsi" w:hAnsiTheme="minorHAnsi" w:cstheme="minorBidi"/>
              <w:noProof/>
              <w:sz w:val="22"/>
            </w:rPr>
          </w:pPr>
          <w:hyperlink w:anchor="_Toc41335644" w:history="1">
            <w:r w:rsidR="004771CE" w:rsidRPr="00B1465A">
              <w:rPr>
                <w:rStyle w:val="Hipervnculo"/>
                <w:noProof/>
              </w:rPr>
              <w:t>5.2</w:t>
            </w:r>
            <w:r w:rsidR="004771CE">
              <w:rPr>
                <w:rFonts w:asciiTheme="minorHAnsi" w:hAnsiTheme="minorHAnsi" w:cstheme="minorBidi"/>
                <w:noProof/>
                <w:sz w:val="22"/>
              </w:rPr>
              <w:tab/>
            </w:r>
            <w:r w:rsidR="004771CE" w:rsidRPr="00B1465A">
              <w:rPr>
                <w:rStyle w:val="Hipervnculo"/>
                <w:noProof/>
              </w:rPr>
              <w:t>Objetivo 2 -  Construir un prototipo inicial de hardware que permita probar la integración de la programación visual</w:t>
            </w:r>
            <w:r w:rsidR="004771CE">
              <w:rPr>
                <w:noProof/>
                <w:webHidden/>
              </w:rPr>
              <w:tab/>
            </w:r>
            <w:r w:rsidR="004771CE">
              <w:rPr>
                <w:noProof/>
                <w:webHidden/>
              </w:rPr>
              <w:fldChar w:fldCharType="begin"/>
            </w:r>
            <w:r w:rsidR="004771CE">
              <w:rPr>
                <w:noProof/>
                <w:webHidden/>
              </w:rPr>
              <w:instrText xml:space="preserve"> PAGEREF _Toc41335644 \h </w:instrText>
            </w:r>
            <w:r w:rsidR="004771CE">
              <w:rPr>
                <w:noProof/>
                <w:webHidden/>
              </w:rPr>
            </w:r>
            <w:r w:rsidR="004771CE">
              <w:rPr>
                <w:noProof/>
                <w:webHidden/>
              </w:rPr>
              <w:fldChar w:fldCharType="separate"/>
            </w:r>
            <w:r w:rsidR="004771CE">
              <w:rPr>
                <w:noProof/>
                <w:webHidden/>
              </w:rPr>
              <w:t>13</w:t>
            </w:r>
            <w:r w:rsidR="004771CE">
              <w:rPr>
                <w:noProof/>
                <w:webHidden/>
              </w:rPr>
              <w:fldChar w:fldCharType="end"/>
            </w:r>
          </w:hyperlink>
        </w:p>
        <w:p w14:paraId="0D52D6E4" w14:textId="77777777" w:rsidR="004771CE" w:rsidRDefault="00A56FD1">
          <w:pPr>
            <w:pStyle w:val="TDC3"/>
            <w:tabs>
              <w:tab w:val="left" w:pos="1849"/>
              <w:tab w:val="right" w:leader="dot" w:pos="8828"/>
            </w:tabs>
            <w:rPr>
              <w:rFonts w:asciiTheme="minorHAnsi" w:hAnsiTheme="minorHAnsi" w:cstheme="minorBidi"/>
              <w:noProof/>
              <w:sz w:val="22"/>
            </w:rPr>
          </w:pPr>
          <w:hyperlink w:anchor="_Toc41335645" w:history="1">
            <w:r w:rsidR="004771CE" w:rsidRPr="00B1465A">
              <w:rPr>
                <w:rStyle w:val="Hipervnculo"/>
                <w:noProof/>
              </w:rPr>
              <w:t>5.2.1</w:t>
            </w:r>
            <w:r w:rsidR="004771CE">
              <w:rPr>
                <w:rFonts w:asciiTheme="minorHAnsi" w:hAnsiTheme="minorHAnsi" w:cstheme="minorBidi"/>
                <w:noProof/>
                <w:sz w:val="22"/>
              </w:rPr>
              <w:tab/>
            </w:r>
            <w:r w:rsidR="004771CE" w:rsidRPr="00B1465A">
              <w:rPr>
                <w:rStyle w:val="Hipervnculo"/>
                <w:noProof/>
              </w:rPr>
              <w:t>Actividad 2.1 – Selección de componentes electrónicos</w:t>
            </w:r>
            <w:r w:rsidR="004771CE">
              <w:rPr>
                <w:noProof/>
                <w:webHidden/>
              </w:rPr>
              <w:tab/>
            </w:r>
            <w:r w:rsidR="004771CE">
              <w:rPr>
                <w:noProof/>
                <w:webHidden/>
              </w:rPr>
              <w:fldChar w:fldCharType="begin"/>
            </w:r>
            <w:r w:rsidR="004771CE">
              <w:rPr>
                <w:noProof/>
                <w:webHidden/>
              </w:rPr>
              <w:instrText xml:space="preserve"> PAGEREF _Toc41335645 \h </w:instrText>
            </w:r>
            <w:r w:rsidR="004771CE">
              <w:rPr>
                <w:noProof/>
                <w:webHidden/>
              </w:rPr>
            </w:r>
            <w:r w:rsidR="004771CE">
              <w:rPr>
                <w:noProof/>
                <w:webHidden/>
              </w:rPr>
              <w:fldChar w:fldCharType="separate"/>
            </w:r>
            <w:r w:rsidR="004771CE">
              <w:rPr>
                <w:noProof/>
                <w:webHidden/>
              </w:rPr>
              <w:t>13</w:t>
            </w:r>
            <w:r w:rsidR="004771CE">
              <w:rPr>
                <w:noProof/>
                <w:webHidden/>
              </w:rPr>
              <w:fldChar w:fldCharType="end"/>
            </w:r>
          </w:hyperlink>
        </w:p>
        <w:p w14:paraId="3E0AA2AC" w14:textId="77777777" w:rsidR="004771CE" w:rsidRDefault="00A56FD1">
          <w:pPr>
            <w:pStyle w:val="TDC3"/>
            <w:tabs>
              <w:tab w:val="left" w:pos="1849"/>
              <w:tab w:val="right" w:leader="dot" w:pos="8828"/>
            </w:tabs>
            <w:rPr>
              <w:rFonts w:asciiTheme="minorHAnsi" w:hAnsiTheme="minorHAnsi" w:cstheme="minorBidi"/>
              <w:noProof/>
              <w:sz w:val="22"/>
            </w:rPr>
          </w:pPr>
          <w:hyperlink w:anchor="_Toc41335646" w:history="1">
            <w:r w:rsidR="004771CE" w:rsidRPr="00B1465A">
              <w:rPr>
                <w:rStyle w:val="Hipervnculo"/>
                <w:noProof/>
              </w:rPr>
              <w:t>5.2.2</w:t>
            </w:r>
            <w:r w:rsidR="004771CE">
              <w:rPr>
                <w:rFonts w:asciiTheme="minorHAnsi" w:hAnsiTheme="minorHAnsi" w:cstheme="minorBidi"/>
                <w:noProof/>
                <w:sz w:val="22"/>
              </w:rPr>
              <w:tab/>
            </w:r>
            <w:r w:rsidR="004771CE" w:rsidRPr="00B1465A">
              <w:rPr>
                <w:rStyle w:val="Hipervnculo"/>
                <w:noProof/>
              </w:rPr>
              <w:t>Actividad 2.2 – Diseño de la tarjeta PCB</w:t>
            </w:r>
            <w:r w:rsidR="004771CE">
              <w:rPr>
                <w:noProof/>
                <w:webHidden/>
              </w:rPr>
              <w:tab/>
            </w:r>
            <w:r w:rsidR="004771CE">
              <w:rPr>
                <w:noProof/>
                <w:webHidden/>
              </w:rPr>
              <w:fldChar w:fldCharType="begin"/>
            </w:r>
            <w:r w:rsidR="004771CE">
              <w:rPr>
                <w:noProof/>
                <w:webHidden/>
              </w:rPr>
              <w:instrText xml:space="preserve"> PAGEREF _Toc41335646 \h </w:instrText>
            </w:r>
            <w:r w:rsidR="004771CE">
              <w:rPr>
                <w:noProof/>
                <w:webHidden/>
              </w:rPr>
            </w:r>
            <w:r w:rsidR="004771CE">
              <w:rPr>
                <w:noProof/>
                <w:webHidden/>
              </w:rPr>
              <w:fldChar w:fldCharType="separate"/>
            </w:r>
            <w:r w:rsidR="004771CE">
              <w:rPr>
                <w:noProof/>
                <w:webHidden/>
              </w:rPr>
              <w:t>13</w:t>
            </w:r>
            <w:r w:rsidR="004771CE">
              <w:rPr>
                <w:noProof/>
                <w:webHidden/>
              </w:rPr>
              <w:fldChar w:fldCharType="end"/>
            </w:r>
          </w:hyperlink>
        </w:p>
        <w:p w14:paraId="390F8304" w14:textId="77777777" w:rsidR="004771CE" w:rsidRDefault="00A56FD1">
          <w:pPr>
            <w:pStyle w:val="TDC3"/>
            <w:tabs>
              <w:tab w:val="left" w:pos="1849"/>
              <w:tab w:val="right" w:leader="dot" w:pos="8828"/>
            </w:tabs>
            <w:rPr>
              <w:rFonts w:asciiTheme="minorHAnsi" w:hAnsiTheme="minorHAnsi" w:cstheme="minorBidi"/>
              <w:noProof/>
              <w:sz w:val="22"/>
            </w:rPr>
          </w:pPr>
          <w:hyperlink w:anchor="_Toc41335647" w:history="1">
            <w:r w:rsidR="004771CE" w:rsidRPr="00B1465A">
              <w:rPr>
                <w:rStyle w:val="Hipervnculo"/>
                <w:noProof/>
              </w:rPr>
              <w:t>5.2.3</w:t>
            </w:r>
            <w:r w:rsidR="004771CE">
              <w:rPr>
                <w:rFonts w:asciiTheme="minorHAnsi" w:hAnsiTheme="minorHAnsi" w:cstheme="minorBidi"/>
                <w:noProof/>
                <w:sz w:val="22"/>
              </w:rPr>
              <w:tab/>
            </w:r>
            <w:r w:rsidR="004771CE" w:rsidRPr="00B1465A">
              <w:rPr>
                <w:rStyle w:val="Hipervnculo"/>
                <w:noProof/>
              </w:rPr>
              <w:t>Actividad 2.3 - Ensamblaje y testeo del diseño de hardware</w:t>
            </w:r>
            <w:r w:rsidR="004771CE">
              <w:rPr>
                <w:noProof/>
                <w:webHidden/>
              </w:rPr>
              <w:tab/>
            </w:r>
            <w:r w:rsidR="004771CE">
              <w:rPr>
                <w:noProof/>
                <w:webHidden/>
              </w:rPr>
              <w:fldChar w:fldCharType="begin"/>
            </w:r>
            <w:r w:rsidR="004771CE">
              <w:rPr>
                <w:noProof/>
                <w:webHidden/>
              </w:rPr>
              <w:instrText xml:space="preserve"> PAGEREF _Toc41335647 \h </w:instrText>
            </w:r>
            <w:r w:rsidR="004771CE">
              <w:rPr>
                <w:noProof/>
                <w:webHidden/>
              </w:rPr>
            </w:r>
            <w:r w:rsidR="004771CE">
              <w:rPr>
                <w:noProof/>
                <w:webHidden/>
              </w:rPr>
              <w:fldChar w:fldCharType="separate"/>
            </w:r>
            <w:r w:rsidR="004771CE">
              <w:rPr>
                <w:noProof/>
                <w:webHidden/>
              </w:rPr>
              <w:t>13</w:t>
            </w:r>
            <w:r w:rsidR="004771CE">
              <w:rPr>
                <w:noProof/>
                <w:webHidden/>
              </w:rPr>
              <w:fldChar w:fldCharType="end"/>
            </w:r>
          </w:hyperlink>
        </w:p>
        <w:p w14:paraId="232204D3" w14:textId="77777777" w:rsidR="004771CE" w:rsidRDefault="00A56FD1">
          <w:pPr>
            <w:pStyle w:val="TDC2"/>
            <w:tabs>
              <w:tab w:val="left" w:pos="1540"/>
              <w:tab w:val="right" w:leader="dot" w:pos="8828"/>
            </w:tabs>
            <w:rPr>
              <w:rFonts w:asciiTheme="minorHAnsi" w:hAnsiTheme="minorHAnsi" w:cstheme="minorBidi"/>
              <w:noProof/>
              <w:sz w:val="22"/>
            </w:rPr>
          </w:pPr>
          <w:hyperlink w:anchor="_Toc41335648" w:history="1">
            <w:r w:rsidR="004771CE" w:rsidRPr="00B1465A">
              <w:rPr>
                <w:rStyle w:val="Hipervnculo"/>
                <w:noProof/>
              </w:rPr>
              <w:t>5.3</w:t>
            </w:r>
            <w:r w:rsidR="004771CE">
              <w:rPr>
                <w:rFonts w:asciiTheme="minorHAnsi" w:hAnsiTheme="minorHAnsi" w:cstheme="minorBidi"/>
                <w:noProof/>
                <w:sz w:val="22"/>
              </w:rPr>
              <w:tab/>
            </w:r>
            <w:r w:rsidR="004771CE" w:rsidRPr="00B1465A">
              <w:rPr>
                <w:rStyle w:val="Hipervnculo"/>
                <w:noProof/>
              </w:rPr>
              <w:t>Objetivo 3 - Validar la interface visual de programación con la tarjeta de procesamiento</w:t>
            </w:r>
            <w:r w:rsidR="004771CE">
              <w:rPr>
                <w:noProof/>
                <w:webHidden/>
              </w:rPr>
              <w:tab/>
            </w:r>
            <w:r w:rsidR="004771CE">
              <w:rPr>
                <w:noProof/>
                <w:webHidden/>
              </w:rPr>
              <w:fldChar w:fldCharType="begin"/>
            </w:r>
            <w:r w:rsidR="004771CE">
              <w:rPr>
                <w:noProof/>
                <w:webHidden/>
              </w:rPr>
              <w:instrText xml:space="preserve"> PAGEREF _Toc41335648 \h </w:instrText>
            </w:r>
            <w:r w:rsidR="004771CE">
              <w:rPr>
                <w:noProof/>
                <w:webHidden/>
              </w:rPr>
            </w:r>
            <w:r w:rsidR="004771CE">
              <w:rPr>
                <w:noProof/>
                <w:webHidden/>
              </w:rPr>
              <w:fldChar w:fldCharType="separate"/>
            </w:r>
            <w:r w:rsidR="004771CE">
              <w:rPr>
                <w:noProof/>
                <w:webHidden/>
              </w:rPr>
              <w:t>14</w:t>
            </w:r>
            <w:r w:rsidR="004771CE">
              <w:rPr>
                <w:noProof/>
                <w:webHidden/>
              </w:rPr>
              <w:fldChar w:fldCharType="end"/>
            </w:r>
          </w:hyperlink>
        </w:p>
        <w:p w14:paraId="6B1FDA5B" w14:textId="77777777" w:rsidR="004771CE" w:rsidRDefault="00A56FD1">
          <w:pPr>
            <w:pStyle w:val="TDC3"/>
            <w:tabs>
              <w:tab w:val="left" w:pos="1849"/>
              <w:tab w:val="right" w:leader="dot" w:pos="8828"/>
            </w:tabs>
            <w:rPr>
              <w:rFonts w:asciiTheme="minorHAnsi" w:hAnsiTheme="minorHAnsi" w:cstheme="minorBidi"/>
              <w:noProof/>
              <w:sz w:val="22"/>
            </w:rPr>
          </w:pPr>
          <w:hyperlink w:anchor="_Toc41335649" w:history="1">
            <w:r w:rsidR="004771CE" w:rsidRPr="00B1465A">
              <w:rPr>
                <w:rStyle w:val="Hipervnculo"/>
                <w:noProof/>
              </w:rPr>
              <w:t>5.3.1</w:t>
            </w:r>
            <w:r w:rsidR="004771CE">
              <w:rPr>
                <w:rFonts w:asciiTheme="minorHAnsi" w:hAnsiTheme="minorHAnsi" w:cstheme="minorBidi"/>
                <w:noProof/>
                <w:sz w:val="22"/>
              </w:rPr>
              <w:tab/>
            </w:r>
            <w:r w:rsidR="004771CE" w:rsidRPr="00B1465A">
              <w:rPr>
                <w:rStyle w:val="Hipervnculo"/>
                <w:noProof/>
              </w:rPr>
              <w:t>Actividad 3.1 – Instalación de MicroPython en el procesador ESP32</w:t>
            </w:r>
            <w:r w:rsidR="004771CE">
              <w:rPr>
                <w:noProof/>
                <w:webHidden/>
              </w:rPr>
              <w:tab/>
            </w:r>
            <w:r w:rsidR="004771CE">
              <w:rPr>
                <w:noProof/>
                <w:webHidden/>
              </w:rPr>
              <w:fldChar w:fldCharType="begin"/>
            </w:r>
            <w:r w:rsidR="004771CE">
              <w:rPr>
                <w:noProof/>
                <w:webHidden/>
              </w:rPr>
              <w:instrText xml:space="preserve"> PAGEREF _Toc41335649 \h </w:instrText>
            </w:r>
            <w:r w:rsidR="004771CE">
              <w:rPr>
                <w:noProof/>
                <w:webHidden/>
              </w:rPr>
            </w:r>
            <w:r w:rsidR="004771CE">
              <w:rPr>
                <w:noProof/>
                <w:webHidden/>
              </w:rPr>
              <w:fldChar w:fldCharType="separate"/>
            </w:r>
            <w:r w:rsidR="004771CE">
              <w:rPr>
                <w:noProof/>
                <w:webHidden/>
              </w:rPr>
              <w:t>14</w:t>
            </w:r>
            <w:r w:rsidR="004771CE">
              <w:rPr>
                <w:noProof/>
                <w:webHidden/>
              </w:rPr>
              <w:fldChar w:fldCharType="end"/>
            </w:r>
          </w:hyperlink>
        </w:p>
        <w:p w14:paraId="4008CEBE" w14:textId="77777777" w:rsidR="004771CE" w:rsidRDefault="00A56FD1">
          <w:pPr>
            <w:pStyle w:val="TDC3"/>
            <w:tabs>
              <w:tab w:val="left" w:pos="1849"/>
              <w:tab w:val="right" w:leader="dot" w:pos="8828"/>
            </w:tabs>
            <w:rPr>
              <w:rFonts w:asciiTheme="minorHAnsi" w:hAnsiTheme="minorHAnsi" w:cstheme="minorBidi"/>
              <w:noProof/>
              <w:sz w:val="22"/>
            </w:rPr>
          </w:pPr>
          <w:hyperlink w:anchor="_Toc41335650" w:history="1">
            <w:r w:rsidR="004771CE" w:rsidRPr="00B1465A">
              <w:rPr>
                <w:rStyle w:val="Hipervnculo"/>
                <w:noProof/>
              </w:rPr>
              <w:t>5.3.2</w:t>
            </w:r>
            <w:r w:rsidR="004771CE">
              <w:rPr>
                <w:rFonts w:asciiTheme="minorHAnsi" w:hAnsiTheme="minorHAnsi" w:cstheme="minorBidi"/>
                <w:noProof/>
                <w:sz w:val="22"/>
              </w:rPr>
              <w:tab/>
            </w:r>
            <w:r w:rsidR="004771CE" w:rsidRPr="00B1465A">
              <w:rPr>
                <w:rStyle w:val="Hipervnculo"/>
                <w:noProof/>
              </w:rPr>
              <w:t>Actividad 3.2 – Prueba de MicroPython en el procesador con la tarjeta de desarrollo ESP32 SparkFun</w:t>
            </w:r>
            <w:r w:rsidR="004771CE">
              <w:rPr>
                <w:noProof/>
                <w:webHidden/>
              </w:rPr>
              <w:tab/>
            </w:r>
            <w:r w:rsidR="004771CE">
              <w:rPr>
                <w:noProof/>
                <w:webHidden/>
              </w:rPr>
              <w:fldChar w:fldCharType="begin"/>
            </w:r>
            <w:r w:rsidR="004771CE">
              <w:rPr>
                <w:noProof/>
                <w:webHidden/>
              </w:rPr>
              <w:instrText xml:space="preserve"> PAGEREF _Toc41335650 \h </w:instrText>
            </w:r>
            <w:r w:rsidR="004771CE">
              <w:rPr>
                <w:noProof/>
                <w:webHidden/>
              </w:rPr>
            </w:r>
            <w:r w:rsidR="004771CE">
              <w:rPr>
                <w:noProof/>
                <w:webHidden/>
              </w:rPr>
              <w:fldChar w:fldCharType="separate"/>
            </w:r>
            <w:r w:rsidR="004771CE">
              <w:rPr>
                <w:noProof/>
                <w:webHidden/>
              </w:rPr>
              <w:t>14</w:t>
            </w:r>
            <w:r w:rsidR="004771CE">
              <w:rPr>
                <w:noProof/>
                <w:webHidden/>
              </w:rPr>
              <w:fldChar w:fldCharType="end"/>
            </w:r>
          </w:hyperlink>
        </w:p>
        <w:p w14:paraId="2CF02844" w14:textId="77777777" w:rsidR="004771CE" w:rsidRDefault="00A56FD1">
          <w:pPr>
            <w:pStyle w:val="TDC3"/>
            <w:tabs>
              <w:tab w:val="left" w:pos="1849"/>
              <w:tab w:val="right" w:leader="dot" w:pos="8828"/>
            </w:tabs>
            <w:rPr>
              <w:rFonts w:asciiTheme="minorHAnsi" w:hAnsiTheme="minorHAnsi" w:cstheme="minorBidi"/>
              <w:noProof/>
              <w:sz w:val="22"/>
            </w:rPr>
          </w:pPr>
          <w:hyperlink w:anchor="_Toc41335651" w:history="1">
            <w:r w:rsidR="004771CE" w:rsidRPr="00B1465A">
              <w:rPr>
                <w:rStyle w:val="Hipervnculo"/>
                <w:noProof/>
              </w:rPr>
              <w:t>5.3.3</w:t>
            </w:r>
            <w:r w:rsidR="004771CE">
              <w:rPr>
                <w:rFonts w:asciiTheme="minorHAnsi" w:hAnsiTheme="minorHAnsi" w:cstheme="minorBidi"/>
                <w:noProof/>
                <w:sz w:val="22"/>
              </w:rPr>
              <w:tab/>
            </w:r>
            <w:r w:rsidR="004771CE" w:rsidRPr="00B1465A">
              <w:rPr>
                <w:rStyle w:val="Hipervnculo"/>
                <w:noProof/>
              </w:rPr>
              <w:t>Actividad 3.3 - Integración de los bloques con MicroPython</w:t>
            </w:r>
            <w:r w:rsidR="004771CE">
              <w:rPr>
                <w:noProof/>
                <w:webHidden/>
              </w:rPr>
              <w:tab/>
            </w:r>
            <w:r w:rsidR="004771CE">
              <w:rPr>
                <w:noProof/>
                <w:webHidden/>
              </w:rPr>
              <w:fldChar w:fldCharType="begin"/>
            </w:r>
            <w:r w:rsidR="004771CE">
              <w:rPr>
                <w:noProof/>
                <w:webHidden/>
              </w:rPr>
              <w:instrText xml:space="preserve"> PAGEREF _Toc41335651 \h </w:instrText>
            </w:r>
            <w:r w:rsidR="004771CE">
              <w:rPr>
                <w:noProof/>
                <w:webHidden/>
              </w:rPr>
            </w:r>
            <w:r w:rsidR="004771CE">
              <w:rPr>
                <w:noProof/>
                <w:webHidden/>
              </w:rPr>
              <w:fldChar w:fldCharType="separate"/>
            </w:r>
            <w:r w:rsidR="004771CE">
              <w:rPr>
                <w:noProof/>
                <w:webHidden/>
              </w:rPr>
              <w:t>14</w:t>
            </w:r>
            <w:r w:rsidR="004771CE">
              <w:rPr>
                <w:noProof/>
                <w:webHidden/>
              </w:rPr>
              <w:fldChar w:fldCharType="end"/>
            </w:r>
          </w:hyperlink>
        </w:p>
        <w:p w14:paraId="144578FF" w14:textId="77777777" w:rsidR="004771CE" w:rsidRDefault="00A56FD1">
          <w:pPr>
            <w:pStyle w:val="TDC3"/>
            <w:tabs>
              <w:tab w:val="left" w:pos="1849"/>
              <w:tab w:val="right" w:leader="dot" w:pos="8828"/>
            </w:tabs>
            <w:rPr>
              <w:rFonts w:asciiTheme="minorHAnsi" w:hAnsiTheme="minorHAnsi" w:cstheme="minorBidi"/>
              <w:noProof/>
              <w:sz w:val="22"/>
            </w:rPr>
          </w:pPr>
          <w:hyperlink w:anchor="_Toc41335652" w:history="1">
            <w:r w:rsidR="004771CE" w:rsidRPr="00B1465A">
              <w:rPr>
                <w:rStyle w:val="Hipervnculo"/>
                <w:noProof/>
              </w:rPr>
              <w:t>5.3.4</w:t>
            </w:r>
            <w:r w:rsidR="004771CE">
              <w:rPr>
                <w:rFonts w:asciiTheme="minorHAnsi" w:hAnsiTheme="minorHAnsi" w:cstheme="minorBidi"/>
                <w:noProof/>
                <w:sz w:val="22"/>
              </w:rPr>
              <w:tab/>
            </w:r>
            <w:r w:rsidR="004771CE" w:rsidRPr="00B1465A">
              <w:rPr>
                <w:rStyle w:val="Hipervnculo"/>
                <w:noProof/>
              </w:rPr>
              <w:t>Actividad 3.4 - Prueba del hardware básico y su funcionalidad</w:t>
            </w:r>
            <w:r w:rsidR="004771CE">
              <w:rPr>
                <w:noProof/>
                <w:webHidden/>
              </w:rPr>
              <w:tab/>
            </w:r>
            <w:r w:rsidR="004771CE">
              <w:rPr>
                <w:noProof/>
                <w:webHidden/>
              </w:rPr>
              <w:fldChar w:fldCharType="begin"/>
            </w:r>
            <w:r w:rsidR="004771CE">
              <w:rPr>
                <w:noProof/>
                <w:webHidden/>
              </w:rPr>
              <w:instrText xml:space="preserve"> PAGEREF _Toc41335652 \h </w:instrText>
            </w:r>
            <w:r w:rsidR="004771CE">
              <w:rPr>
                <w:noProof/>
                <w:webHidden/>
              </w:rPr>
            </w:r>
            <w:r w:rsidR="004771CE">
              <w:rPr>
                <w:noProof/>
                <w:webHidden/>
              </w:rPr>
              <w:fldChar w:fldCharType="separate"/>
            </w:r>
            <w:r w:rsidR="004771CE">
              <w:rPr>
                <w:noProof/>
                <w:webHidden/>
              </w:rPr>
              <w:t>15</w:t>
            </w:r>
            <w:r w:rsidR="004771CE">
              <w:rPr>
                <w:noProof/>
                <w:webHidden/>
              </w:rPr>
              <w:fldChar w:fldCharType="end"/>
            </w:r>
          </w:hyperlink>
        </w:p>
        <w:p w14:paraId="483F7C45" w14:textId="77777777" w:rsidR="004771CE" w:rsidRDefault="00A56FD1">
          <w:pPr>
            <w:pStyle w:val="TDC2"/>
            <w:tabs>
              <w:tab w:val="left" w:pos="1540"/>
              <w:tab w:val="right" w:leader="dot" w:pos="8828"/>
            </w:tabs>
            <w:rPr>
              <w:rFonts w:asciiTheme="minorHAnsi" w:hAnsiTheme="minorHAnsi" w:cstheme="minorBidi"/>
              <w:noProof/>
              <w:sz w:val="22"/>
            </w:rPr>
          </w:pPr>
          <w:hyperlink w:anchor="_Toc41335653" w:history="1">
            <w:r w:rsidR="004771CE" w:rsidRPr="00B1465A">
              <w:rPr>
                <w:rStyle w:val="Hipervnculo"/>
                <w:noProof/>
              </w:rPr>
              <w:t>5.4</w:t>
            </w:r>
            <w:r w:rsidR="004771CE">
              <w:rPr>
                <w:rFonts w:asciiTheme="minorHAnsi" w:hAnsiTheme="minorHAnsi" w:cstheme="minorBidi"/>
                <w:noProof/>
                <w:sz w:val="22"/>
              </w:rPr>
              <w:tab/>
            </w:r>
            <w:r w:rsidR="004771CE" w:rsidRPr="00B1465A">
              <w:rPr>
                <w:rStyle w:val="Hipervnculo"/>
                <w:noProof/>
              </w:rPr>
              <w:t>Objetivo 4 - Implementar la web e integrar el sistema con un diseño centrado en el usuario</w:t>
            </w:r>
            <w:r w:rsidR="004771CE">
              <w:rPr>
                <w:noProof/>
                <w:webHidden/>
              </w:rPr>
              <w:tab/>
            </w:r>
            <w:r w:rsidR="004771CE">
              <w:rPr>
                <w:noProof/>
                <w:webHidden/>
              </w:rPr>
              <w:fldChar w:fldCharType="begin"/>
            </w:r>
            <w:r w:rsidR="004771CE">
              <w:rPr>
                <w:noProof/>
                <w:webHidden/>
              </w:rPr>
              <w:instrText xml:space="preserve"> PAGEREF _Toc41335653 \h </w:instrText>
            </w:r>
            <w:r w:rsidR="004771CE">
              <w:rPr>
                <w:noProof/>
                <w:webHidden/>
              </w:rPr>
            </w:r>
            <w:r w:rsidR="004771CE">
              <w:rPr>
                <w:noProof/>
                <w:webHidden/>
              </w:rPr>
              <w:fldChar w:fldCharType="separate"/>
            </w:r>
            <w:r w:rsidR="004771CE">
              <w:rPr>
                <w:noProof/>
                <w:webHidden/>
              </w:rPr>
              <w:t>15</w:t>
            </w:r>
            <w:r w:rsidR="004771CE">
              <w:rPr>
                <w:noProof/>
                <w:webHidden/>
              </w:rPr>
              <w:fldChar w:fldCharType="end"/>
            </w:r>
          </w:hyperlink>
        </w:p>
        <w:p w14:paraId="468F2E4B" w14:textId="77777777" w:rsidR="004771CE" w:rsidRDefault="00A56FD1">
          <w:pPr>
            <w:pStyle w:val="TDC3"/>
            <w:tabs>
              <w:tab w:val="left" w:pos="1849"/>
              <w:tab w:val="right" w:leader="dot" w:pos="8828"/>
            </w:tabs>
            <w:rPr>
              <w:rFonts w:asciiTheme="minorHAnsi" w:hAnsiTheme="minorHAnsi" w:cstheme="minorBidi"/>
              <w:noProof/>
              <w:sz w:val="22"/>
            </w:rPr>
          </w:pPr>
          <w:hyperlink w:anchor="_Toc41335654" w:history="1">
            <w:r w:rsidR="004771CE" w:rsidRPr="00B1465A">
              <w:rPr>
                <w:rStyle w:val="Hipervnculo"/>
                <w:noProof/>
              </w:rPr>
              <w:t>5.4.1</w:t>
            </w:r>
            <w:r w:rsidR="004771CE">
              <w:rPr>
                <w:rFonts w:asciiTheme="minorHAnsi" w:hAnsiTheme="minorHAnsi" w:cstheme="minorBidi"/>
                <w:noProof/>
                <w:sz w:val="22"/>
              </w:rPr>
              <w:tab/>
            </w:r>
            <w:r w:rsidR="004771CE" w:rsidRPr="00B1465A">
              <w:rPr>
                <w:rStyle w:val="Hipervnculo"/>
                <w:noProof/>
              </w:rPr>
              <w:t>Actividad 4.1 – Configuración del web server</w:t>
            </w:r>
            <w:r w:rsidR="004771CE">
              <w:rPr>
                <w:noProof/>
                <w:webHidden/>
              </w:rPr>
              <w:tab/>
            </w:r>
            <w:r w:rsidR="004771CE">
              <w:rPr>
                <w:noProof/>
                <w:webHidden/>
              </w:rPr>
              <w:fldChar w:fldCharType="begin"/>
            </w:r>
            <w:r w:rsidR="004771CE">
              <w:rPr>
                <w:noProof/>
                <w:webHidden/>
              </w:rPr>
              <w:instrText xml:space="preserve"> PAGEREF _Toc41335654 \h </w:instrText>
            </w:r>
            <w:r w:rsidR="004771CE">
              <w:rPr>
                <w:noProof/>
                <w:webHidden/>
              </w:rPr>
            </w:r>
            <w:r w:rsidR="004771CE">
              <w:rPr>
                <w:noProof/>
                <w:webHidden/>
              </w:rPr>
              <w:fldChar w:fldCharType="separate"/>
            </w:r>
            <w:r w:rsidR="004771CE">
              <w:rPr>
                <w:noProof/>
                <w:webHidden/>
              </w:rPr>
              <w:t>15</w:t>
            </w:r>
            <w:r w:rsidR="004771CE">
              <w:rPr>
                <w:noProof/>
                <w:webHidden/>
              </w:rPr>
              <w:fldChar w:fldCharType="end"/>
            </w:r>
          </w:hyperlink>
        </w:p>
        <w:p w14:paraId="7DEFDB2B" w14:textId="77777777" w:rsidR="004771CE" w:rsidRDefault="00A56FD1">
          <w:pPr>
            <w:pStyle w:val="TDC3"/>
            <w:tabs>
              <w:tab w:val="left" w:pos="1849"/>
              <w:tab w:val="right" w:leader="dot" w:pos="8828"/>
            </w:tabs>
            <w:rPr>
              <w:rFonts w:asciiTheme="minorHAnsi" w:hAnsiTheme="minorHAnsi" w:cstheme="minorBidi"/>
              <w:noProof/>
              <w:sz w:val="22"/>
            </w:rPr>
          </w:pPr>
          <w:hyperlink w:anchor="_Toc41335655" w:history="1">
            <w:r w:rsidR="004771CE" w:rsidRPr="00B1465A">
              <w:rPr>
                <w:rStyle w:val="Hipervnculo"/>
                <w:noProof/>
              </w:rPr>
              <w:t>5.4.2</w:t>
            </w:r>
            <w:r w:rsidR="004771CE">
              <w:rPr>
                <w:rFonts w:asciiTheme="minorHAnsi" w:hAnsiTheme="minorHAnsi" w:cstheme="minorBidi"/>
                <w:noProof/>
                <w:sz w:val="22"/>
              </w:rPr>
              <w:tab/>
            </w:r>
            <w:r w:rsidR="004771CE" w:rsidRPr="00B1465A">
              <w:rPr>
                <w:rStyle w:val="Hipervnculo"/>
                <w:noProof/>
              </w:rPr>
              <w:t>Actividad 4.2 - Diseño del HTML e integración de los bloques</w:t>
            </w:r>
            <w:r w:rsidR="004771CE">
              <w:rPr>
                <w:noProof/>
                <w:webHidden/>
              </w:rPr>
              <w:tab/>
            </w:r>
            <w:r w:rsidR="004771CE">
              <w:rPr>
                <w:noProof/>
                <w:webHidden/>
              </w:rPr>
              <w:fldChar w:fldCharType="begin"/>
            </w:r>
            <w:r w:rsidR="004771CE">
              <w:rPr>
                <w:noProof/>
                <w:webHidden/>
              </w:rPr>
              <w:instrText xml:space="preserve"> PAGEREF _Toc41335655 \h </w:instrText>
            </w:r>
            <w:r w:rsidR="004771CE">
              <w:rPr>
                <w:noProof/>
                <w:webHidden/>
              </w:rPr>
            </w:r>
            <w:r w:rsidR="004771CE">
              <w:rPr>
                <w:noProof/>
                <w:webHidden/>
              </w:rPr>
              <w:fldChar w:fldCharType="separate"/>
            </w:r>
            <w:r w:rsidR="004771CE">
              <w:rPr>
                <w:noProof/>
                <w:webHidden/>
              </w:rPr>
              <w:t>15</w:t>
            </w:r>
            <w:r w:rsidR="004771CE">
              <w:rPr>
                <w:noProof/>
                <w:webHidden/>
              </w:rPr>
              <w:fldChar w:fldCharType="end"/>
            </w:r>
          </w:hyperlink>
        </w:p>
        <w:p w14:paraId="75B7FE59" w14:textId="77777777" w:rsidR="004771CE" w:rsidRDefault="00A56FD1">
          <w:pPr>
            <w:pStyle w:val="TDC1"/>
            <w:rPr>
              <w:rFonts w:asciiTheme="minorHAnsi" w:hAnsiTheme="minorHAnsi" w:cstheme="minorBidi"/>
              <w:noProof/>
              <w:sz w:val="22"/>
            </w:rPr>
          </w:pPr>
          <w:hyperlink w:anchor="_Toc41335656" w:history="1">
            <w:r w:rsidR="004771CE" w:rsidRPr="00B1465A">
              <w:rPr>
                <w:rStyle w:val="Hipervnculo"/>
                <w:noProof/>
              </w:rPr>
              <w:t>6</w:t>
            </w:r>
            <w:r w:rsidR="004771CE">
              <w:rPr>
                <w:rFonts w:asciiTheme="minorHAnsi" w:hAnsiTheme="minorHAnsi" w:cstheme="minorBidi"/>
                <w:noProof/>
                <w:sz w:val="22"/>
              </w:rPr>
              <w:tab/>
            </w:r>
            <w:r w:rsidR="004771CE" w:rsidRPr="00B1465A">
              <w:rPr>
                <w:rStyle w:val="Hipervnculo"/>
                <w:noProof/>
              </w:rPr>
              <w:t>Resultados</w:t>
            </w:r>
            <w:r w:rsidR="004771CE">
              <w:rPr>
                <w:noProof/>
                <w:webHidden/>
              </w:rPr>
              <w:tab/>
            </w:r>
            <w:r w:rsidR="004771CE">
              <w:rPr>
                <w:noProof/>
                <w:webHidden/>
              </w:rPr>
              <w:fldChar w:fldCharType="begin"/>
            </w:r>
            <w:r w:rsidR="004771CE">
              <w:rPr>
                <w:noProof/>
                <w:webHidden/>
              </w:rPr>
              <w:instrText xml:space="preserve"> PAGEREF _Toc41335656 \h </w:instrText>
            </w:r>
            <w:r w:rsidR="004771CE">
              <w:rPr>
                <w:noProof/>
                <w:webHidden/>
              </w:rPr>
            </w:r>
            <w:r w:rsidR="004771CE">
              <w:rPr>
                <w:noProof/>
                <w:webHidden/>
              </w:rPr>
              <w:fldChar w:fldCharType="separate"/>
            </w:r>
            <w:r w:rsidR="004771CE">
              <w:rPr>
                <w:noProof/>
                <w:webHidden/>
              </w:rPr>
              <w:t>15</w:t>
            </w:r>
            <w:r w:rsidR="004771CE">
              <w:rPr>
                <w:noProof/>
                <w:webHidden/>
              </w:rPr>
              <w:fldChar w:fldCharType="end"/>
            </w:r>
          </w:hyperlink>
        </w:p>
        <w:p w14:paraId="2EA594BE" w14:textId="77777777" w:rsidR="004771CE" w:rsidRDefault="00A56FD1">
          <w:pPr>
            <w:pStyle w:val="TDC2"/>
            <w:tabs>
              <w:tab w:val="left" w:pos="1540"/>
              <w:tab w:val="right" w:leader="dot" w:pos="8828"/>
            </w:tabs>
            <w:rPr>
              <w:rFonts w:asciiTheme="minorHAnsi" w:hAnsiTheme="minorHAnsi" w:cstheme="minorBidi"/>
              <w:noProof/>
              <w:sz w:val="22"/>
            </w:rPr>
          </w:pPr>
          <w:hyperlink w:anchor="_Toc41335657" w:history="1">
            <w:r w:rsidR="004771CE" w:rsidRPr="00B1465A">
              <w:rPr>
                <w:rStyle w:val="Hipervnculo"/>
                <w:noProof/>
              </w:rPr>
              <w:t>6.1</w:t>
            </w:r>
            <w:r w:rsidR="004771CE">
              <w:rPr>
                <w:rFonts w:asciiTheme="minorHAnsi" w:hAnsiTheme="minorHAnsi" w:cstheme="minorBidi"/>
                <w:noProof/>
                <w:sz w:val="22"/>
              </w:rPr>
              <w:tab/>
            </w:r>
            <w:r w:rsidR="004771CE" w:rsidRPr="00B1465A">
              <w:rPr>
                <w:rStyle w:val="Hipervnculo"/>
                <w:noProof/>
              </w:rPr>
              <w:t>Software</w:t>
            </w:r>
            <w:r w:rsidR="004771CE">
              <w:rPr>
                <w:noProof/>
                <w:webHidden/>
              </w:rPr>
              <w:tab/>
            </w:r>
            <w:r w:rsidR="004771CE">
              <w:rPr>
                <w:noProof/>
                <w:webHidden/>
              </w:rPr>
              <w:fldChar w:fldCharType="begin"/>
            </w:r>
            <w:r w:rsidR="004771CE">
              <w:rPr>
                <w:noProof/>
                <w:webHidden/>
              </w:rPr>
              <w:instrText xml:space="preserve"> PAGEREF _Toc41335657 \h </w:instrText>
            </w:r>
            <w:r w:rsidR="004771CE">
              <w:rPr>
                <w:noProof/>
                <w:webHidden/>
              </w:rPr>
            </w:r>
            <w:r w:rsidR="004771CE">
              <w:rPr>
                <w:noProof/>
                <w:webHidden/>
              </w:rPr>
              <w:fldChar w:fldCharType="separate"/>
            </w:r>
            <w:r w:rsidR="004771CE">
              <w:rPr>
                <w:noProof/>
                <w:webHidden/>
              </w:rPr>
              <w:t>15</w:t>
            </w:r>
            <w:r w:rsidR="004771CE">
              <w:rPr>
                <w:noProof/>
                <w:webHidden/>
              </w:rPr>
              <w:fldChar w:fldCharType="end"/>
            </w:r>
          </w:hyperlink>
        </w:p>
        <w:p w14:paraId="214812F8" w14:textId="77777777" w:rsidR="004771CE" w:rsidRDefault="00A56FD1">
          <w:pPr>
            <w:pStyle w:val="TDC3"/>
            <w:tabs>
              <w:tab w:val="left" w:pos="1849"/>
              <w:tab w:val="right" w:leader="dot" w:pos="8828"/>
            </w:tabs>
            <w:rPr>
              <w:rFonts w:asciiTheme="minorHAnsi" w:hAnsiTheme="minorHAnsi" w:cstheme="minorBidi"/>
              <w:noProof/>
              <w:sz w:val="22"/>
            </w:rPr>
          </w:pPr>
          <w:hyperlink w:anchor="_Toc41335658" w:history="1">
            <w:r w:rsidR="004771CE" w:rsidRPr="00B1465A">
              <w:rPr>
                <w:rStyle w:val="Hipervnculo"/>
                <w:noProof/>
              </w:rPr>
              <w:t>6.1.1</w:t>
            </w:r>
            <w:r w:rsidR="004771CE">
              <w:rPr>
                <w:rFonts w:asciiTheme="minorHAnsi" w:hAnsiTheme="minorHAnsi" w:cstheme="minorBidi"/>
                <w:noProof/>
                <w:sz w:val="22"/>
              </w:rPr>
              <w:tab/>
            </w:r>
            <w:r w:rsidR="004771CE" w:rsidRPr="00B1465A">
              <w:rPr>
                <w:rStyle w:val="Hipervnculo"/>
                <w:noProof/>
              </w:rPr>
              <w:t>Instalación de MicroPython en el procesador ESP32</w:t>
            </w:r>
            <w:r w:rsidR="004771CE">
              <w:rPr>
                <w:noProof/>
                <w:webHidden/>
              </w:rPr>
              <w:tab/>
            </w:r>
            <w:r w:rsidR="004771CE">
              <w:rPr>
                <w:noProof/>
                <w:webHidden/>
              </w:rPr>
              <w:fldChar w:fldCharType="begin"/>
            </w:r>
            <w:r w:rsidR="004771CE">
              <w:rPr>
                <w:noProof/>
                <w:webHidden/>
              </w:rPr>
              <w:instrText xml:space="preserve"> PAGEREF _Toc41335658 \h </w:instrText>
            </w:r>
            <w:r w:rsidR="004771CE">
              <w:rPr>
                <w:noProof/>
                <w:webHidden/>
              </w:rPr>
            </w:r>
            <w:r w:rsidR="004771CE">
              <w:rPr>
                <w:noProof/>
                <w:webHidden/>
              </w:rPr>
              <w:fldChar w:fldCharType="separate"/>
            </w:r>
            <w:r w:rsidR="004771CE">
              <w:rPr>
                <w:noProof/>
                <w:webHidden/>
              </w:rPr>
              <w:t>15</w:t>
            </w:r>
            <w:r w:rsidR="004771CE">
              <w:rPr>
                <w:noProof/>
                <w:webHidden/>
              </w:rPr>
              <w:fldChar w:fldCharType="end"/>
            </w:r>
          </w:hyperlink>
        </w:p>
        <w:p w14:paraId="650C74AE" w14:textId="77777777" w:rsidR="004771CE" w:rsidRDefault="00A56FD1">
          <w:pPr>
            <w:pStyle w:val="TDC3"/>
            <w:tabs>
              <w:tab w:val="left" w:pos="1849"/>
              <w:tab w:val="right" w:leader="dot" w:pos="8828"/>
            </w:tabs>
            <w:rPr>
              <w:rFonts w:asciiTheme="minorHAnsi" w:hAnsiTheme="minorHAnsi" w:cstheme="minorBidi"/>
              <w:noProof/>
              <w:sz w:val="22"/>
            </w:rPr>
          </w:pPr>
          <w:hyperlink w:anchor="_Toc41335659" w:history="1">
            <w:r w:rsidR="004771CE" w:rsidRPr="00B1465A">
              <w:rPr>
                <w:rStyle w:val="Hipervnculo"/>
                <w:noProof/>
              </w:rPr>
              <w:t>6.1.2</w:t>
            </w:r>
            <w:r w:rsidR="004771CE">
              <w:rPr>
                <w:rFonts w:asciiTheme="minorHAnsi" w:hAnsiTheme="minorHAnsi" w:cstheme="minorBidi"/>
                <w:noProof/>
                <w:sz w:val="22"/>
              </w:rPr>
              <w:tab/>
            </w:r>
            <w:r w:rsidR="004771CE" w:rsidRPr="00B1465A">
              <w:rPr>
                <w:rStyle w:val="Hipervnculo"/>
                <w:noProof/>
              </w:rPr>
              <w:t>Selección de bloques funcionales</w:t>
            </w:r>
            <w:r w:rsidR="004771CE">
              <w:rPr>
                <w:noProof/>
                <w:webHidden/>
              </w:rPr>
              <w:tab/>
            </w:r>
            <w:r w:rsidR="004771CE">
              <w:rPr>
                <w:noProof/>
                <w:webHidden/>
              </w:rPr>
              <w:fldChar w:fldCharType="begin"/>
            </w:r>
            <w:r w:rsidR="004771CE">
              <w:rPr>
                <w:noProof/>
                <w:webHidden/>
              </w:rPr>
              <w:instrText xml:space="preserve"> PAGEREF _Toc41335659 \h </w:instrText>
            </w:r>
            <w:r w:rsidR="004771CE">
              <w:rPr>
                <w:noProof/>
                <w:webHidden/>
              </w:rPr>
            </w:r>
            <w:r w:rsidR="004771CE">
              <w:rPr>
                <w:noProof/>
                <w:webHidden/>
              </w:rPr>
              <w:fldChar w:fldCharType="separate"/>
            </w:r>
            <w:r w:rsidR="004771CE">
              <w:rPr>
                <w:noProof/>
                <w:webHidden/>
              </w:rPr>
              <w:t>17</w:t>
            </w:r>
            <w:r w:rsidR="004771CE">
              <w:rPr>
                <w:noProof/>
                <w:webHidden/>
              </w:rPr>
              <w:fldChar w:fldCharType="end"/>
            </w:r>
          </w:hyperlink>
        </w:p>
        <w:p w14:paraId="29E52715" w14:textId="77777777" w:rsidR="004771CE" w:rsidRDefault="00A56FD1">
          <w:pPr>
            <w:pStyle w:val="TDC3"/>
            <w:tabs>
              <w:tab w:val="left" w:pos="1849"/>
              <w:tab w:val="right" w:leader="dot" w:pos="8828"/>
            </w:tabs>
            <w:rPr>
              <w:rFonts w:asciiTheme="minorHAnsi" w:hAnsiTheme="minorHAnsi" w:cstheme="minorBidi"/>
              <w:noProof/>
              <w:sz w:val="22"/>
            </w:rPr>
          </w:pPr>
          <w:hyperlink w:anchor="_Toc41335660" w:history="1">
            <w:r w:rsidR="004771CE" w:rsidRPr="00B1465A">
              <w:rPr>
                <w:rStyle w:val="Hipervnculo"/>
                <w:noProof/>
              </w:rPr>
              <w:t>6.1.3</w:t>
            </w:r>
            <w:r w:rsidR="004771CE">
              <w:rPr>
                <w:rFonts w:asciiTheme="minorHAnsi" w:hAnsiTheme="minorHAnsi" w:cstheme="minorBidi"/>
                <w:noProof/>
                <w:sz w:val="22"/>
              </w:rPr>
              <w:tab/>
            </w:r>
            <w:r w:rsidR="004771CE" w:rsidRPr="00B1465A">
              <w:rPr>
                <w:rStyle w:val="Hipervnculo"/>
                <w:noProof/>
              </w:rPr>
              <w:t>Creación de bloques bajo el entorno de Blockly</w:t>
            </w:r>
            <w:r w:rsidR="004771CE">
              <w:rPr>
                <w:noProof/>
                <w:webHidden/>
              </w:rPr>
              <w:tab/>
            </w:r>
            <w:r w:rsidR="004771CE">
              <w:rPr>
                <w:noProof/>
                <w:webHidden/>
              </w:rPr>
              <w:fldChar w:fldCharType="begin"/>
            </w:r>
            <w:r w:rsidR="004771CE">
              <w:rPr>
                <w:noProof/>
                <w:webHidden/>
              </w:rPr>
              <w:instrText xml:space="preserve"> PAGEREF _Toc41335660 \h </w:instrText>
            </w:r>
            <w:r w:rsidR="004771CE">
              <w:rPr>
                <w:noProof/>
                <w:webHidden/>
              </w:rPr>
            </w:r>
            <w:r w:rsidR="004771CE">
              <w:rPr>
                <w:noProof/>
                <w:webHidden/>
              </w:rPr>
              <w:fldChar w:fldCharType="separate"/>
            </w:r>
            <w:r w:rsidR="004771CE">
              <w:rPr>
                <w:noProof/>
                <w:webHidden/>
              </w:rPr>
              <w:t>17</w:t>
            </w:r>
            <w:r w:rsidR="004771CE">
              <w:rPr>
                <w:noProof/>
                <w:webHidden/>
              </w:rPr>
              <w:fldChar w:fldCharType="end"/>
            </w:r>
          </w:hyperlink>
        </w:p>
        <w:p w14:paraId="57190B5F" w14:textId="77777777" w:rsidR="004771CE" w:rsidRDefault="00A56FD1">
          <w:pPr>
            <w:pStyle w:val="TDC3"/>
            <w:tabs>
              <w:tab w:val="left" w:pos="1849"/>
              <w:tab w:val="right" w:leader="dot" w:pos="8828"/>
            </w:tabs>
            <w:rPr>
              <w:rFonts w:asciiTheme="minorHAnsi" w:hAnsiTheme="minorHAnsi" w:cstheme="minorBidi"/>
              <w:noProof/>
              <w:sz w:val="22"/>
            </w:rPr>
          </w:pPr>
          <w:hyperlink w:anchor="_Toc41335661" w:history="1">
            <w:r w:rsidR="004771CE" w:rsidRPr="00B1465A">
              <w:rPr>
                <w:rStyle w:val="Hipervnculo"/>
                <w:noProof/>
              </w:rPr>
              <w:t>6.1.4</w:t>
            </w:r>
            <w:r w:rsidR="004771CE">
              <w:rPr>
                <w:rFonts w:asciiTheme="minorHAnsi" w:hAnsiTheme="minorHAnsi" w:cstheme="minorBidi"/>
                <w:noProof/>
                <w:sz w:val="22"/>
              </w:rPr>
              <w:tab/>
            </w:r>
            <w:r w:rsidR="004771CE" w:rsidRPr="00B1465A">
              <w:rPr>
                <w:rStyle w:val="Hipervnculo"/>
                <w:noProof/>
              </w:rPr>
              <w:t>Programación</w:t>
            </w:r>
            <w:r w:rsidR="004771CE">
              <w:rPr>
                <w:noProof/>
                <w:webHidden/>
              </w:rPr>
              <w:tab/>
            </w:r>
            <w:r w:rsidR="004771CE">
              <w:rPr>
                <w:noProof/>
                <w:webHidden/>
              </w:rPr>
              <w:fldChar w:fldCharType="begin"/>
            </w:r>
            <w:r w:rsidR="004771CE">
              <w:rPr>
                <w:noProof/>
                <w:webHidden/>
              </w:rPr>
              <w:instrText xml:space="preserve"> PAGEREF _Toc41335661 \h </w:instrText>
            </w:r>
            <w:r w:rsidR="004771CE">
              <w:rPr>
                <w:noProof/>
                <w:webHidden/>
              </w:rPr>
            </w:r>
            <w:r w:rsidR="004771CE">
              <w:rPr>
                <w:noProof/>
                <w:webHidden/>
              </w:rPr>
              <w:fldChar w:fldCharType="separate"/>
            </w:r>
            <w:r w:rsidR="004771CE">
              <w:rPr>
                <w:noProof/>
                <w:webHidden/>
              </w:rPr>
              <w:t>19</w:t>
            </w:r>
            <w:r w:rsidR="004771CE">
              <w:rPr>
                <w:noProof/>
                <w:webHidden/>
              </w:rPr>
              <w:fldChar w:fldCharType="end"/>
            </w:r>
          </w:hyperlink>
        </w:p>
        <w:p w14:paraId="76D624EF" w14:textId="77777777" w:rsidR="004771CE" w:rsidRDefault="00A56FD1">
          <w:pPr>
            <w:pStyle w:val="TDC3"/>
            <w:tabs>
              <w:tab w:val="left" w:pos="1849"/>
              <w:tab w:val="right" w:leader="dot" w:pos="8828"/>
            </w:tabs>
            <w:rPr>
              <w:rFonts w:asciiTheme="minorHAnsi" w:hAnsiTheme="minorHAnsi" w:cstheme="minorBidi"/>
              <w:noProof/>
              <w:sz w:val="22"/>
            </w:rPr>
          </w:pPr>
          <w:hyperlink w:anchor="_Toc41335662" w:history="1">
            <w:r w:rsidR="004771CE" w:rsidRPr="00B1465A">
              <w:rPr>
                <w:rStyle w:val="Hipervnculo"/>
                <w:noProof/>
              </w:rPr>
              <w:t>6.1.5</w:t>
            </w:r>
            <w:r w:rsidR="004771CE">
              <w:rPr>
                <w:rFonts w:asciiTheme="minorHAnsi" w:hAnsiTheme="minorHAnsi" w:cstheme="minorBidi"/>
                <w:noProof/>
                <w:sz w:val="22"/>
              </w:rPr>
              <w:tab/>
            </w:r>
            <w:r w:rsidR="004771CE" w:rsidRPr="00B1465A">
              <w:rPr>
                <w:rStyle w:val="Hipervnculo"/>
                <w:noProof/>
              </w:rPr>
              <w:t>Descargar Código generado en Python.</w:t>
            </w:r>
            <w:r w:rsidR="004771CE">
              <w:rPr>
                <w:noProof/>
                <w:webHidden/>
              </w:rPr>
              <w:tab/>
            </w:r>
            <w:r w:rsidR="004771CE">
              <w:rPr>
                <w:noProof/>
                <w:webHidden/>
              </w:rPr>
              <w:fldChar w:fldCharType="begin"/>
            </w:r>
            <w:r w:rsidR="004771CE">
              <w:rPr>
                <w:noProof/>
                <w:webHidden/>
              </w:rPr>
              <w:instrText xml:space="preserve"> PAGEREF _Toc41335662 \h </w:instrText>
            </w:r>
            <w:r w:rsidR="004771CE">
              <w:rPr>
                <w:noProof/>
                <w:webHidden/>
              </w:rPr>
            </w:r>
            <w:r w:rsidR="004771CE">
              <w:rPr>
                <w:noProof/>
                <w:webHidden/>
              </w:rPr>
              <w:fldChar w:fldCharType="separate"/>
            </w:r>
            <w:r w:rsidR="004771CE">
              <w:rPr>
                <w:noProof/>
                <w:webHidden/>
              </w:rPr>
              <w:t>23</w:t>
            </w:r>
            <w:r w:rsidR="004771CE">
              <w:rPr>
                <w:noProof/>
                <w:webHidden/>
              </w:rPr>
              <w:fldChar w:fldCharType="end"/>
            </w:r>
          </w:hyperlink>
        </w:p>
        <w:p w14:paraId="1053D478" w14:textId="77777777" w:rsidR="004771CE" w:rsidRDefault="00A56FD1">
          <w:pPr>
            <w:pStyle w:val="TDC3"/>
            <w:tabs>
              <w:tab w:val="left" w:pos="1849"/>
              <w:tab w:val="right" w:leader="dot" w:pos="8828"/>
            </w:tabs>
            <w:rPr>
              <w:rFonts w:asciiTheme="minorHAnsi" w:hAnsiTheme="minorHAnsi" w:cstheme="minorBidi"/>
              <w:noProof/>
              <w:sz w:val="22"/>
            </w:rPr>
          </w:pPr>
          <w:hyperlink w:anchor="_Toc41335663" w:history="1">
            <w:r w:rsidR="004771CE" w:rsidRPr="00B1465A">
              <w:rPr>
                <w:rStyle w:val="Hipervnculo"/>
                <w:noProof/>
              </w:rPr>
              <w:t>6.1.6</w:t>
            </w:r>
            <w:r w:rsidR="004771CE">
              <w:rPr>
                <w:rFonts w:asciiTheme="minorHAnsi" w:hAnsiTheme="minorHAnsi" w:cstheme="minorBidi"/>
                <w:noProof/>
                <w:sz w:val="22"/>
              </w:rPr>
              <w:tab/>
            </w:r>
            <w:r w:rsidR="004771CE" w:rsidRPr="00B1465A">
              <w:rPr>
                <w:rStyle w:val="Hipervnculo"/>
                <w:noProof/>
              </w:rPr>
              <w:t>Envío Por WebSocket.</w:t>
            </w:r>
            <w:r w:rsidR="004771CE">
              <w:rPr>
                <w:noProof/>
                <w:webHidden/>
              </w:rPr>
              <w:tab/>
            </w:r>
            <w:r w:rsidR="004771CE">
              <w:rPr>
                <w:noProof/>
                <w:webHidden/>
              </w:rPr>
              <w:fldChar w:fldCharType="begin"/>
            </w:r>
            <w:r w:rsidR="004771CE">
              <w:rPr>
                <w:noProof/>
                <w:webHidden/>
              </w:rPr>
              <w:instrText xml:space="preserve"> PAGEREF _Toc41335663 \h </w:instrText>
            </w:r>
            <w:r w:rsidR="004771CE">
              <w:rPr>
                <w:noProof/>
                <w:webHidden/>
              </w:rPr>
            </w:r>
            <w:r w:rsidR="004771CE">
              <w:rPr>
                <w:noProof/>
                <w:webHidden/>
              </w:rPr>
              <w:fldChar w:fldCharType="separate"/>
            </w:r>
            <w:r w:rsidR="004771CE">
              <w:rPr>
                <w:noProof/>
                <w:webHidden/>
              </w:rPr>
              <w:t>24</w:t>
            </w:r>
            <w:r w:rsidR="004771CE">
              <w:rPr>
                <w:noProof/>
                <w:webHidden/>
              </w:rPr>
              <w:fldChar w:fldCharType="end"/>
            </w:r>
          </w:hyperlink>
        </w:p>
        <w:p w14:paraId="7B0ACBF1" w14:textId="77777777" w:rsidR="004771CE" w:rsidRDefault="00A56FD1">
          <w:pPr>
            <w:pStyle w:val="TDC2"/>
            <w:tabs>
              <w:tab w:val="left" w:pos="1540"/>
              <w:tab w:val="right" w:leader="dot" w:pos="8828"/>
            </w:tabs>
            <w:rPr>
              <w:rFonts w:asciiTheme="minorHAnsi" w:hAnsiTheme="minorHAnsi" w:cstheme="minorBidi"/>
              <w:noProof/>
              <w:sz w:val="22"/>
            </w:rPr>
          </w:pPr>
          <w:hyperlink w:anchor="_Toc41335664" w:history="1">
            <w:r w:rsidR="004771CE" w:rsidRPr="00B1465A">
              <w:rPr>
                <w:rStyle w:val="Hipervnculo"/>
                <w:noProof/>
              </w:rPr>
              <w:t>6.2</w:t>
            </w:r>
            <w:r w:rsidR="004771CE">
              <w:rPr>
                <w:rFonts w:asciiTheme="minorHAnsi" w:hAnsiTheme="minorHAnsi" w:cstheme="minorBidi"/>
                <w:noProof/>
                <w:sz w:val="22"/>
              </w:rPr>
              <w:tab/>
            </w:r>
            <w:r w:rsidR="004771CE" w:rsidRPr="00B1465A">
              <w:rPr>
                <w:rStyle w:val="Hipervnculo"/>
                <w:noProof/>
              </w:rPr>
              <w:t>Hardware</w:t>
            </w:r>
            <w:r w:rsidR="004771CE">
              <w:rPr>
                <w:noProof/>
                <w:webHidden/>
              </w:rPr>
              <w:tab/>
            </w:r>
            <w:r w:rsidR="004771CE">
              <w:rPr>
                <w:noProof/>
                <w:webHidden/>
              </w:rPr>
              <w:fldChar w:fldCharType="begin"/>
            </w:r>
            <w:r w:rsidR="004771CE">
              <w:rPr>
                <w:noProof/>
                <w:webHidden/>
              </w:rPr>
              <w:instrText xml:space="preserve"> PAGEREF _Toc41335664 \h </w:instrText>
            </w:r>
            <w:r w:rsidR="004771CE">
              <w:rPr>
                <w:noProof/>
                <w:webHidden/>
              </w:rPr>
            </w:r>
            <w:r w:rsidR="004771CE">
              <w:rPr>
                <w:noProof/>
                <w:webHidden/>
              </w:rPr>
              <w:fldChar w:fldCharType="separate"/>
            </w:r>
            <w:r w:rsidR="004771CE">
              <w:rPr>
                <w:noProof/>
                <w:webHidden/>
              </w:rPr>
              <w:t>27</w:t>
            </w:r>
            <w:r w:rsidR="004771CE">
              <w:rPr>
                <w:noProof/>
                <w:webHidden/>
              </w:rPr>
              <w:fldChar w:fldCharType="end"/>
            </w:r>
          </w:hyperlink>
        </w:p>
        <w:p w14:paraId="683EE046" w14:textId="77777777" w:rsidR="004771CE" w:rsidRDefault="00A56FD1">
          <w:pPr>
            <w:pStyle w:val="TDC3"/>
            <w:tabs>
              <w:tab w:val="left" w:pos="1849"/>
              <w:tab w:val="right" w:leader="dot" w:pos="8828"/>
            </w:tabs>
            <w:rPr>
              <w:rFonts w:asciiTheme="minorHAnsi" w:hAnsiTheme="minorHAnsi" w:cstheme="minorBidi"/>
              <w:noProof/>
              <w:sz w:val="22"/>
            </w:rPr>
          </w:pPr>
          <w:hyperlink w:anchor="_Toc41335665" w:history="1">
            <w:r w:rsidR="004771CE" w:rsidRPr="00B1465A">
              <w:rPr>
                <w:rStyle w:val="Hipervnculo"/>
                <w:noProof/>
              </w:rPr>
              <w:t>6.2.1</w:t>
            </w:r>
            <w:r w:rsidR="004771CE">
              <w:rPr>
                <w:rFonts w:asciiTheme="minorHAnsi" w:hAnsiTheme="minorHAnsi" w:cstheme="minorBidi"/>
                <w:noProof/>
                <w:sz w:val="22"/>
              </w:rPr>
              <w:tab/>
            </w:r>
            <w:r w:rsidR="004771CE" w:rsidRPr="00B1465A">
              <w:rPr>
                <w:rStyle w:val="Hipervnculo"/>
                <w:noProof/>
              </w:rPr>
              <w:t>Selección de componentes eléctricos</w:t>
            </w:r>
            <w:r w:rsidR="004771CE">
              <w:rPr>
                <w:noProof/>
                <w:webHidden/>
              </w:rPr>
              <w:tab/>
            </w:r>
            <w:r w:rsidR="004771CE">
              <w:rPr>
                <w:noProof/>
                <w:webHidden/>
              </w:rPr>
              <w:fldChar w:fldCharType="begin"/>
            </w:r>
            <w:r w:rsidR="004771CE">
              <w:rPr>
                <w:noProof/>
                <w:webHidden/>
              </w:rPr>
              <w:instrText xml:space="preserve"> PAGEREF _Toc41335665 \h </w:instrText>
            </w:r>
            <w:r w:rsidR="004771CE">
              <w:rPr>
                <w:noProof/>
                <w:webHidden/>
              </w:rPr>
            </w:r>
            <w:r w:rsidR="004771CE">
              <w:rPr>
                <w:noProof/>
                <w:webHidden/>
              </w:rPr>
              <w:fldChar w:fldCharType="separate"/>
            </w:r>
            <w:r w:rsidR="004771CE">
              <w:rPr>
                <w:noProof/>
                <w:webHidden/>
              </w:rPr>
              <w:t>27</w:t>
            </w:r>
            <w:r w:rsidR="004771CE">
              <w:rPr>
                <w:noProof/>
                <w:webHidden/>
              </w:rPr>
              <w:fldChar w:fldCharType="end"/>
            </w:r>
          </w:hyperlink>
        </w:p>
        <w:p w14:paraId="4F2EC3DB" w14:textId="77777777" w:rsidR="004771CE" w:rsidRDefault="00A56FD1">
          <w:pPr>
            <w:pStyle w:val="TDC1"/>
            <w:rPr>
              <w:rFonts w:asciiTheme="minorHAnsi" w:hAnsiTheme="minorHAnsi" w:cstheme="minorBidi"/>
              <w:noProof/>
              <w:sz w:val="22"/>
            </w:rPr>
          </w:pPr>
          <w:hyperlink w:anchor="_Toc41335666" w:history="1">
            <w:r w:rsidR="004771CE" w:rsidRPr="00B1465A">
              <w:rPr>
                <w:rStyle w:val="Hipervnculo"/>
                <w:noProof/>
              </w:rPr>
              <w:t>7</w:t>
            </w:r>
            <w:r w:rsidR="004771CE">
              <w:rPr>
                <w:rFonts w:asciiTheme="minorHAnsi" w:hAnsiTheme="minorHAnsi" w:cstheme="minorBidi"/>
                <w:noProof/>
                <w:sz w:val="22"/>
              </w:rPr>
              <w:tab/>
            </w:r>
            <w:r w:rsidR="004771CE" w:rsidRPr="00B1465A">
              <w:rPr>
                <w:rStyle w:val="Hipervnculo"/>
                <w:noProof/>
              </w:rPr>
              <w:t>Cronograma</w:t>
            </w:r>
            <w:r w:rsidR="004771CE">
              <w:rPr>
                <w:noProof/>
                <w:webHidden/>
              </w:rPr>
              <w:tab/>
            </w:r>
            <w:r w:rsidR="004771CE">
              <w:rPr>
                <w:noProof/>
                <w:webHidden/>
              </w:rPr>
              <w:fldChar w:fldCharType="begin"/>
            </w:r>
            <w:r w:rsidR="004771CE">
              <w:rPr>
                <w:noProof/>
                <w:webHidden/>
              </w:rPr>
              <w:instrText xml:space="preserve"> PAGEREF _Toc41335666 \h </w:instrText>
            </w:r>
            <w:r w:rsidR="004771CE">
              <w:rPr>
                <w:noProof/>
                <w:webHidden/>
              </w:rPr>
            </w:r>
            <w:r w:rsidR="004771CE">
              <w:rPr>
                <w:noProof/>
                <w:webHidden/>
              </w:rPr>
              <w:fldChar w:fldCharType="separate"/>
            </w:r>
            <w:r w:rsidR="004771CE">
              <w:rPr>
                <w:noProof/>
                <w:webHidden/>
              </w:rPr>
              <w:t>31</w:t>
            </w:r>
            <w:r w:rsidR="004771CE">
              <w:rPr>
                <w:noProof/>
                <w:webHidden/>
              </w:rPr>
              <w:fldChar w:fldCharType="end"/>
            </w:r>
          </w:hyperlink>
        </w:p>
        <w:p w14:paraId="501C8E03" w14:textId="77777777" w:rsidR="004771CE" w:rsidRDefault="00A56FD1">
          <w:pPr>
            <w:pStyle w:val="TDC1"/>
            <w:rPr>
              <w:rFonts w:asciiTheme="minorHAnsi" w:hAnsiTheme="minorHAnsi" w:cstheme="minorBidi"/>
              <w:noProof/>
              <w:sz w:val="22"/>
            </w:rPr>
          </w:pPr>
          <w:hyperlink w:anchor="_Toc41335667" w:history="1">
            <w:r w:rsidR="004771CE" w:rsidRPr="00B1465A">
              <w:rPr>
                <w:rStyle w:val="Hipervnculo"/>
                <w:noProof/>
              </w:rPr>
              <w:t>8</w:t>
            </w:r>
            <w:r w:rsidR="004771CE">
              <w:rPr>
                <w:rFonts w:asciiTheme="minorHAnsi" w:hAnsiTheme="minorHAnsi" w:cstheme="minorBidi"/>
                <w:noProof/>
                <w:sz w:val="22"/>
              </w:rPr>
              <w:tab/>
            </w:r>
            <w:r w:rsidR="004771CE" w:rsidRPr="00B1465A">
              <w:rPr>
                <w:rStyle w:val="Hipervnculo"/>
                <w:noProof/>
                <w:lang w:val="es-ES"/>
              </w:rPr>
              <w:t>Bibliografía</w:t>
            </w:r>
            <w:r w:rsidR="004771CE">
              <w:rPr>
                <w:noProof/>
                <w:webHidden/>
              </w:rPr>
              <w:tab/>
            </w:r>
            <w:r w:rsidR="004771CE">
              <w:rPr>
                <w:noProof/>
                <w:webHidden/>
              </w:rPr>
              <w:fldChar w:fldCharType="begin"/>
            </w:r>
            <w:r w:rsidR="004771CE">
              <w:rPr>
                <w:noProof/>
                <w:webHidden/>
              </w:rPr>
              <w:instrText xml:space="preserve"> PAGEREF _Toc41335667 \h </w:instrText>
            </w:r>
            <w:r w:rsidR="004771CE">
              <w:rPr>
                <w:noProof/>
                <w:webHidden/>
              </w:rPr>
            </w:r>
            <w:r w:rsidR="004771CE">
              <w:rPr>
                <w:noProof/>
                <w:webHidden/>
              </w:rPr>
              <w:fldChar w:fldCharType="separate"/>
            </w:r>
            <w:r w:rsidR="004771CE">
              <w:rPr>
                <w:noProof/>
                <w:webHidden/>
              </w:rPr>
              <w:t>31</w:t>
            </w:r>
            <w:r w:rsidR="004771CE">
              <w:rPr>
                <w:noProof/>
                <w:webHidden/>
              </w:rPr>
              <w:fldChar w:fldCharType="end"/>
            </w:r>
          </w:hyperlink>
        </w:p>
        <w:p w14:paraId="7280E0AE" w14:textId="77777777" w:rsidR="00B81F68" w:rsidRDefault="00B81F68">
          <w:r>
            <w:rPr>
              <w:b/>
              <w:bCs/>
              <w:lang w:val="es-ES"/>
            </w:rPr>
            <w:fldChar w:fldCharType="end"/>
          </w:r>
        </w:p>
      </w:sdtContent>
    </w:sdt>
    <w:p w14:paraId="55385A03" w14:textId="77777777" w:rsidR="007249A9" w:rsidRPr="005140DA" w:rsidRDefault="007249A9" w:rsidP="005140DA">
      <w:pPr>
        <w:rPr>
          <w:b/>
          <w:sz w:val="36"/>
          <w:szCs w:val="36"/>
        </w:rPr>
      </w:pPr>
    </w:p>
    <w:p w14:paraId="6DE20705" w14:textId="77777777" w:rsidR="005B541C" w:rsidRDefault="005B541C" w:rsidP="00D172F6"/>
    <w:p w14:paraId="1334342B" w14:textId="77777777" w:rsidR="00043D24" w:rsidRDefault="00043D24" w:rsidP="00D172F6"/>
    <w:p w14:paraId="54C21815" w14:textId="77777777" w:rsidR="00043D24" w:rsidRDefault="00043D24" w:rsidP="00D172F6"/>
    <w:p w14:paraId="3522BBE4" w14:textId="77777777" w:rsidR="004771CE" w:rsidRPr="004771CE" w:rsidRDefault="004771CE" w:rsidP="004771CE">
      <w:pPr>
        <w:ind w:right="49" w:firstLine="737"/>
        <w:jc w:val="center"/>
        <w:rPr>
          <w:b/>
          <w:sz w:val="32"/>
          <w:szCs w:val="32"/>
          <w:lang w:val="es-ES"/>
        </w:rPr>
      </w:pPr>
      <w:r>
        <w:rPr>
          <w:b/>
          <w:sz w:val="32"/>
          <w:szCs w:val="32"/>
          <w:lang w:val="es-ES"/>
        </w:rPr>
        <w:lastRenderedPageBreak/>
        <w:t>Tabla de ilustraciones</w:t>
      </w:r>
    </w:p>
    <w:p w14:paraId="108EE0A3" w14:textId="77777777" w:rsidR="004771CE" w:rsidRDefault="004771CE">
      <w:pPr>
        <w:pStyle w:val="Tabladeilustraciones"/>
        <w:tabs>
          <w:tab w:val="right" w:leader="dot" w:pos="8828"/>
        </w:tabs>
        <w:rPr>
          <w:rFonts w:eastAsiaTheme="minorEastAsia" w:cstheme="minorBidi"/>
          <w:smallCaps w:val="0"/>
          <w:noProof/>
          <w:sz w:val="22"/>
          <w:szCs w:val="22"/>
          <w:lang w:eastAsia="es-CO"/>
        </w:rPr>
      </w:pPr>
      <w:r>
        <w:fldChar w:fldCharType="begin"/>
      </w:r>
      <w:r>
        <w:instrText xml:space="preserve"> TOC \h \z \c "Ilustración" </w:instrText>
      </w:r>
      <w:r>
        <w:fldChar w:fldCharType="separate"/>
      </w:r>
      <w:hyperlink r:id="rId10" w:anchor="_Toc41335512" w:history="1">
        <w:r w:rsidRPr="00E4190C">
          <w:rPr>
            <w:rStyle w:val="Hipervnculo"/>
            <w:noProof/>
          </w:rPr>
          <w:t>Ilustración 1 Interfaz App Inventor (Tomada de: App Inventor interfaz de programación)</w:t>
        </w:r>
        <w:r>
          <w:rPr>
            <w:noProof/>
            <w:webHidden/>
          </w:rPr>
          <w:tab/>
        </w:r>
        <w:r>
          <w:rPr>
            <w:noProof/>
            <w:webHidden/>
          </w:rPr>
          <w:fldChar w:fldCharType="begin"/>
        </w:r>
        <w:r>
          <w:rPr>
            <w:noProof/>
            <w:webHidden/>
          </w:rPr>
          <w:instrText xml:space="preserve"> PAGEREF _Toc41335512 \h </w:instrText>
        </w:r>
        <w:r>
          <w:rPr>
            <w:noProof/>
            <w:webHidden/>
          </w:rPr>
        </w:r>
        <w:r>
          <w:rPr>
            <w:noProof/>
            <w:webHidden/>
          </w:rPr>
          <w:fldChar w:fldCharType="separate"/>
        </w:r>
        <w:r>
          <w:rPr>
            <w:noProof/>
            <w:webHidden/>
          </w:rPr>
          <w:t>7</w:t>
        </w:r>
        <w:r>
          <w:rPr>
            <w:noProof/>
            <w:webHidden/>
          </w:rPr>
          <w:fldChar w:fldCharType="end"/>
        </w:r>
      </w:hyperlink>
    </w:p>
    <w:p w14:paraId="544C99A4" w14:textId="77777777" w:rsidR="004771CE" w:rsidRDefault="00A56FD1">
      <w:pPr>
        <w:pStyle w:val="Tabladeilustraciones"/>
        <w:tabs>
          <w:tab w:val="right" w:leader="dot" w:pos="8828"/>
        </w:tabs>
        <w:rPr>
          <w:rFonts w:eastAsiaTheme="minorEastAsia" w:cstheme="minorBidi"/>
          <w:smallCaps w:val="0"/>
          <w:noProof/>
          <w:sz w:val="22"/>
          <w:szCs w:val="22"/>
          <w:lang w:eastAsia="es-CO"/>
        </w:rPr>
      </w:pPr>
      <w:hyperlink r:id="rId11" w:anchor="_Toc41335513" w:history="1">
        <w:r w:rsidR="004771CE" w:rsidRPr="00E4190C">
          <w:rPr>
            <w:rStyle w:val="Hipervnculo"/>
            <w:noProof/>
          </w:rPr>
          <w:t>Ilustración 2 micro:bit (Tomada de:https://microbit.org/code/)</w:t>
        </w:r>
        <w:r w:rsidR="004771CE">
          <w:rPr>
            <w:noProof/>
            <w:webHidden/>
          </w:rPr>
          <w:tab/>
        </w:r>
        <w:r w:rsidR="004771CE">
          <w:rPr>
            <w:noProof/>
            <w:webHidden/>
          </w:rPr>
          <w:fldChar w:fldCharType="begin"/>
        </w:r>
        <w:r w:rsidR="004771CE">
          <w:rPr>
            <w:noProof/>
            <w:webHidden/>
          </w:rPr>
          <w:instrText xml:space="preserve"> PAGEREF _Toc41335513 \h </w:instrText>
        </w:r>
        <w:r w:rsidR="004771CE">
          <w:rPr>
            <w:noProof/>
            <w:webHidden/>
          </w:rPr>
        </w:r>
        <w:r w:rsidR="004771CE">
          <w:rPr>
            <w:noProof/>
            <w:webHidden/>
          </w:rPr>
          <w:fldChar w:fldCharType="separate"/>
        </w:r>
        <w:r w:rsidR="004771CE">
          <w:rPr>
            <w:noProof/>
            <w:webHidden/>
          </w:rPr>
          <w:t>8</w:t>
        </w:r>
        <w:r w:rsidR="004771CE">
          <w:rPr>
            <w:noProof/>
            <w:webHidden/>
          </w:rPr>
          <w:fldChar w:fldCharType="end"/>
        </w:r>
      </w:hyperlink>
    </w:p>
    <w:p w14:paraId="19AF0CE9" w14:textId="77777777" w:rsidR="004771CE" w:rsidRDefault="00A56FD1">
      <w:pPr>
        <w:pStyle w:val="Tabladeilustraciones"/>
        <w:tabs>
          <w:tab w:val="right" w:leader="dot" w:pos="8828"/>
        </w:tabs>
        <w:rPr>
          <w:rFonts w:eastAsiaTheme="minorEastAsia" w:cstheme="minorBidi"/>
          <w:smallCaps w:val="0"/>
          <w:noProof/>
          <w:sz w:val="22"/>
          <w:szCs w:val="22"/>
          <w:lang w:eastAsia="es-CO"/>
        </w:rPr>
      </w:pPr>
      <w:hyperlink r:id="rId12" w:anchor="_Toc41335514" w:history="1">
        <w:r w:rsidR="004771CE" w:rsidRPr="00E4190C">
          <w:rPr>
            <w:rStyle w:val="Hipervnculo"/>
            <w:noProof/>
          </w:rPr>
          <w:t>Ilustración 3 Interfaz Code.org (Tomada de: CODE interfaz de programación)</w:t>
        </w:r>
        <w:r w:rsidR="004771CE">
          <w:rPr>
            <w:noProof/>
            <w:webHidden/>
          </w:rPr>
          <w:tab/>
        </w:r>
        <w:r w:rsidR="004771CE">
          <w:rPr>
            <w:noProof/>
            <w:webHidden/>
          </w:rPr>
          <w:fldChar w:fldCharType="begin"/>
        </w:r>
        <w:r w:rsidR="004771CE">
          <w:rPr>
            <w:noProof/>
            <w:webHidden/>
          </w:rPr>
          <w:instrText xml:space="preserve"> PAGEREF _Toc41335514 \h </w:instrText>
        </w:r>
        <w:r w:rsidR="004771CE">
          <w:rPr>
            <w:noProof/>
            <w:webHidden/>
          </w:rPr>
        </w:r>
        <w:r w:rsidR="004771CE">
          <w:rPr>
            <w:noProof/>
            <w:webHidden/>
          </w:rPr>
          <w:fldChar w:fldCharType="separate"/>
        </w:r>
        <w:r w:rsidR="004771CE">
          <w:rPr>
            <w:noProof/>
            <w:webHidden/>
          </w:rPr>
          <w:t>8</w:t>
        </w:r>
        <w:r w:rsidR="004771CE">
          <w:rPr>
            <w:noProof/>
            <w:webHidden/>
          </w:rPr>
          <w:fldChar w:fldCharType="end"/>
        </w:r>
      </w:hyperlink>
    </w:p>
    <w:p w14:paraId="6B8F026F" w14:textId="77777777" w:rsidR="004771CE" w:rsidRDefault="00A56FD1">
      <w:pPr>
        <w:pStyle w:val="Tabladeilustraciones"/>
        <w:tabs>
          <w:tab w:val="right" w:leader="dot" w:pos="8828"/>
        </w:tabs>
        <w:rPr>
          <w:rFonts w:eastAsiaTheme="minorEastAsia" w:cstheme="minorBidi"/>
          <w:smallCaps w:val="0"/>
          <w:noProof/>
          <w:sz w:val="22"/>
          <w:szCs w:val="22"/>
          <w:lang w:eastAsia="es-CO"/>
        </w:rPr>
      </w:pPr>
      <w:hyperlink r:id="rId13" w:anchor="_Toc41335515" w:history="1">
        <w:r w:rsidR="004771CE" w:rsidRPr="00E4190C">
          <w:rPr>
            <w:rStyle w:val="Hipervnculo"/>
            <w:noProof/>
          </w:rPr>
          <w:t>Ilustración 4 Interfaz de AutoBlock (Tomada de https://marketplace.atlassian.com/apps/1219915/autoblocks-for-jira?hosting=server&amp;tab=overview)</w:t>
        </w:r>
        <w:r w:rsidR="004771CE">
          <w:rPr>
            <w:noProof/>
            <w:webHidden/>
          </w:rPr>
          <w:tab/>
        </w:r>
        <w:r w:rsidR="004771CE">
          <w:rPr>
            <w:noProof/>
            <w:webHidden/>
          </w:rPr>
          <w:fldChar w:fldCharType="begin"/>
        </w:r>
        <w:r w:rsidR="004771CE">
          <w:rPr>
            <w:noProof/>
            <w:webHidden/>
          </w:rPr>
          <w:instrText xml:space="preserve"> PAGEREF _Toc41335515 \h </w:instrText>
        </w:r>
        <w:r w:rsidR="004771CE">
          <w:rPr>
            <w:noProof/>
            <w:webHidden/>
          </w:rPr>
        </w:r>
        <w:r w:rsidR="004771CE">
          <w:rPr>
            <w:noProof/>
            <w:webHidden/>
          </w:rPr>
          <w:fldChar w:fldCharType="separate"/>
        </w:r>
        <w:r w:rsidR="004771CE">
          <w:rPr>
            <w:noProof/>
            <w:webHidden/>
          </w:rPr>
          <w:t>9</w:t>
        </w:r>
        <w:r w:rsidR="004771CE">
          <w:rPr>
            <w:noProof/>
            <w:webHidden/>
          </w:rPr>
          <w:fldChar w:fldCharType="end"/>
        </w:r>
      </w:hyperlink>
    </w:p>
    <w:p w14:paraId="685D5A94" w14:textId="77777777" w:rsidR="004771CE" w:rsidRDefault="00A56FD1">
      <w:pPr>
        <w:pStyle w:val="Tabladeilustraciones"/>
        <w:tabs>
          <w:tab w:val="right" w:leader="dot" w:pos="8828"/>
        </w:tabs>
        <w:rPr>
          <w:rFonts w:eastAsiaTheme="minorEastAsia" w:cstheme="minorBidi"/>
          <w:smallCaps w:val="0"/>
          <w:noProof/>
          <w:sz w:val="22"/>
          <w:szCs w:val="22"/>
          <w:lang w:eastAsia="es-CO"/>
        </w:rPr>
      </w:pPr>
      <w:hyperlink r:id="rId14" w:anchor="_Toc41335516" w:history="1">
        <w:r w:rsidR="004771CE" w:rsidRPr="00E4190C">
          <w:rPr>
            <w:rStyle w:val="Hipervnculo"/>
            <w:noProof/>
          </w:rPr>
          <w:t>Ilustración 5 Diagrama de bloques de funciones (Tomada de: ESP32 página 12)</w:t>
        </w:r>
        <w:r w:rsidR="004771CE">
          <w:rPr>
            <w:noProof/>
            <w:webHidden/>
          </w:rPr>
          <w:tab/>
        </w:r>
        <w:r w:rsidR="004771CE">
          <w:rPr>
            <w:noProof/>
            <w:webHidden/>
          </w:rPr>
          <w:fldChar w:fldCharType="begin"/>
        </w:r>
        <w:r w:rsidR="004771CE">
          <w:rPr>
            <w:noProof/>
            <w:webHidden/>
          </w:rPr>
          <w:instrText xml:space="preserve"> PAGEREF _Toc41335516 \h </w:instrText>
        </w:r>
        <w:r w:rsidR="004771CE">
          <w:rPr>
            <w:noProof/>
            <w:webHidden/>
          </w:rPr>
        </w:r>
        <w:r w:rsidR="004771CE">
          <w:rPr>
            <w:noProof/>
            <w:webHidden/>
          </w:rPr>
          <w:fldChar w:fldCharType="separate"/>
        </w:r>
        <w:r w:rsidR="004771CE">
          <w:rPr>
            <w:noProof/>
            <w:webHidden/>
          </w:rPr>
          <w:t>11</w:t>
        </w:r>
        <w:r w:rsidR="004771CE">
          <w:rPr>
            <w:noProof/>
            <w:webHidden/>
          </w:rPr>
          <w:fldChar w:fldCharType="end"/>
        </w:r>
      </w:hyperlink>
    </w:p>
    <w:p w14:paraId="6068BC27" w14:textId="77777777" w:rsidR="004771CE" w:rsidRDefault="00A56FD1">
      <w:pPr>
        <w:pStyle w:val="Tabladeilustraciones"/>
        <w:tabs>
          <w:tab w:val="right" w:leader="dot" w:pos="8828"/>
        </w:tabs>
        <w:rPr>
          <w:rFonts w:eastAsiaTheme="minorEastAsia" w:cstheme="minorBidi"/>
          <w:smallCaps w:val="0"/>
          <w:noProof/>
          <w:sz w:val="22"/>
          <w:szCs w:val="22"/>
          <w:lang w:eastAsia="es-CO"/>
        </w:rPr>
      </w:pPr>
      <w:hyperlink r:id="rId15" w:anchor="_Toc41335517" w:history="1">
        <w:r w:rsidR="004771CE" w:rsidRPr="00E4190C">
          <w:rPr>
            <w:rStyle w:val="Hipervnculo"/>
            <w:noProof/>
          </w:rPr>
          <w:t>Ilustración 6 Herramienta para elaborar bloques (Tomado de: Blockly Developer Tools)</w:t>
        </w:r>
        <w:r w:rsidR="004771CE">
          <w:rPr>
            <w:noProof/>
            <w:webHidden/>
          </w:rPr>
          <w:tab/>
        </w:r>
        <w:r w:rsidR="004771CE">
          <w:rPr>
            <w:noProof/>
            <w:webHidden/>
          </w:rPr>
          <w:fldChar w:fldCharType="begin"/>
        </w:r>
        <w:r w:rsidR="004771CE">
          <w:rPr>
            <w:noProof/>
            <w:webHidden/>
          </w:rPr>
          <w:instrText xml:space="preserve"> PAGEREF _Toc41335517 \h </w:instrText>
        </w:r>
        <w:r w:rsidR="004771CE">
          <w:rPr>
            <w:noProof/>
            <w:webHidden/>
          </w:rPr>
        </w:r>
        <w:r w:rsidR="004771CE">
          <w:rPr>
            <w:noProof/>
            <w:webHidden/>
          </w:rPr>
          <w:fldChar w:fldCharType="separate"/>
        </w:r>
        <w:r w:rsidR="004771CE">
          <w:rPr>
            <w:noProof/>
            <w:webHidden/>
          </w:rPr>
          <w:t>12</w:t>
        </w:r>
        <w:r w:rsidR="004771CE">
          <w:rPr>
            <w:noProof/>
            <w:webHidden/>
          </w:rPr>
          <w:fldChar w:fldCharType="end"/>
        </w:r>
      </w:hyperlink>
    </w:p>
    <w:p w14:paraId="2D06FC96" w14:textId="77777777" w:rsidR="004771CE" w:rsidRDefault="00A56FD1">
      <w:pPr>
        <w:pStyle w:val="Tabladeilustraciones"/>
        <w:tabs>
          <w:tab w:val="right" w:leader="dot" w:pos="8828"/>
        </w:tabs>
        <w:rPr>
          <w:rFonts w:eastAsiaTheme="minorEastAsia" w:cstheme="minorBidi"/>
          <w:smallCaps w:val="0"/>
          <w:noProof/>
          <w:sz w:val="22"/>
          <w:szCs w:val="22"/>
          <w:lang w:eastAsia="es-CO"/>
        </w:rPr>
      </w:pPr>
      <w:hyperlink r:id="rId16" w:anchor="_Toc41335518" w:history="1">
        <w:r w:rsidR="004771CE" w:rsidRPr="00E4190C">
          <w:rPr>
            <w:rStyle w:val="Hipervnculo"/>
            <w:noProof/>
          </w:rPr>
          <w:t>Ilustración 7 Instalación de Esptool</w:t>
        </w:r>
        <w:r w:rsidR="004771CE">
          <w:rPr>
            <w:noProof/>
            <w:webHidden/>
          </w:rPr>
          <w:tab/>
        </w:r>
        <w:r w:rsidR="004771CE">
          <w:rPr>
            <w:noProof/>
            <w:webHidden/>
          </w:rPr>
          <w:fldChar w:fldCharType="begin"/>
        </w:r>
        <w:r w:rsidR="004771CE">
          <w:rPr>
            <w:noProof/>
            <w:webHidden/>
          </w:rPr>
          <w:instrText xml:space="preserve"> PAGEREF _Toc41335518 \h </w:instrText>
        </w:r>
        <w:r w:rsidR="004771CE">
          <w:rPr>
            <w:noProof/>
            <w:webHidden/>
          </w:rPr>
        </w:r>
        <w:r w:rsidR="004771CE">
          <w:rPr>
            <w:noProof/>
            <w:webHidden/>
          </w:rPr>
          <w:fldChar w:fldCharType="separate"/>
        </w:r>
        <w:r w:rsidR="004771CE">
          <w:rPr>
            <w:noProof/>
            <w:webHidden/>
          </w:rPr>
          <w:t>16</w:t>
        </w:r>
        <w:r w:rsidR="004771CE">
          <w:rPr>
            <w:noProof/>
            <w:webHidden/>
          </w:rPr>
          <w:fldChar w:fldCharType="end"/>
        </w:r>
      </w:hyperlink>
    </w:p>
    <w:p w14:paraId="0014C6DC" w14:textId="77777777" w:rsidR="004771CE" w:rsidRDefault="00A56FD1">
      <w:pPr>
        <w:pStyle w:val="Tabladeilustraciones"/>
        <w:tabs>
          <w:tab w:val="right" w:leader="dot" w:pos="8828"/>
        </w:tabs>
        <w:rPr>
          <w:rFonts w:eastAsiaTheme="minorEastAsia" w:cstheme="minorBidi"/>
          <w:smallCaps w:val="0"/>
          <w:noProof/>
          <w:sz w:val="22"/>
          <w:szCs w:val="22"/>
          <w:lang w:eastAsia="es-CO"/>
        </w:rPr>
      </w:pPr>
      <w:hyperlink r:id="rId17" w:anchor="_Toc41335519" w:history="1">
        <w:r w:rsidR="004771CE" w:rsidRPr="00E4190C">
          <w:rPr>
            <w:rStyle w:val="Hipervnculo"/>
            <w:noProof/>
          </w:rPr>
          <w:t>Ilustración 8 Configuración del WebSocket</w:t>
        </w:r>
        <w:r w:rsidR="004771CE">
          <w:rPr>
            <w:noProof/>
            <w:webHidden/>
          </w:rPr>
          <w:tab/>
        </w:r>
        <w:r w:rsidR="004771CE">
          <w:rPr>
            <w:noProof/>
            <w:webHidden/>
          </w:rPr>
          <w:fldChar w:fldCharType="begin"/>
        </w:r>
        <w:r w:rsidR="004771CE">
          <w:rPr>
            <w:noProof/>
            <w:webHidden/>
          </w:rPr>
          <w:instrText xml:space="preserve"> PAGEREF _Toc41335519 \h </w:instrText>
        </w:r>
        <w:r w:rsidR="004771CE">
          <w:rPr>
            <w:noProof/>
            <w:webHidden/>
          </w:rPr>
        </w:r>
        <w:r w:rsidR="004771CE">
          <w:rPr>
            <w:noProof/>
            <w:webHidden/>
          </w:rPr>
          <w:fldChar w:fldCharType="separate"/>
        </w:r>
        <w:r w:rsidR="004771CE">
          <w:rPr>
            <w:noProof/>
            <w:webHidden/>
          </w:rPr>
          <w:t>16</w:t>
        </w:r>
        <w:r w:rsidR="004771CE">
          <w:rPr>
            <w:noProof/>
            <w:webHidden/>
          </w:rPr>
          <w:fldChar w:fldCharType="end"/>
        </w:r>
      </w:hyperlink>
    </w:p>
    <w:p w14:paraId="381D9A86" w14:textId="77777777" w:rsidR="004771CE" w:rsidRDefault="00A56FD1">
      <w:pPr>
        <w:pStyle w:val="Tabladeilustraciones"/>
        <w:tabs>
          <w:tab w:val="right" w:leader="dot" w:pos="8828"/>
        </w:tabs>
        <w:rPr>
          <w:rFonts w:eastAsiaTheme="minorEastAsia" w:cstheme="minorBidi"/>
          <w:smallCaps w:val="0"/>
          <w:noProof/>
          <w:sz w:val="22"/>
          <w:szCs w:val="22"/>
          <w:lang w:eastAsia="es-CO"/>
        </w:rPr>
      </w:pPr>
      <w:hyperlink r:id="rId18" w:anchor="_Toc41335520" w:history="1">
        <w:r w:rsidR="004771CE" w:rsidRPr="00E4190C">
          <w:rPr>
            <w:rStyle w:val="Hipervnculo"/>
            <w:noProof/>
          </w:rPr>
          <w:t>Ilustración 9 Generadores de Blockly Developer Tools</w:t>
        </w:r>
        <w:r w:rsidR="004771CE">
          <w:rPr>
            <w:noProof/>
            <w:webHidden/>
          </w:rPr>
          <w:tab/>
        </w:r>
        <w:r w:rsidR="004771CE">
          <w:rPr>
            <w:noProof/>
            <w:webHidden/>
          </w:rPr>
          <w:fldChar w:fldCharType="begin"/>
        </w:r>
        <w:r w:rsidR="004771CE">
          <w:rPr>
            <w:noProof/>
            <w:webHidden/>
          </w:rPr>
          <w:instrText xml:space="preserve"> PAGEREF _Toc41335520 \h </w:instrText>
        </w:r>
        <w:r w:rsidR="004771CE">
          <w:rPr>
            <w:noProof/>
            <w:webHidden/>
          </w:rPr>
        </w:r>
        <w:r w:rsidR="004771CE">
          <w:rPr>
            <w:noProof/>
            <w:webHidden/>
          </w:rPr>
          <w:fldChar w:fldCharType="separate"/>
        </w:r>
        <w:r w:rsidR="004771CE">
          <w:rPr>
            <w:noProof/>
            <w:webHidden/>
          </w:rPr>
          <w:t>17</w:t>
        </w:r>
        <w:r w:rsidR="004771CE">
          <w:rPr>
            <w:noProof/>
            <w:webHidden/>
          </w:rPr>
          <w:fldChar w:fldCharType="end"/>
        </w:r>
      </w:hyperlink>
    </w:p>
    <w:p w14:paraId="62BDCDC9" w14:textId="77777777" w:rsidR="004771CE" w:rsidRDefault="00A56FD1">
      <w:pPr>
        <w:pStyle w:val="Tabladeilustraciones"/>
        <w:tabs>
          <w:tab w:val="right" w:leader="dot" w:pos="8828"/>
        </w:tabs>
        <w:rPr>
          <w:rFonts w:eastAsiaTheme="minorEastAsia" w:cstheme="minorBidi"/>
          <w:smallCaps w:val="0"/>
          <w:noProof/>
          <w:sz w:val="22"/>
          <w:szCs w:val="22"/>
          <w:lang w:eastAsia="es-CO"/>
        </w:rPr>
      </w:pPr>
      <w:hyperlink r:id="rId19" w:anchor="_Toc41335521" w:history="1">
        <w:r w:rsidR="004771CE" w:rsidRPr="00E4190C">
          <w:rPr>
            <w:rStyle w:val="Hipervnculo"/>
            <w:noProof/>
          </w:rPr>
          <w:t>Ilustración 10 Bloque de paso de información</w:t>
        </w:r>
        <w:r w:rsidR="004771CE">
          <w:rPr>
            <w:noProof/>
            <w:webHidden/>
          </w:rPr>
          <w:tab/>
        </w:r>
        <w:r w:rsidR="004771CE">
          <w:rPr>
            <w:noProof/>
            <w:webHidden/>
          </w:rPr>
          <w:fldChar w:fldCharType="begin"/>
        </w:r>
        <w:r w:rsidR="004771CE">
          <w:rPr>
            <w:noProof/>
            <w:webHidden/>
          </w:rPr>
          <w:instrText xml:space="preserve"> PAGEREF _Toc41335521 \h </w:instrText>
        </w:r>
        <w:r w:rsidR="004771CE">
          <w:rPr>
            <w:noProof/>
            <w:webHidden/>
          </w:rPr>
        </w:r>
        <w:r w:rsidR="004771CE">
          <w:rPr>
            <w:noProof/>
            <w:webHidden/>
          </w:rPr>
          <w:fldChar w:fldCharType="separate"/>
        </w:r>
        <w:r w:rsidR="004771CE">
          <w:rPr>
            <w:noProof/>
            <w:webHidden/>
          </w:rPr>
          <w:t>18</w:t>
        </w:r>
        <w:r w:rsidR="004771CE">
          <w:rPr>
            <w:noProof/>
            <w:webHidden/>
          </w:rPr>
          <w:fldChar w:fldCharType="end"/>
        </w:r>
      </w:hyperlink>
    </w:p>
    <w:p w14:paraId="268C8DF5" w14:textId="77777777" w:rsidR="004771CE" w:rsidRDefault="00A56FD1">
      <w:pPr>
        <w:pStyle w:val="Tabladeilustraciones"/>
        <w:tabs>
          <w:tab w:val="right" w:leader="dot" w:pos="8828"/>
        </w:tabs>
        <w:rPr>
          <w:rFonts w:eastAsiaTheme="minorEastAsia" w:cstheme="minorBidi"/>
          <w:smallCaps w:val="0"/>
          <w:noProof/>
          <w:sz w:val="22"/>
          <w:szCs w:val="22"/>
          <w:lang w:eastAsia="es-CO"/>
        </w:rPr>
      </w:pPr>
      <w:hyperlink r:id="rId20" w:anchor="_Toc41335522" w:history="1">
        <w:r w:rsidR="004771CE" w:rsidRPr="00E4190C">
          <w:rPr>
            <w:rStyle w:val="Hipervnculo"/>
            <w:noProof/>
          </w:rPr>
          <w:t>Ilustración 11 Bloque de recibir información</w:t>
        </w:r>
        <w:r w:rsidR="004771CE">
          <w:rPr>
            <w:noProof/>
            <w:webHidden/>
          </w:rPr>
          <w:tab/>
        </w:r>
        <w:r w:rsidR="004771CE">
          <w:rPr>
            <w:noProof/>
            <w:webHidden/>
          </w:rPr>
          <w:fldChar w:fldCharType="begin"/>
        </w:r>
        <w:r w:rsidR="004771CE">
          <w:rPr>
            <w:noProof/>
            <w:webHidden/>
          </w:rPr>
          <w:instrText xml:space="preserve"> PAGEREF _Toc41335522 \h </w:instrText>
        </w:r>
        <w:r w:rsidR="004771CE">
          <w:rPr>
            <w:noProof/>
            <w:webHidden/>
          </w:rPr>
        </w:r>
        <w:r w:rsidR="004771CE">
          <w:rPr>
            <w:noProof/>
            <w:webHidden/>
          </w:rPr>
          <w:fldChar w:fldCharType="separate"/>
        </w:r>
        <w:r w:rsidR="004771CE">
          <w:rPr>
            <w:noProof/>
            <w:webHidden/>
          </w:rPr>
          <w:t>18</w:t>
        </w:r>
        <w:r w:rsidR="004771CE">
          <w:rPr>
            <w:noProof/>
            <w:webHidden/>
          </w:rPr>
          <w:fldChar w:fldCharType="end"/>
        </w:r>
      </w:hyperlink>
    </w:p>
    <w:p w14:paraId="792EC618" w14:textId="77777777" w:rsidR="004771CE" w:rsidRDefault="00A56FD1">
      <w:pPr>
        <w:pStyle w:val="Tabladeilustraciones"/>
        <w:tabs>
          <w:tab w:val="right" w:leader="dot" w:pos="8828"/>
        </w:tabs>
        <w:rPr>
          <w:rFonts w:eastAsiaTheme="minorEastAsia" w:cstheme="minorBidi"/>
          <w:smallCaps w:val="0"/>
          <w:noProof/>
          <w:sz w:val="22"/>
          <w:szCs w:val="22"/>
          <w:lang w:eastAsia="es-CO"/>
        </w:rPr>
      </w:pPr>
      <w:hyperlink r:id="rId21" w:anchor="_Toc41335523" w:history="1">
        <w:r w:rsidR="004771CE" w:rsidRPr="00E4190C">
          <w:rPr>
            <w:rStyle w:val="Hipervnculo"/>
            <w:noProof/>
          </w:rPr>
          <w:t>Ilustración 12 Bloque Combinado</w:t>
        </w:r>
        <w:r w:rsidR="004771CE">
          <w:rPr>
            <w:noProof/>
            <w:webHidden/>
          </w:rPr>
          <w:tab/>
        </w:r>
        <w:r w:rsidR="004771CE">
          <w:rPr>
            <w:noProof/>
            <w:webHidden/>
          </w:rPr>
          <w:fldChar w:fldCharType="begin"/>
        </w:r>
        <w:r w:rsidR="004771CE">
          <w:rPr>
            <w:noProof/>
            <w:webHidden/>
          </w:rPr>
          <w:instrText xml:space="preserve"> PAGEREF _Toc41335523 \h </w:instrText>
        </w:r>
        <w:r w:rsidR="004771CE">
          <w:rPr>
            <w:noProof/>
            <w:webHidden/>
          </w:rPr>
        </w:r>
        <w:r w:rsidR="004771CE">
          <w:rPr>
            <w:noProof/>
            <w:webHidden/>
          </w:rPr>
          <w:fldChar w:fldCharType="separate"/>
        </w:r>
        <w:r w:rsidR="004771CE">
          <w:rPr>
            <w:noProof/>
            <w:webHidden/>
          </w:rPr>
          <w:t>19</w:t>
        </w:r>
        <w:r w:rsidR="004771CE">
          <w:rPr>
            <w:noProof/>
            <w:webHidden/>
          </w:rPr>
          <w:fldChar w:fldCharType="end"/>
        </w:r>
      </w:hyperlink>
    </w:p>
    <w:p w14:paraId="12727B9C" w14:textId="77777777" w:rsidR="004771CE" w:rsidRDefault="00A56FD1">
      <w:pPr>
        <w:pStyle w:val="Tabladeilustraciones"/>
        <w:tabs>
          <w:tab w:val="right" w:leader="dot" w:pos="8828"/>
        </w:tabs>
        <w:rPr>
          <w:rFonts w:eastAsiaTheme="minorEastAsia" w:cstheme="minorBidi"/>
          <w:smallCaps w:val="0"/>
          <w:noProof/>
          <w:sz w:val="22"/>
          <w:szCs w:val="22"/>
          <w:lang w:eastAsia="es-CO"/>
        </w:rPr>
      </w:pPr>
      <w:hyperlink r:id="rId22" w:anchor="_Toc41335524" w:history="1">
        <w:r w:rsidR="004771CE" w:rsidRPr="00E4190C">
          <w:rPr>
            <w:rStyle w:val="Hipervnculo"/>
            <w:noProof/>
          </w:rPr>
          <w:t>Ilustración 13 Bloque tipo condicional, bucle y función</w:t>
        </w:r>
        <w:r w:rsidR="004771CE">
          <w:rPr>
            <w:noProof/>
            <w:webHidden/>
          </w:rPr>
          <w:tab/>
        </w:r>
        <w:r w:rsidR="004771CE">
          <w:rPr>
            <w:noProof/>
            <w:webHidden/>
          </w:rPr>
          <w:fldChar w:fldCharType="begin"/>
        </w:r>
        <w:r w:rsidR="004771CE">
          <w:rPr>
            <w:noProof/>
            <w:webHidden/>
          </w:rPr>
          <w:instrText xml:space="preserve"> PAGEREF _Toc41335524 \h </w:instrText>
        </w:r>
        <w:r w:rsidR="004771CE">
          <w:rPr>
            <w:noProof/>
            <w:webHidden/>
          </w:rPr>
        </w:r>
        <w:r w:rsidR="004771CE">
          <w:rPr>
            <w:noProof/>
            <w:webHidden/>
          </w:rPr>
          <w:fldChar w:fldCharType="separate"/>
        </w:r>
        <w:r w:rsidR="004771CE">
          <w:rPr>
            <w:noProof/>
            <w:webHidden/>
          </w:rPr>
          <w:t>19</w:t>
        </w:r>
        <w:r w:rsidR="004771CE">
          <w:rPr>
            <w:noProof/>
            <w:webHidden/>
          </w:rPr>
          <w:fldChar w:fldCharType="end"/>
        </w:r>
      </w:hyperlink>
    </w:p>
    <w:p w14:paraId="4CFCD0EF" w14:textId="77777777" w:rsidR="004771CE" w:rsidRDefault="00A56FD1">
      <w:pPr>
        <w:pStyle w:val="Tabladeilustraciones"/>
        <w:tabs>
          <w:tab w:val="right" w:leader="dot" w:pos="8828"/>
        </w:tabs>
        <w:rPr>
          <w:rFonts w:eastAsiaTheme="minorEastAsia" w:cstheme="minorBidi"/>
          <w:smallCaps w:val="0"/>
          <w:noProof/>
          <w:sz w:val="22"/>
          <w:szCs w:val="22"/>
          <w:lang w:eastAsia="es-CO"/>
        </w:rPr>
      </w:pPr>
      <w:hyperlink r:id="rId23" w:anchor="_Toc41335525" w:history="1">
        <w:r w:rsidR="004771CE" w:rsidRPr="00E4190C">
          <w:rPr>
            <w:rStyle w:val="Hipervnculo"/>
            <w:noProof/>
          </w:rPr>
          <w:t>Ilustración 14 Definición del Bloque, archivo JavaScript</w:t>
        </w:r>
        <w:r w:rsidR="004771CE">
          <w:rPr>
            <w:noProof/>
            <w:webHidden/>
          </w:rPr>
          <w:tab/>
        </w:r>
        <w:r w:rsidR="004771CE">
          <w:rPr>
            <w:noProof/>
            <w:webHidden/>
          </w:rPr>
          <w:fldChar w:fldCharType="begin"/>
        </w:r>
        <w:r w:rsidR="004771CE">
          <w:rPr>
            <w:noProof/>
            <w:webHidden/>
          </w:rPr>
          <w:instrText xml:space="preserve"> PAGEREF _Toc41335525 \h </w:instrText>
        </w:r>
        <w:r w:rsidR="004771CE">
          <w:rPr>
            <w:noProof/>
            <w:webHidden/>
          </w:rPr>
        </w:r>
        <w:r w:rsidR="004771CE">
          <w:rPr>
            <w:noProof/>
            <w:webHidden/>
          </w:rPr>
          <w:fldChar w:fldCharType="separate"/>
        </w:r>
        <w:r w:rsidR="004771CE">
          <w:rPr>
            <w:noProof/>
            <w:webHidden/>
          </w:rPr>
          <w:t>20</w:t>
        </w:r>
        <w:r w:rsidR="004771CE">
          <w:rPr>
            <w:noProof/>
            <w:webHidden/>
          </w:rPr>
          <w:fldChar w:fldCharType="end"/>
        </w:r>
      </w:hyperlink>
    </w:p>
    <w:p w14:paraId="19E842AF" w14:textId="77777777" w:rsidR="004771CE" w:rsidRDefault="00A56FD1">
      <w:pPr>
        <w:pStyle w:val="Tabladeilustraciones"/>
        <w:tabs>
          <w:tab w:val="right" w:leader="dot" w:pos="8828"/>
        </w:tabs>
        <w:rPr>
          <w:rFonts w:eastAsiaTheme="minorEastAsia" w:cstheme="minorBidi"/>
          <w:smallCaps w:val="0"/>
          <w:noProof/>
          <w:sz w:val="22"/>
          <w:szCs w:val="22"/>
          <w:lang w:eastAsia="es-CO"/>
        </w:rPr>
      </w:pPr>
      <w:hyperlink r:id="rId24" w:anchor="_Toc41335526" w:history="1">
        <w:r w:rsidR="004771CE" w:rsidRPr="00E4190C">
          <w:rPr>
            <w:rStyle w:val="Hipervnculo"/>
            <w:noProof/>
          </w:rPr>
          <w:t>Ilustración 15 Carpeta de definición de bloques</w:t>
        </w:r>
        <w:r w:rsidR="004771CE">
          <w:rPr>
            <w:noProof/>
            <w:webHidden/>
          </w:rPr>
          <w:tab/>
        </w:r>
        <w:r w:rsidR="004771CE">
          <w:rPr>
            <w:noProof/>
            <w:webHidden/>
          </w:rPr>
          <w:fldChar w:fldCharType="begin"/>
        </w:r>
        <w:r w:rsidR="004771CE">
          <w:rPr>
            <w:noProof/>
            <w:webHidden/>
          </w:rPr>
          <w:instrText xml:space="preserve"> PAGEREF _Toc41335526 \h </w:instrText>
        </w:r>
        <w:r w:rsidR="004771CE">
          <w:rPr>
            <w:noProof/>
            <w:webHidden/>
          </w:rPr>
        </w:r>
        <w:r w:rsidR="004771CE">
          <w:rPr>
            <w:noProof/>
            <w:webHidden/>
          </w:rPr>
          <w:fldChar w:fldCharType="separate"/>
        </w:r>
        <w:r w:rsidR="004771CE">
          <w:rPr>
            <w:noProof/>
            <w:webHidden/>
          </w:rPr>
          <w:t>20</w:t>
        </w:r>
        <w:r w:rsidR="004771CE">
          <w:rPr>
            <w:noProof/>
            <w:webHidden/>
          </w:rPr>
          <w:fldChar w:fldCharType="end"/>
        </w:r>
      </w:hyperlink>
    </w:p>
    <w:p w14:paraId="7E52EF97" w14:textId="77777777" w:rsidR="004771CE" w:rsidRDefault="00A56FD1">
      <w:pPr>
        <w:pStyle w:val="Tabladeilustraciones"/>
        <w:tabs>
          <w:tab w:val="right" w:leader="dot" w:pos="8828"/>
        </w:tabs>
        <w:rPr>
          <w:rFonts w:eastAsiaTheme="minorEastAsia" w:cstheme="minorBidi"/>
          <w:smallCaps w:val="0"/>
          <w:noProof/>
          <w:sz w:val="22"/>
          <w:szCs w:val="22"/>
          <w:lang w:eastAsia="es-CO"/>
        </w:rPr>
      </w:pPr>
      <w:hyperlink r:id="rId25" w:anchor="_Toc41335527" w:history="1">
        <w:r w:rsidR="004771CE" w:rsidRPr="00E4190C">
          <w:rPr>
            <w:rStyle w:val="Hipervnculo"/>
            <w:noProof/>
          </w:rPr>
          <w:t>Ilustración 16 Generador Python</w:t>
        </w:r>
        <w:r w:rsidR="004771CE">
          <w:rPr>
            <w:noProof/>
            <w:webHidden/>
          </w:rPr>
          <w:tab/>
        </w:r>
        <w:r w:rsidR="004771CE">
          <w:rPr>
            <w:noProof/>
            <w:webHidden/>
          </w:rPr>
          <w:fldChar w:fldCharType="begin"/>
        </w:r>
        <w:r w:rsidR="004771CE">
          <w:rPr>
            <w:noProof/>
            <w:webHidden/>
          </w:rPr>
          <w:instrText xml:space="preserve"> PAGEREF _Toc41335527 \h </w:instrText>
        </w:r>
        <w:r w:rsidR="004771CE">
          <w:rPr>
            <w:noProof/>
            <w:webHidden/>
          </w:rPr>
        </w:r>
        <w:r w:rsidR="004771CE">
          <w:rPr>
            <w:noProof/>
            <w:webHidden/>
          </w:rPr>
          <w:fldChar w:fldCharType="separate"/>
        </w:r>
        <w:r w:rsidR="004771CE">
          <w:rPr>
            <w:noProof/>
            <w:webHidden/>
          </w:rPr>
          <w:t>21</w:t>
        </w:r>
        <w:r w:rsidR="004771CE">
          <w:rPr>
            <w:noProof/>
            <w:webHidden/>
          </w:rPr>
          <w:fldChar w:fldCharType="end"/>
        </w:r>
      </w:hyperlink>
    </w:p>
    <w:p w14:paraId="4EBE60A7" w14:textId="77777777" w:rsidR="004771CE" w:rsidRDefault="00A56FD1">
      <w:pPr>
        <w:pStyle w:val="Tabladeilustraciones"/>
        <w:tabs>
          <w:tab w:val="right" w:leader="dot" w:pos="8828"/>
        </w:tabs>
        <w:rPr>
          <w:rFonts w:eastAsiaTheme="minorEastAsia" w:cstheme="minorBidi"/>
          <w:smallCaps w:val="0"/>
          <w:noProof/>
          <w:sz w:val="22"/>
          <w:szCs w:val="22"/>
          <w:lang w:eastAsia="es-CO"/>
        </w:rPr>
      </w:pPr>
      <w:hyperlink r:id="rId26" w:anchor="_Toc41335528" w:history="1">
        <w:r w:rsidR="004771CE" w:rsidRPr="00E4190C">
          <w:rPr>
            <w:rStyle w:val="Hipervnculo"/>
            <w:noProof/>
          </w:rPr>
          <w:t>Ilustración 17 Carpeta con generadores Python</w:t>
        </w:r>
        <w:r w:rsidR="004771CE">
          <w:rPr>
            <w:noProof/>
            <w:webHidden/>
          </w:rPr>
          <w:tab/>
        </w:r>
        <w:r w:rsidR="004771CE">
          <w:rPr>
            <w:noProof/>
            <w:webHidden/>
          </w:rPr>
          <w:fldChar w:fldCharType="begin"/>
        </w:r>
        <w:r w:rsidR="004771CE">
          <w:rPr>
            <w:noProof/>
            <w:webHidden/>
          </w:rPr>
          <w:instrText xml:space="preserve"> PAGEREF _Toc41335528 \h </w:instrText>
        </w:r>
        <w:r w:rsidR="004771CE">
          <w:rPr>
            <w:noProof/>
            <w:webHidden/>
          </w:rPr>
        </w:r>
        <w:r w:rsidR="004771CE">
          <w:rPr>
            <w:noProof/>
            <w:webHidden/>
          </w:rPr>
          <w:fldChar w:fldCharType="separate"/>
        </w:r>
        <w:r w:rsidR="004771CE">
          <w:rPr>
            <w:noProof/>
            <w:webHidden/>
          </w:rPr>
          <w:t>21</w:t>
        </w:r>
        <w:r w:rsidR="004771CE">
          <w:rPr>
            <w:noProof/>
            <w:webHidden/>
          </w:rPr>
          <w:fldChar w:fldCharType="end"/>
        </w:r>
      </w:hyperlink>
    </w:p>
    <w:p w14:paraId="788EB69D" w14:textId="77777777" w:rsidR="004771CE" w:rsidRDefault="00A56FD1">
      <w:pPr>
        <w:pStyle w:val="Tabladeilustraciones"/>
        <w:tabs>
          <w:tab w:val="right" w:leader="dot" w:pos="8828"/>
        </w:tabs>
        <w:rPr>
          <w:rFonts w:eastAsiaTheme="minorEastAsia" w:cstheme="minorBidi"/>
          <w:smallCaps w:val="0"/>
          <w:noProof/>
          <w:sz w:val="22"/>
          <w:szCs w:val="22"/>
          <w:lang w:eastAsia="es-CO"/>
        </w:rPr>
      </w:pPr>
      <w:hyperlink r:id="rId27" w:anchor="_Toc41335529" w:history="1">
        <w:r w:rsidR="004771CE" w:rsidRPr="00E4190C">
          <w:rPr>
            <w:rStyle w:val="Hipervnculo"/>
            <w:noProof/>
          </w:rPr>
          <w:t>Ilustración 18 Llamado de bloques a través de HTML</w:t>
        </w:r>
        <w:r w:rsidR="004771CE">
          <w:rPr>
            <w:noProof/>
            <w:webHidden/>
          </w:rPr>
          <w:tab/>
        </w:r>
        <w:r w:rsidR="004771CE">
          <w:rPr>
            <w:noProof/>
            <w:webHidden/>
          </w:rPr>
          <w:fldChar w:fldCharType="begin"/>
        </w:r>
        <w:r w:rsidR="004771CE">
          <w:rPr>
            <w:noProof/>
            <w:webHidden/>
          </w:rPr>
          <w:instrText xml:space="preserve"> PAGEREF _Toc41335529 \h </w:instrText>
        </w:r>
        <w:r w:rsidR="004771CE">
          <w:rPr>
            <w:noProof/>
            <w:webHidden/>
          </w:rPr>
        </w:r>
        <w:r w:rsidR="004771CE">
          <w:rPr>
            <w:noProof/>
            <w:webHidden/>
          </w:rPr>
          <w:fldChar w:fldCharType="separate"/>
        </w:r>
        <w:r w:rsidR="004771CE">
          <w:rPr>
            <w:noProof/>
            <w:webHidden/>
          </w:rPr>
          <w:t>22</w:t>
        </w:r>
        <w:r w:rsidR="004771CE">
          <w:rPr>
            <w:noProof/>
            <w:webHidden/>
          </w:rPr>
          <w:fldChar w:fldCharType="end"/>
        </w:r>
      </w:hyperlink>
    </w:p>
    <w:p w14:paraId="16009DF9" w14:textId="77777777" w:rsidR="004771CE" w:rsidRDefault="00A56FD1">
      <w:pPr>
        <w:pStyle w:val="Tabladeilustraciones"/>
        <w:tabs>
          <w:tab w:val="right" w:leader="dot" w:pos="8828"/>
        </w:tabs>
        <w:rPr>
          <w:rFonts w:eastAsiaTheme="minorEastAsia" w:cstheme="minorBidi"/>
          <w:smallCaps w:val="0"/>
          <w:noProof/>
          <w:sz w:val="22"/>
          <w:szCs w:val="22"/>
          <w:lang w:eastAsia="es-CO"/>
        </w:rPr>
      </w:pPr>
      <w:hyperlink r:id="rId28" w:anchor="_Toc41335530" w:history="1">
        <w:r w:rsidR="004771CE" w:rsidRPr="00E4190C">
          <w:rPr>
            <w:rStyle w:val="Hipervnculo"/>
            <w:noProof/>
          </w:rPr>
          <w:t>Ilustración 19 Compilación de Blockly</w:t>
        </w:r>
        <w:r w:rsidR="004771CE">
          <w:rPr>
            <w:noProof/>
            <w:webHidden/>
          </w:rPr>
          <w:tab/>
        </w:r>
        <w:r w:rsidR="004771CE">
          <w:rPr>
            <w:noProof/>
            <w:webHidden/>
          </w:rPr>
          <w:fldChar w:fldCharType="begin"/>
        </w:r>
        <w:r w:rsidR="004771CE">
          <w:rPr>
            <w:noProof/>
            <w:webHidden/>
          </w:rPr>
          <w:instrText xml:space="preserve"> PAGEREF _Toc41335530 \h </w:instrText>
        </w:r>
        <w:r w:rsidR="004771CE">
          <w:rPr>
            <w:noProof/>
            <w:webHidden/>
          </w:rPr>
        </w:r>
        <w:r w:rsidR="004771CE">
          <w:rPr>
            <w:noProof/>
            <w:webHidden/>
          </w:rPr>
          <w:fldChar w:fldCharType="separate"/>
        </w:r>
        <w:r w:rsidR="004771CE">
          <w:rPr>
            <w:noProof/>
            <w:webHidden/>
          </w:rPr>
          <w:t>22</w:t>
        </w:r>
        <w:r w:rsidR="004771CE">
          <w:rPr>
            <w:noProof/>
            <w:webHidden/>
          </w:rPr>
          <w:fldChar w:fldCharType="end"/>
        </w:r>
      </w:hyperlink>
    </w:p>
    <w:p w14:paraId="30B91387" w14:textId="77777777" w:rsidR="004771CE" w:rsidRDefault="00A56FD1">
      <w:pPr>
        <w:pStyle w:val="Tabladeilustraciones"/>
        <w:tabs>
          <w:tab w:val="right" w:leader="dot" w:pos="8828"/>
        </w:tabs>
        <w:rPr>
          <w:rFonts w:eastAsiaTheme="minorEastAsia" w:cstheme="minorBidi"/>
          <w:smallCaps w:val="0"/>
          <w:noProof/>
          <w:sz w:val="22"/>
          <w:szCs w:val="22"/>
          <w:lang w:eastAsia="es-CO"/>
        </w:rPr>
      </w:pPr>
      <w:hyperlink r:id="rId29" w:anchor="_Toc41335531" w:history="1">
        <w:r w:rsidR="004771CE" w:rsidRPr="00E4190C">
          <w:rPr>
            <w:rStyle w:val="Hipervnculo"/>
            <w:noProof/>
          </w:rPr>
          <w:t>Ilustración 20 Comprobación del bloque</w:t>
        </w:r>
        <w:r w:rsidR="004771CE">
          <w:rPr>
            <w:noProof/>
            <w:webHidden/>
          </w:rPr>
          <w:tab/>
        </w:r>
        <w:r w:rsidR="004771CE">
          <w:rPr>
            <w:noProof/>
            <w:webHidden/>
          </w:rPr>
          <w:fldChar w:fldCharType="begin"/>
        </w:r>
        <w:r w:rsidR="004771CE">
          <w:rPr>
            <w:noProof/>
            <w:webHidden/>
          </w:rPr>
          <w:instrText xml:space="preserve"> PAGEREF _Toc41335531 \h </w:instrText>
        </w:r>
        <w:r w:rsidR="004771CE">
          <w:rPr>
            <w:noProof/>
            <w:webHidden/>
          </w:rPr>
        </w:r>
        <w:r w:rsidR="004771CE">
          <w:rPr>
            <w:noProof/>
            <w:webHidden/>
          </w:rPr>
          <w:fldChar w:fldCharType="separate"/>
        </w:r>
        <w:r w:rsidR="004771CE">
          <w:rPr>
            <w:noProof/>
            <w:webHidden/>
          </w:rPr>
          <w:t>23</w:t>
        </w:r>
        <w:r w:rsidR="004771CE">
          <w:rPr>
            <w:noProof/>
            <w:webHidden/>
          </w:rPr>
          <w:fldChar w:fldCharType="end"/>
        </w:r>
      </w:hyperlink>
    </w:p>
    <w:p w14:paraId="472EF31E" w14:textId="77777777" w:rsidR="004771CE" w:rsidRDefault="00A56FD1">
      <w:pPr>
        <w:pStyle w:val="Tabladeilustraciones"/>
        <w:tabs>
          <w:tab w:val="right" w:leader="dot" w:pos="8828"/>
        </w:tabs>
        <w:rPr>
          <w:rFonts w:eastAsiaTheme="minorEastAsia" w:cstheme="minorBidi"/>
          <w:smallCaps w:val="0"/>
          <w:noProof/>
          <w:sz w:val="22"/>
          <w:szCs w:val="22"/>
          <w:lang w:eastAsia="es-CO"/>
        </w:rPr>
      </w:pPr>
      <w:hyperlink r:id="rId30" w:anchor="_Toc41335532" w:history="1">
        <w:r w:rsidR="004771CE" w:rsidRPr="00E4190C">
          <w:rPr>
            <w:rStyle w:val="Hipervnculo"/>
            <w:noProof/>
          </w:rPr>
          <w:t>Ilustración 21 Programación de un Blink con Blockly</w:t>
        </w:r>
        <w:r w:rsidR="004771CE">
          <w:rPr>
            <w:noProof/>
            <w:webHidden/>
          </w:rPr>
          <w:tab/>
        </w:r>
        <w:r w:rsidR="004771CE">
          <w:rPr>
            <w:noProof/>
            <w:webHidden/>
          </w:rPr>
          <w:fldChar w:fldCharType="begin"/>
        </w:r>
        <w:r w:rsidR="004771CE">
          <w:rPr>
            <w:noProof/>
            <w:webHidden/>
          </w:rPr>
          <w:instrText xml:space="preserve"> PAGEREF _Toc41335532 \h </w:instrText>
        </w:r>
        <w:r w:rsidR="004771CE">
          <w:rPr>
            <w:noProof/>
            <w:webHidden/>
          </w:rPr>
        </w:r>
        <w:r w:rsidR="004771CE">
          <w:rPr>
            <w:noProof/>
            <w:webHidden/>
          </w:rPr>
          <w:fldChar w:fldCharType="separate"/>
        </w:r>
        <w:r w:rsidR="004771CE">
          <w:rPr>
            <w:noProof/>
            <w:webHidden/>
          </w:rPr>
          <w:t>23</w:t>
        </w:r>
        <w:r w:rsidR="004771CE">
          <w:rPr>
            <w:noProof/>
            <w:webHidden/>
          </w:rPr>
          <w:fldChar w:fldCharType="end"/>
        </w:r>
      </w:hyperlink>
    </w:p>
    <w:p w14:paraId="6F318DE7" w14:textId="77777777" w:rsidR="004771CE" w:rsidRDefault="00A56FD1">
      <w:pPr>
        <w:pStyle w:val="Tabladeilustraciones"/>
        <w:tabs>
          <w:tab w:val="right" w:leader="dot" w:pos="8828"/>
        </w:tabs>
        <w:rPr>
          <w:rFonts w:eastAsiaTheme="minorEastAsia" w:cstheme="minorBidi"/>
          <w:smallCaps w:val="0"/>
          <w:noProof/>
          <w:sz w:val="22"/>
          <w:szCs w:val="22"/>
          <w:lang w:eastAsia="es-CO"/>
        </w:rPr>
      </w:pPr>
      <w:hyperlink r:id="rId31" w:anchor="_Toc41335533" w:history="1">
        <w:r w:rsidR="004771CE" w:rsidRPr="00E4190C">
          <w:rPr>
            <w:rStyle w:val="Hipervnculo"/>
            <w:noProof/>
          </w:rPr>
          <w:t>Ilustración 22 Código Python generado por Blockly</w:t>
        </w:r>
        <w:r w:rsidR="004771CE">
          <w:rPr>
            <w:noProof/>
            <w:webHidden/>
          </w:rPr>
          <w:tab/>
        </w:r>
        <w:r w:rsidR="004771CE">
          <w:rPr>
            <w:noProof/>
            <w:webHidden/>
          </w:rPr>
          <w:fldChar w:fldCharType="begin"/>
        </w:r>
        <w:r w:rsidR="004771CE">
          <w:rPr>
            <w:noProof/>
            <w:webHidden/>
          </w:rPr>
          <w:instrText xml:space="preserve"> PAGEREF _Toc41335533 \h </w:instrText>
        </w:r>
        <w:r w:rsidR="004771CE">
          <w:rPr>
            <w:noProof/>
            <w:webHidden/>
          </w:rPr>
        </w:r>
        <w:r w:rsidR="004771CE">
          <w:rPr>
            <w:noProof/>
            <w:webHidden/>
          </w:rPr>
          <w:fldChar w:fldCharType="separate"/>
        </w:r>
        <w:r w:rsidR="004771CE">
          <w:rPr>
            <w:noProof/>
            <w:webHidden/>
          </w:rPr>
          <w:t>24</w:t>
        </w:r>
        <w:r w:rsidR="004771CE">
          <w:rPr>
            <w:noProof/>
            <w:webHidden/>
          </w:rPr>
          <w:fldChar w:fldCharType="end"/>
        </w:r>
      </w:hyperlink>
    </w:p>
    <w:p w14:paraId="5B1DC61C" w14:textId="77777777" w:rsidR="004771CE" w:rsidRDefault="00A56FD1">
      <w:pPr>
        <w:pStyle w:val="Tabladeilustraciones"/>
        <w:tabs>
          <w:tab w:val="right" w:leader="dot" w:pos="8828"/>
        </w:tabs>
        <w:rPr>
          <w:rFonts w:eastAsiaTheme="minorEastAsia" w:cstheme="minorBidi"/>
          <w:smallCaps w:val="0"/>
          <w:noProof/>
          <w:sz w:val="22"/>
          <w:szCs w:val="22"/>
          <w:lang w:eastAsia="es-CO"/>
        </w:rPr>
      </w:pPr>
      <w:hyperlink r:id="rId32" w:anchor="_Toc41335534" w:history="1">
        <w:r w:rsidR="004771CE" w:rsidRPr="00E4190C">
          <w:rPr>
            <w:rStyle w:val="Hipervnculo"/>
            <w:noProof/>
          </w:rPr>
          <w:t>Ilustración 23 Código JavaScript para enviar archivos Python por WebSocket</w:t>
        </w:r>
        <w:r w:rsidR="004771CE">
          <w:rPr>
            <w:noProof/>
            <w:webHidden/>
          </w:rPr>
          <w:tab/>
        </w:r>
        <w:r w:rsidR="004771CE">
          <w:rPr>
            <w:noProof/>
            <w:webHidden/>
          </w:rPr>
          <w:fldChar w:fldCharType="begin"/>
        </w:r>
        <w:r w:rsidR="004771CE">
          <w:rPr>
            <w:noProof/>
            <w:webHidden/>
          </w:rPr>
          <w:instrText xml:space="preserve"> PAGEREF _Toc41335534 \h </w:instrText>
        </w:r>
        <w:r w:rsidR="004771CE">
          <w:rPr>
            <w:noProof/>
            <w:webHidden/>
          </w:rPr>
        </w:r>
        <w:r w:rsidR="004771CE">
          <w:rPr>
            <w:noProof/>
            <w:webHidden/>
          </w:rPr>
          <w:fldChar w:fldCharType="separate"/>
        </w:r>
        <w:r w:rsidR="004771CE">
          <w:rPr>
            <w:noProof/>
            <w:webHidden/>
          </w:rPr>
          <w:t>25</w:t>
        </w:r>
        <w:r w:rsidR="004771CE">
          <w:rPr>
            <w:noProof/>
            <w:webHidden/>
          </w:rPr>
          <w:fldChar w:fldCharType="end"/>
        </w:r>
      </w:hyperlink>
    </w:p>
    <w:p w14:paraId="20460F4B" w14:textId="77777777" w:rsidR="004771CE" w:rsidRDefault="00A56FD1">
      <w:pPr>
        <w:pStyle w:val="Tabladeilustraciones"/>
        <w:tabs>
          <w:tab w:val="right" w:leader="dot" w:pos="8828"/>
        </w:tabs>
        <w:rPr>
          <w:rFonts w:eastAsiaTheme="minorEastAsia" w:cstheme="minorBidi"/>
          <w:smallCaps w:val="0"/>
          <w:noProof/>
          <w:sz w:val="22"/>
          <w:szCs w:val="22"/>
          <w:lang w:eastAsia="es-CO"/>
        </w:rPr>
      </w:pPr>
      <w:hyperlink r:id="rId33" w:anchor="_Toc41335535" w:history="1">
        <w:r w:rsidR="004771CE" w:rsidRPr="00E4190C">
          <w:rPr>
            <w:rStyle w:val="Hipervnculo"/>
            <w:noProof/>
          </w:rPr>
          <w:t>Ilustración 24 Proceso para conexión WebSocket</w:t>
        </w:r>
        <w:r w:rsidR="004771CE">
          <w:rPr>
            <w:noProof/>
            <w:webHidden/>
          </w:rPr>
          <w:tab/>
        </w:r>
        <w:r w:rsidR="004771CE">
          <w:rPr>
            <w:noProof/>
            <w:webHidden/>
          </w:rPr>
          <w:fldChar w:fldCharType="begin"/>
        </w:r>
        <w:r w:rsidR="004771CE">
          <w:rPr>
            <w:noProof/>
            <w:webHidden/>
          </w:rPr>
          <w:instrText xml:space="preserve"> PAGEREF _Toc41335535 \h </w:instrText>
        </w:r>
        <w:r w:rsidR="004771CE">
          <w:rPr>
            <w:noProof/>
            <w:webHidden/>
          </w:rPr>
        </w:r>
        <w:r w:rsidR="004771CE">
          <w:rPr>
            <w:noProof/>
            <w:webHidden/>
          </w:rPr>
          <w:fldChar w:fldCharType="separate"/>
        </w:r>
        <w:r w:rsidR="004771CE">
          <w:rPr>
            <w:noProof/>
            <w:webHidden/>
          </w:rPr>
          <w:t>25</w:t>
        </w:r>
        <w:r w:rsidR="004771CE">
          <w:rPr>
            <w:noProof/>
            <w:webHidden/>
          </w:rPr>
          <w:fldChar w:fldCharType="end"/>
        </w:r>
      </w:hyperlink>
    </w:p>
    <w:p w14:paraId="3AC57209" w14:textId="77777777" w:rsidR="004771CE" w:rsidRDefault="00A56FD1">
      <w:pPr>
        <w:pStyle w:val="Tabladeilustraciones"/>
        <w:tabs>
          <w:tab w:val="right" w:leader="dot" w:pos="8828"/>
        </w:tabs>
        <w:rPr>
          <w:rFonts w:eastAsiaTheme="minorEastAsia" w:cstheme="minorBidi"/>
          <w:smallCaps w:val="0"/>
          <w:noProof/>
          <w:sz w:val="22"/>
          <w:szCs w:val="22"/>
          <w:lang w:eastAsia="es-CO"/>
        </w:rPr>
      </w:pPr>
      <w:hyperlink r:id="rId34" w:anchor="_Toc41335536" w:history="1">
        <w:r w:rsidR="004771CE" w:rsidRPr="00E4190C">
          <w:rPr>
            <w:rStyle w:val="Hipervnculo"/>
            <w:noProof/>
          </w:rPr>
          <w:t>Ilustración 25 Ingreso de Dirección IP de la tarjeta ESP32</w:t>
        </w:r>
        <w:r w:rsidR="004771CE">
          <w:rPr>
            <w:noProof/>
            <w:webHidden/>
          </w:rPr>
          <w:tab/>
        </w:r>
        <w:r w:rsidR="004771CE">
          <w:rPr>
            <w:noProof/>
            <w:webHidden/>
          </w:rPr>
          <w:fldChar w:fldCharType="begin"/>
        </w:r>
        <w:r w:rsidR="004771CE">
          <w:rPr>
            <w:noProof/>
            <w:webHidden/>
          </w:rPr>
          <w:instrText xml:space="preserve"> PAGEREF _Toc41335536 \h </w:instrText>
        </w:r>
        <w:r w:rsidR="004771CE">
          <w:rPr>
            <w:noProof/>
            <w:webHidden/>
          </w:rPr>
        </w:r>
        <w:r w:rsidR="004771CE">
          <w:rPr>
            <w:noProof/>
            <w:webHidden/>
          </w:rPr>
          <w:fldChar w:fldCharType="separate"/>
        </w:r>
        <w:r w:rsidR="004771CE">
          <w:rPr>
            <w:noProof/>
            <w:webHidden/>
          </w:rPr>
          <w:t>26</w:t>
        </w:r>
        <w:r w:rsidR="004771CE">
          <w:rPr>
            <w:noProof/>
            <w:webHidden/>
          </w:rPr>
          <w:fldChar w:fldCharType="end"/>
        </w:r>
      </w:hyperlink>
    </w:p>
    <w:p w14:paraId="43B4892D" w14:textId="77777777" w:rsidR="004771CE" w:rsidRDefault="00A56FD1">
      <w:pPr>
        <w:pStyle w:val="Tabladeilustraciones"/>
        <w:tabs>
          <w:tab w:val="right" w:leader="dot" w:pos="8828"/>
        </w:tabs>
        <w:rPr>
          <w:rFonts w:eastAsiaTheme="minorEastAsia" w:cstheme="minorBidi"/>
          <w:smallCaps w:val="0"/>
          <w:noProof/>
          <w:sz w:val="22"/>
          <w:szCs w:val="22"/>
          <w:lang w:eastAsia="es-CO"/>
        </w:rPr>
      </w:pPr>
      <w:hyperlink r:id="rId35" w:anchor="_Toc41335537" w:history="1">
        <w:r w:rsidR="004771CE" w:rsidRPr="00E4190C">
          <w:rPr>
            <w:rStyle w:val="Hipervnculo"/>
            <w:noProof/>
          </w:rPr>
          <w:t>Ilustración 26 ESP32 realizando Blink con un Led</w:t>
        </w:r>
        <w:r w:rsidR="004771CE">
          <w:rPr>
            <w:noProof/>
            <w:webHidden/>
          </w:rPr>
          <w:tab/>
        </w:r>
        <w:r w:rsidR="004771CE">
          <w:rPr>
            <w:noProof/>
            <w:webHidden/>
          </w:rPr>
          <w:fldChar w:fldCharType="begin"/>
        </w:r>
        <w:r w:rsidR="004771CE">
          <w:rPr>
            <w:noProof/>
            <w:webHidden/>
          </w:rPr>
          <w:instrText xml:space="preserve"> PAGEREF _Toc41335537 \h </w:instrText>
        </w:r>
        <w:r w:rsidR="004771CE">
          <w:rPr>
            <w:noProof/>
            <w:webHidden/>
          </w:rPr>
        </w:r>
        <w:r w:rsidR="004771CE">
          <w:rPr>
            <w:noProof/>
            <w:webHidden/>
          </w:rPr>
          <w:fldChar w:fldCharType="separate"/>
        </w:r>
        <w:r w:rsidR="004771CE">
          <w:rPr>
            <w:noProof/>
            <w:webHidden/>
          </w:rPr>
          <w:t>26</w:t>
        </w:r>
        <w:r w:rsidR="004771CE">
          <w:rPr>
            <w:noProof/>
            <w:webHidden/>
          </w:rPr>
          <w:fldChar w:fldCharType="end"/>
        </w:r>
      </w:hyperlink>
    </w:p>
    <w:p w14:paraId="7FFF6F3E" w14:textId="77777777" w:rsidR="004771CE" w:rsidRDefault="00A56FD1">
      <w:pPr>
        <w:pStyle w:val="Tabladeilustraciones"/>
        <w:tabs>
          <w:tab w:val="right" w:leader="dot" w:pos="8828"/>
        </w:tabs>
        <w:rPr>
          <w:rFonts w:eastAsiaTheme="minorEastAsia" w:cstheme="minorBidi"/>
          <w:smallCaps w:val="0"/>
          <w:noProof/>
          <w:sz w:val="22"/>
          <w:szCs w:val="22"/>
          <w:lang w:eastAsia="es-CO"/>
        </w:rPr>
      </w:pPr>
      <w:hyperlink r:id="rId36" w:anchor="_Toc41335538" w:history="1">
        <w:r w:rsidR="004771CE" w:rsidRPr="00E4190C">
          <w:rPr>
            <w:rStyle w:val="Hipervnculo"/>
            <w:noProof/>
          </w:rPr>
          <w:t>Ilustración 27 Lectura de archivos internos de la tarjeta ESP32</w:t>
        </w:r>
        <w:r w:rsidR="004771CE">
          <w:rPr>
            <w:noProof/>
            <w:webHidden/>
          </w:rPr>
          <w:tab/>
        </w:r>
        <w:r w:rsidR="004771CE">
          <w:rPr>
            <w:noProof/>
            <w:webHidden/>
          </w:rPr>
          <w:fldChar w:fldCharType="begin"/>
        </w:r>
        <w:r w:rsidR="004771CE">
          <w:rPr>
            <w:noProof/>
            <w:webHidden/>
          </w:rPr>
          <w:instrText xml:space="preserve"> PAGEREF _Toc41335538 \h </w:instrText>
        </w:r>
        <w:r w:rsidR="004771CE">
          <w:rPr>
            <w:noProof/>
            <w:webHidden/>
          </w:rPr>
        </w:r>
        <w:r w:rsidR="004771CE">
          <w:rPr>
            <w:noProof/>
            <w:webHidden/>
          </w:rPr>
          <w:fldChar w:fldCharType="separate"/>
        </w:r>
        <w:r w:rsidR="004771CE">
          <w:rPr>
            <w:noProof/>
            <w:webHidden/>
          </w:rPr>
          <w:t>27</w:t>
        </w:r>
        <w:r w:rsidR="004771CE">
          <w:rPr>
            <w:noProof/>
            <w:webHidden/>
          </w:rPr>
          <w:fldChar w:fldCharType="end"/>
        </w:r>
      </w:hyperlink>
    </w:p>
    <w:p w14:paraId="055B8CF2" w14:textId="77777777" w:rsidR="004771CE" w:rsidRDefault="00A56FD1">
      <w:pPr>
        <w:pStyle w:val="Tabladeilustraciones"/>
        <w:tabs>
          <w:tab w:val="right" w:leader="dot" w:pos="8828"/>
        </w:tabs>
        <w:rPr>
          <w:rFonts w:eastAsiaTheme="minorEastAsia" w:cstheme="minorBidi"/>
          <w:smallCaps w:val="0"/>
          <w:noProof/>
          <w:sz w:val="22"/>
          <w:szCs w:val="22"/>
          <w:lang w:eastAsia="es-CO"/>
        </w:rPr>
      </w:pPr>
      <w:hyperlink r:id="rId37" w:anchor="_Toc41335539" w:history="1">
        <w:r w:rsidR="004771CE" w:rsidRPr="00E4190C">
          <w:rPr>
            <w:rStyle w:val="Hipervnculo"/>
            <w:noProof/>
          </w:rPr>
          <w:t>Ilustración 28 Distancias del HC-SR04 en centimetros</w:t>
        </w:r>
        <w:r w:rsidR="004771CE">
          <w:rPr>
            <w:noProof/>
            <w:webHidden/>
          </w:rPr>
          <w:tab/>
        </w:r>
        <w:r w:rsidR="004771CE">
          <w:rPr>
            <w:noProof/>
            <w:webHidden/>
          </w:rPr>
          <w:fldChar w:fldCharType="begin"/>
        </w:r>
        <w:r w:rsidR="004771CE">
          <w:rPr>
            <w:noProof/>
            <w:webHidden/>
          </w:rPr>
          <w:instrText xml:space="preserve"> PAGEREF _Toc41335539 \h </w:instrText>
        </w:r>
        <w:r w:rsidR="004771CE">
          <w:rPr>
            <w:noProof/>
            <w:webHidden/>
          </w:rPr>
        </w:r>
        <w:r w:rsidR="004771CE">
          <w:rPr>
            <w:noProof/>
            <w:webHidden/>
          </w:rPr>
          <w:fldChar w:fldCharType="separate"/>
        </w:r>
        <w:r w:rsidR="004771CE">
          <w:rPr>
            <w:noProof/>
            <w:webHidden/>
          </w:rPr>
          <w:t>28</w:t>
        </w:r>
        <w:r w:rsidR="004771CE">
          <w:rPr>
            <w:noProof/>
            <w:webHidden/>
          </w:rPr>
          <w:fldChar w:fldCharType="end"/>
        </w:r>
      </w:hyperlink>
    </w:p>
    <w:p w14:paraId="243AD74A" w14:textId="77777777" w:rsidR="004771CE" w:rsidRDefault="00A56FD1">
      <w:pPr>
        <w:pStyle w:val="Tabladeilustraciones"/>
        <w:tabs>
          <w:tab w:val="right" w:leader="dot" w:pos="8828"/>
        </w:tabs>
        <w:rPr>
          <w:rFonts w:eastAsiaTheme="minorEastAsia" w:cstheme="minorBidi"/>
          <w:smallCaps w:val="0"/>
          <w:noProof/>
          <w:sz w:val="22"/>
          <w:szCs w:val="22"/>
          <w:lang w:eastAsia="es-CO"/>
        </w:rPr>
      </w:pPr>
      <w:hyperlink r:id="rId38" w:anchor="_Toc41335540" w:history="1">
        <w:r w:rsidR="004771CE" w:rsidRPr="00E4190C">
          <w:rPr>
            <w:rStyle w:val="Hipervnculo"/>
            <w:noProof/>
          </w:rPr>
          <w:t>Ilustración 29 Datos obtenidos del MPU6050</w:t>
        </w:r>
        <w:r w:rsidR="004771CE">
          <w:rPr>
            <w:noProof/>
            <w:webHidden/>
          </w:rPr>
          <w:tab/>
        </w:r>
        <w:r w:rsidR="004771CE">
          <w:rPr>
            <w:noProof/>
            <w:webHidden/>
          </w:rPr>
          <w:fldChar w:fldCharType="begin"/>
        </w:r>
        <w:r w:rsidR="004771CE">
          <w:rPr>
            <w:noProof/>
            <w:webHidden/>
          </w:rPr>
          <w:instrText xml:space="preserve"> PAGEREF _Toc41335540 \h </w:instrText>
        </w:r>
        <w:r w:rsidR="004771CE">
          <w:rPr>
            <w:noProof/>
            <w:webHidden/>
          </w:rPr>
        </w:r>
        <w:r w:rsidR="004771CE">
          <w:rPr>
            <w:noProof/>
            <w:webHidden/>
          </w:rPr>
          <w:fldChar w:fldCharType="separate"/>
        </w:r>
        <w:r w:rsidR="004771CE">
          <w:rPr>
            <w:noProof/>
            <w:webHidden/>
          </w:rPr>
          <w:t>29</w:t>
        </w:r>
        <w:r w:rsidR="004771CE">
          <w:rPr>
            <w:noProof/>
            <w:webHidden/>
          </w:rPr>
          <w:fldChar w:fldCharType="end"/>
        </w:r>
      </w:hyperlink>
    </w:p>
    <w:p w14:paraId="0061EE47" w14:textId="77777777" w:rsidR="004771CE" w:rsidRDefault="00A56FD1">
      <w:pPr>
        <w:pStyle w:val="Tabladeilustraciones"/>
        <w:tabs>
          <w:tab w:val="right" w:leader="dot" w:pos="8828"/>
        </w:tabs>
        <w:rPr>
          <w:rFonts w:eastAsiaTheme="minorEastAsia" w:cstheme="minorBidi"/>
          <w:smallCaps w:val="0"/>
          <w:noProof/>
          <w:sz w:val="22"/>
          <w:szCs w:val="22"/>
          <w:lang w:eastAsia="es-CO"/>
        </w:rPr>
      </w:pPr>
      <w:hyperlink r:id="rId39" w:anchor="_Toc41335541" w:history="1">
        <w:r w:rsidR="004771CE" w:rsidRPr="00E4190C">
          <w:rPr>
            <w:rStyle w:val="Hipervnculo"/>
            <w:noProof/>
          </w:rPr>
          <w:t>Ilustración 30 Prueba con NeoPixel</w:t>
        </w:r>
        <w:r w:rsidR="004771CE">
          <w:rPr>
            <w:noProof/>
            <w:webHidden/>
          </w:rPr>
          <w:tab/>
        </w:r>
        <w:r w:rsidR="004771CE">
          <w:rPr>
            <w:noProof/>
            <w:webHidden/>
          </w:rPr>
          <w:fldChar w:fldCharType="begin"/>
        </w:r>
        <w:r w:rsidR="004771CE">
          <w:rPr>
            <w:noProof/>
            <w:webHidden/>
          </w:rPr>
          <w:instrText xml:space="preserve"> PAGEREF _Toc41335541 \h </w:instrText>
        </w:r>
        <w:r w:rsidR="004771CE">
          <w:rPr>
            <w:noProof/>
            <w:webHidden/>
          </w:rPr>
        </w:r>
        <w:r w:rsidR="004771CE">
          <w:rPr>
            <w:noProof/>
            <w:webHidden/>
          </w:rPr>
          <w:fldChar w:fldCharType="separate"/>
        </w:r>
        <w:r w:rsidR="004771CE">
          <w:rPr>
            <w:noProof/>
            <w:webHidden/>
          </w:rPr>
          <w:t>29</w:t>
        </w:r>
        <w:r w:rsidR="004771CE">
          <w:rPr>
            <w:noProof/>
            <w:webHidden/>
          </w:rPr>
          <w:fldChar w:fldCharType="end"/>
        </w:r>
      </w:hyperlink>
    </w:p>
    <w:p w14:paraId="47FEDCB4" w14:textId="77777777" w:rsidR="004771CE" w:rsidRDefault="00A56FD1">
      <w:pPr>
        <w:pStyle w:val="Tabladeilustraciones"/>
        <w:tabs>
          <w:tab w:val="right" w:leader="dot" w:pos="8828"/>
        </w:tabs>
        <w:rPr>
          <w:rFonts w:eastAsiaTheme="minorEastAsia" w:cstheme="minorBidi"/>
          <w:smallCaps w:val="0"/>
          <w:noProof/>
          <w:sz w:val="22"/>
          <w:szCs w:val="22"/>
          <w:lang w:eastAsia="es-CO"/>
        </w:rPr>
      </w:pPr>
      <w:hyperlink r:id="rId40" w:anchor="_Toc41335542" w:history="1">
        <w:r w:rsidR="004771CE" w:rsidRPr="00E4190C">
          <w:rPr>
            <w:rStyle w:val="Hipervnculo"/>
            <w:noProof/>
          </w:rPr>
          <w:t>Ilustración 31 Buzzer conectado a una ESP32</w:t>
        </w:r>
        <w:r w:rsidR="004771CE">
          <w:rPr>
            <w:noProof/>
            <w:webHidden/>
          </w:rPr>
          <w:tab/>
        </w:r>
        <w:r w:rsidR="004771CE">
          <w:rPr>
            <w:noProof/>
            <w:webHidden/>
          </w:rPr>
          <w:fldChar w:fldCharType="begin"/>
        </w:r>
        <w:r w:rsidR="004771CE">
          <w:rPr>
            <w:noProof/>
            <w:webHidden/>
          </w:rPr>
          <w:instrText xml:space="preserve"> PAGEREF _Toc41335542 \h </w:instrText>
        </w:r>
        <w:r w:rsidR="004771CE">
          <w:rPr>
            <w:noProof/>
            <w:webHidden/>
          </w:rPr>
        </w:r>
        <w:r w:rsidR="004771CE">
          <w:rPr>
            <w:noProof/>
            <w:webHidden/>
          </w:rPr>
          <w:fldChar w:fldCharType="separate"/>
        </w:r>
        <w:r w:rsidR="004771CE">
          <w:rPr>
            <w:noProof/>
            <w:webHidden/>
          </w:rPr>
          <w:t>30</w:t>
        </w:r>
        <w:r w:rsidR="004771CE">
          <w:rPr>
            <w:noProof/>
            <w:webHidden/>
          </w:rPr>
          <w:fldChar w:fldCharType="end"/>
        </w:r>
      </w:hyperlink>
    </w:p>
    <w:p w14:paraId="1765C71A" w14:textId="77777777" w:rsidR="00043D24" w:rsidRDefault="004771CE" w:rsidP="00D172F6">
      <w:r>
        <w:fldChar w:fldCharType="end"/>
      </w:r>
    </w:p>
    <w:p w14:paraId="3693ECEA" w14:textId="77777777" w:rsidR="00043D24" w:rsidRDefault="00043D24" w:rsidP="00D172F6"/>
    <w:p w14:paraId="63F496E3" w14:textId="77777777" w:rsidR="00043D24" w:rsidRDefault="00043D24" w:rsidP="00D172F6"/>
    <w:p w14:paraId="394D600D" w14:textId="77777777" w:rsidR="00043D24" w:rsidRDefault="00043D24" w:rsidP="00D172F6"/>
    <w:p w14:paraId="686AA78A" w14:textId="77777777" w:rsidR="00043D24" w:rsidRDefault="00043D24" w:rsidP="00D172F6"/>
    <w:p w14:paraId="5EAA4AA6" w14:textId="77777777" w:rsidR="00043D24" w:rsidRDefault="00043D24" w:rsidP="00D172F6"/>
    <w:p w14:paraId="45FEA343" w14:textId="77777777" w:rsidR="00043D24" w:rsidRDefault="00043D24" w:rsidP="00D172F6"/>
    <w:p w14:paraId="54CA1CD4" w14:textId="77777777" w:rsidR="00043D24" w:rsidRDefault="00043D24" w:rsidP="00DA606D">
      <w:pPr>
        <w:ind w:left="0" w:firstLine="0"/>
      </w:pPr>
    </w:p>
    <w:p w14:paraId="68C0C289" w14:textId="77777777" w:rsidR="00043D24" w:rsidRDefault="00043D24" w:rsidP="00D172F6"/>
    <w:p w14:paraId="45F3F396" w14:textId="77777777" w:rsidR="00043D24" w:rsidRDefault="00043D24" w:rsidP="00DA606D">
      <w:pPr>
        <w:ind w:left="0" w:firstLine="0"/>
      </w:pPr>
    </w:p>
    <w:p w14:paraId="3AD497F6" w14:textId="77777777" w:rsidR="004672E9" w:rsidRDefault="004672E9" w:rsidP="003F2E71">
      <w:pPr>
        <w:ind w:left="0" w:firstLine="0"/>
        <w:sectPr w:rsidR="004672E9" w:rsidSect="004672E9">
          <w:pgSz w:w="12240" w:h="15840"/>
          <w:pgMar w:top="1417" w:right="1701" w:bottom="1417" w:left="1701" w:header="708" w:footer="708" w:gutter="0"/>
          <w:cols w:space="708"/>
          <w:titlePg/>
          <w:docGrid w:linePitch="360"/>
        </w:sectPr>
      </w:pPr>
    </w:p>
    <w:p w14:paraId="08D68360" w14:textId="77777777" w:rsidR="00CC4213" w:rsidRDefault="00CC4213" w:rsidP="003F2E71">
      <w:pPr>
        <w:ind w:left="0" w:firstLine="0"/>
      </w:pPr>
    </w:p>
    <w:p w14:paraId="287AA689" w14:textId="77777777" w:rsidR="00280D18" w:rsidRDefault="00280D18" w:rsidP="002C0F93">
      <w:pPr>
        <w:pStyle w:val="Ttulo1"/>
        <w:spacing w:before="0" w:line="480" w:lineRule="auto"/>
        <w:ind w:left="0"/>
        <w:jc w:val="center"/>
        <w:rPr>
          <w:rFonts w:cs="Times New Roman"/>
        </w:rPr>
      </w:pPr>
      <w:bookmarkStart w:id="2" w:name="_Toc16493147"/>
      <w:bookmarkStart w:id="3" w:name="_Toc41335616"/>
      <w:commentRangeStart w:id="4"/>
      <w:commentRangeStart w:id="5"/>
      <w:commentRangeStart w:id="6"/>
      <w:r w:rsidRPr="00FD0AA3">
        <w:rPr>
          <w:rFonts w:cs="Times New Roman"/>
        </w:rPr>
        <w:t>Definición del problema</w:t>
      </w:r>
      <w:bookmarkEnd w:id="2"/>
      <w:bookmarkEnd w:id="3"/>
      <w:commentRangeEnd w:id="4"/>
      <w:r w:rsidR="002C0F93">
        <w:rPr>
          <w:rStyle w:val="Refdecomentario"/>
          <w:rFonts w:eastAsiaTheme="minorHAnsi" w:cstheme="minorBidi"/>
          <w:b w:val="0"/>
          <w:color w:val="auto"/>
          <w:lang w:eastAsia="en-US"/>
        </w:rPr>
        <w:commentReference w:id="4"/>
      </w:r>
      <w:commentRangeEnd w:id="5"/>
      <w:r w:rsidR="000A0A65">
        <w:rPr>
          <w:rStyle w:val="Refdecomentario"/>
          <w:rFonts w:eastAsiaTheme="minorHAnsi" w:cstheme="minorBidi"/>
          <w:b w:val="0"/>
          <w:color w:val="auto"/>
          <w:lang w:eastAsia="en-US"/>
        </w:rPr>
        <w:commentReference w:id="5"/>
      </w:r>
      <w:commentRangeEnd w:id="6"/>
      <w:r w:rsidR="000A0A65">
        <w:rPr>
          <w:rStyle w:val="Refdecomentario"/>
          <w:rFonts w:eastAsiaTheme="minorHAnsi" w:cstheme="minorBidi"/>
          <w:b w:val="0"/>
          <w:color w:val="auto"/>
          <w:lang w:eastAsia="en-US"/>
        </w:rPr>
        <w:commentReference w:id="6"/>
      </w:r>
    </w:p>
    <w:p w14:paraId="04539324" w14:textId="77777777" w:rsidR="002C0F93" w:rsidRPr="002C0F93" w:rsidRDefault="002C0F93" w:rsidP="002C0F93">
      <w:pPr>
        <w:rPr>
          <w:lang w:eastAsia="es-CO"/>
        </w:rPr>
      </w:pPr>
    </w:p>
    <w:p w14:paraId="1540767E" w14:textId="77777777" w:rsidR="00280D18" w:rsidRPr="00FD0AA3" w:rsidRDefault="00280D18">
      <w:pPr>
        <w:spacing w:after="0" w:line="480" w:lineRule="auto"/>
        <w:ind w:left="0" w:firstLine="432"/>
        <w:jc w:val="both"/>
        <w:rPr>
          <w:rFonts w:eastAsia="Times New Roman" w:cs="Times New Roman"/>
          <w:color w:val="000000"/>
          <w:szCs w:val="26"/>
          <w:lang w:eastAsia="es-CO"/>
        </w:rPr>
        <w:pPrChange w:id="7" w:author="Steven Ortiz" w:date="2020-07-03T18:38:00Z">
          <w:pPr>
            <w:spacing w:after="0" w:line="480" w:lineRule="auto"/>
            <w:ind w:left="0" w:firstLine="432"/>
          </w:pPr>
        </w:pPrChange>
      </w:pPr>
      <w:r w:rsidRPr="00FD0AA3">
        <w:rPr>
          <w:rFonts w:eastAsia="Times New Roman" w:cs="Times New Roman"/>
          <w:color w:val="000000"/>
          <w:szCs w:val="26"/>
          <w:lang w:eastAsia="es-CO"/>
        </w:rPr>
        <w:t>El arte, como lo es la música</w:t>
      </w:r>
      <w:r w:rsidR="00546384">
        <w:rPr>
          <w:rFonts w:eastAsia="Times New Roman" w:cs="Times New Roman"/>
          <w:color w:val="000000"/>
          <w:szCs w:val="26"/>
          <w:lang w:eastAsia="es-CO"/>
        </w:rPr>
        <w:t xml:space="preserve"> </w:t>
      </w:r>
      <w:r w:rsidRPr="00FD0AA3">
        <w:rPr>
          <w:rFonts w:eastAsia="Times New Roman" w:cs="Times New Roman"/>
          <w:color w:val="000000"/>
          <w:szCs w:val="26"/>
          <w:lang w:eastAsia="es-CO"/>
        </w:rPr>
        <w:t xml:space="preserve">requiere </w:t>
      </w:r>
      <w:r w:rsidR="00546384" w:rsidRPr="00FD0AA3">
        <w:rPr>
          <w:rFonts w:eastAsia="Times New Roman" w:cs="Times New Roman"/>
          <w:color w:val="000000"/>
          <w:szCs w:val="26"/>
          <w:lang w:eastAsia="es-CO"/>
        </w:rPr>
        <w:t>tiempo</w:t>
      </w:r>
      <w:r w:rsidR="00546384">
        <w:rPr>
          <w:rFonts w:eastAsia="Times New Roman" w:cs="Times New Roman"/>
          <w:color w:val="000000"/>
          <w:szCs w:val="26"/>
          <w:lang w:eastAsia="es-CO"/>
        </w:rPr>
        <w:t>,</w:t>
      </w:r>
      <w:r w:rsidR="00546384" w:rsidRPr="00FD0AA3">
        <w:rPr>
          <w:rFonts w:eastAsia="Times New Roman" w:cs="Times New Roman"/>
          <w:color w:val="000000"/>
          <w:szCs w:val="26"/>
          <w:lang w:eastAsia="es-CO"/>
        </w:rPr>
        <w:t xml:space="preserve"> persistencia</w:t>
      </w:r>
      <w:r w:rsidRPr="00FD0AA3">
        <w:rPr>
          <w:rFonts w:eastAsia="Times New Roman" w:cs="Times New Roman"/>
          <w:color w:val="000000"/>
          <w:szCs w:val="26"/>
          <w:lang w:eastAsia="es-CO"/>
        </w:rPr>
        <w:t xml:space="preserve"> y </w:t>
      </w:r>
      <w:r w:rsidR="00116EA6">
        <w:rPr>
          <w:rFonts w:eastAsia="Times New Roman" w:cs="Times New Roman"/>
          <w:color w:val="000000"/>
          <w:szCs w:val="26"/>
          <w:lang w:eastAsia="es-CO"/>
        </w:rPr>
        <w:t>un gusto por lo que se hace. Cua</w:t>
      </w:r>
      <w:r w:rsidRPr="00FD0AA3">
        <w:rPr>
          <w:rFonts w:eastAsia="Times New Roman" w:cs="Times New Roman"/>
          <w:color w:val="000000"/>
          <w:szCs w:val="26"/>
          <w:lang w:eastAsia="es-CO"/>
        </w:rPr>
        <w:t>ndo se aprende a tocar un instrumento tradicional, se mejoran las habilidades en varias áreas: mayor creatividad, mejor coordinación corporal, mejora la memoria y la inteligencia sensorial, entre otras</w:t>
      </w:r>
      <w:r w:rsidR="00DA606D">
        <w:rPr>
          <w:rFonts w:eastAsia="Times New Roman" w:cs="Times New Roman"/>
          <w:color w:val="000000"/>
          <w:szCs w:val="26"/>
          <w:lang w:eastAsia="es-CO"/>
        </w:rPr>
        <w:t>.</w:t>
      </w:r>
    </w:p>
    <w:p w14:paraId="650E6BE7" w14:textId="77777777" w:rsidR="00280D18" w:rsidRPr="00DA606D" w:rsidRDefault="00280D18">
      <w:pPr>
        <w:spacing w:after="0" w:line="480" w:lineRule="auto"/>
        <w:ind w:left="0" w:firstLine="432"/>
        <w:jc w:val="both"/>
        <w:rPr>
          <w:rFonts w:eastAsia="Times New Roman" w:cs="Times New Roman"/>
          <w:color w:val="000000"/>
          <w:szCs w:val="26"/>
          <w:lang w:eastAsia="es-CO"/>
        </w:rPr>
        <w:pPrChange w:id="8" w:author="Steven Ortiz" w:date="2020-07-03T18:38:00Z">
          <w:pPr>
            <w:spacing w:after="0" w:line="480" w:lineRule="auto"/>
            <w:ind w:left="0" w:firstLine="432"/>
          </w:pPr>
        </w:pPrChange>
      </w:pPr>
      <w:r w:rsidRPr="00FD0AA3">
        <w:rPr>
          <w:rFonts w:eastAsia="Times New Roman" w:cs="Times New Roman"/>
          <w:color w:val="000000"/>
          <w:szCs w:val="26"/>
          <w:lang w:eastAsia="es-CO"/>
        </w:rPr>
        <w:t xml:space="preserve">Por su parte la educación científica y tecnológica, brinda herramientas para desarrollar un pensamiento crítico y aporta destrezas para la solución de problemas. En esta medida, se desarrolla un pensamiento computacional y estructural, que permite plasmar </w:t>
      </w:r>
      <w:r w:rsidR="00546384">
        <w:rPr>
          <w:rFonts w:eastAsia="Times New Roman" w:cs="Times New Roman"/>
          <w:color w:val="000000"/>
          <w:szCs w:val="26"/>
          <w:lang w:eastAsia="es-CO"/>
        </w:rPr>
        <w:t>la ciencia en la cotidianidad.</w:t>
      </w:r>
    </w:p>
    <w:p w14:paraId="754E7C98" w14:textId="77777777" w:rsidR="00280D18" w:rsidRDefault="00280D18">
      <w:pPr>
        <w:spacing w:after="0" w:line="480" w:lineRule="auto"/>
        <w:ind w:left="0" w:firstLine="432"/>
        <w:jc w:val="both"/>
        <w:rPr>
          <w:rFonts w:eastAsia="Times New Roman" w:cs="Times New Roman"/>
          <w:color w:val="000000"/>
          <w:szCs w:val="26"/>
          <w:lang w:eastAsia="es-CO"/>
        </w:rPr>
        <w:pPrChange w:id="9" w:author="Steven Ortiz" w:date="2020-07-03T18:38:00Z">
          <w:pPr>
            <w:spacing w:after="0" w:line="480" w:lineRule="auto"/>
            <w:ind w:left="0" w:firstLine="432"/>
          </w:pPr>
        </w:pPrChange>
      </w:pPr>
      <w:r w:rsidRPr="00FD0AA3">
        <w:rPr>
          <w:rFonts w:eastAsia="Times New Roman" w:cs="Times New Roman"/>
          <w:color w:val="000000"/>
          <w:szCs w:val="26"/>
          <w:lang w:eastAsia="es-CO"/>
        </w:rPr>
        <w:t xml:space="preserve">Por lo general, </w:t>
      </w:r>
      <w:r w:rsidR="00546384" w:rsidRPr="00FD0AA3">
        <w:rPr>
          <w:rFonts w:eastAsia="Times New Roman" w:cs="Times New Roman"/>
          <w:color w:val="000000"/>
          <w:szCs w:val="26"/>
          <w:lang w:eastAsia="es-CO"/>
        </w:rPr>
        <w:t>el aprendizaje de estas disciplinas se realiza</w:t>
      </w:r>
      <w:r w:rsidRPr="00FD0AA3">
        <w:rPr>
          <w:rFonts w:eastAsia="Times New Roman" w:cs="Times New Roman"/>
          <w:color w:val="000000"/>
          <w:szCs w:val="26"/>
          <w:lang w:eastAsia="es-CO"/>
        </w:rPr>
        <w:t xml:space="preserve"> de forma separada, para lo cual, </w:t>
      </w:r>
      <w:r w:rsidR="000F5067">
        <w:rPr>
          <w:rFonts w:eastAsia="Times New Roman" w:cs="Times New Roman"/>
          <w:color w:val="000000"/>
          <w:szCs w:val="26"/>
          <w:lang w:eastAsia="es-CO"/>
        </w:rPr>
        <w:t>MADI es un proyecto de la convocatoria interna financiada por la universidad ECCI donde busca diseñar, implementar y evaluar una plataforma de desarrollo electrónico basado en la interacción de la música algorítmica y la computación física (sensores y actuadores), en un contexto académico y hobbista; que opere en tiempo real con lenguajes de programación visuales, concurrentes y editables sobre la marcha.</w:t>
      </w:r>
    </w:p>
    <w:p w14:paraId="5F0EC0D6" w14:textId="77777777" w:rsidR="000F5067" w:rsidRPr="00DA606D" w:rsidDel="002C0F93" w:rsidRDefault="000F5067">
      <w:pPr>
        <w:spacing w:after="0" w:line="480" w:lineRule="auto"/>
        <w:ind w:left="0" w:firstLine="432"/>
        <w:jc w:val="both"/>
        <w:rPr>
          <w:del w:id="10" w:author="UECCI" w:date="2020-06-30T21:26:00Z"/>
          <w:rFonts w:eastAsia="Times New Roman" w:cs="Times New Roman"/>
          <w:color w:val="000000"/>
          <w:szCs w:val="26"/>
          <w:lang w:eastAsia="es-CO"/>
        </w:rPr>
        <w:pPrChange w:id="11" w:author="Steven Ortiz" w:date="2020-07-03T18:38:00Z">
          <w:pPr>
            <w:spacing w:after="0" w:line="480" w:lineRule="auto"/>
            <w:ind w:left="0" w:firstLine="432"/>
          </w:pPr>
        </w:pPrChange>
      </w:pPr>
    </w:p>
    <w:p w14:paraId="5408C80E" w14:textId="77777777" w:rsidR="005C3401" w:rsidRPr="00043D24" w:rsidRDefault="005C3401">
      <w:pPr>
        <w:spacing w:after="0" w:line="480" w:lineRule="auto"/>
        <w:ind w:left="0" w:firstLine="432"/>
        <w:jc w:val="both"/>
        <w:rPr>
          <w:rFonts w:eastAsia="Times New Roman" w:cs="Times New Roman"/>
          <w:color w:val="000000"/>
          <w:szCs w:val="26"/>
          <w:lang w:eastAsia="es-CO"/>
        </w:rPr>
        <w:pPrChange w:id="12" w:author="Steven Ortiz" w:date="2020-07-03T18:38:00Z">
          <w:pPr>
            <w:spacing w:after="0" w:line="480" w:lineRule="auto"/>
            <w:ind w:left="0" w:firstLine="432"/>
          </w:pPr>
        </w:pPrChange>
      </w:pPr>
      <w:bookmarkStart w:id="13" w:name="_Toc16493148"/>
      <w:r>
        <w:rPr>
          <w:rFonts w:eastAsia="Times New Roman" w:cs="Times New Roman"/>
          <w:color w:val="000000"/>
          <w:szCs w:val="26"/>
          <w:lang w:eastAsia="es-CO"/>
        </w:rPr>
        <w:t xml:space="preserve">En este sentido, ¿la programación por bloques es la herramienta más eficaz para el aprendizaje de la computación física y la música algorítmica, </w:t>
      </w:r>
      <w:r w:rsidRPr="00FD0AA3">
        <w:rPr>
          <w:rFonts w:eastAsia="Times New Roman" w:cs="Times New Roman"/>
          <w:color w:val="000000"/>
          <w:szCs w:val="26"/>
          <w:lang w:eastAsia="es-CO"/>
        </w:rPr>
        <w:t>aún sin que tengan el mínimo conocimiento de programación</w:t>
      </w:r>
      <w:r>
        <w:rPr>
          <w:rFonts w:eastAsia="Times New Roman" w:cs="Times New Roman"/>
          <w:color w:val="000000"/>
          <w:szCs w:val="26"/>
          <w:lang w:eastAsia="es-CO"/>
        </w:rPr>
        <w:t>?</w:t>
      </w:r>
      <w:r w:rsidR="00106EE3">
        <w:rPr>
          <w:rFonts w:eastAsia="Times New Roman" w:cs="Times New Roman"/>
          <w:color w:val="000000"/>
          <w:szCs w:val="26"/>
          <w:lang w:eastAsia="es-CO"/>
        </w:rPr>
        <w:t>, para ello es necesario generar una herramienta desarrollada en la universidad ECCI con todas las condiciones y requerimiento que permita llevar a cabo implementar herramientas de hardware y programación p</w:t>
      </w:r>
      <w:r w:rsidR="009F604F">
        <w:rPr>
          <w:rFonts w:eastAsia="Times New Roman" w:cs="Times New Roman"/>
          <w:color w:val="000000"/>
          <w:szCs w:val="26"/>
          <w:lang w:eastAsia="es-CO"/>
        </w:rPr>
        <w:t>or bloques, y pruebas para ello, que se adapte a los proyectos MADI y K3</w:t>
      </w:r>
      <w:ins w:id="14" w:author="UECCI" w:date="2020-06-30T21:26:00Z">
        <w:r w:rsidR="002C0F93">
          <w:rPr>
            <w:rFonts w:eastAsia="Times New Roman" w:cs="Times New Roman"/>
            <w:color w:val="000000"/>
            <w:szCs w:val="26"/>
            <w:lang w:eastAsia="es-CO"/>
          </w:rPr>
          <w:t>OS</w:t>
        </w:r>
      </w:ins>
      <w:del w:id="15" w:author="UECCI" w:date="2020-06-30T21:26:00Z">
        <w:r w:rsidR="009F604F" w:rsidDel="002C0F93">
          <w:rPr>
            <w:rFonts w:eastAsia="Times New Roman" w:cs="Times New Roman"/>
            <w:color w:val="000000"/>
            <w:szCs w:val="26"/>
            <w:lang w:eastAsia="es-CO"/>
          </w:rPr>
          <w:delText>0s</w:delText>
        </w:r>
      </w:del>
      <w:r w:rsidR="009F604F">
        <w:rPr>
          <w:rFonts w:eastAsia="Times New Roman" w:cs="Times New Roman"/>
          <w:color w:val="000000"/>
          <w:szCs w:val="26"/>
          <w:lang w:eastAsia="es-CO"/>
        </w:rPr>
        <w:t>.</w:t>
      </w:r>
    </w:p>
    <w:p w14:paraId="6FEF93A8" w14:textId="77777777" w:rsidR="00280D18" w:rsidRDefault="00BC3ABD">
      <w:pPr>
        <w:pStyle w:val="Ttulo1"/>
        <w:spacing w:line="480" w:lineRule="auto"/>
        <w:ind w:left="0"/>
        <w:jc w:val="center"/>
        <w:rPr>
          <w:ins w:id="16" w:author="UECCI" w:date="2020-06-30T21:26:00Z"/>
          <w:rFonts w:cs="Times New Roman"/>
        </w:rPr>
        <w:pPrChange w:id="17" w:author="UECCI" w:date="2020-06-30T21:26:00Z">
          <w:pPr>
            <w:pStyle w:val="Ttulo1"/>
            <w:spacing w:line="480" w:lineRule="auto"/>
            <w:ind w:left="0"/>
          </w:pPr>
        </w:pPrChange>
      </w:pPr>
      <w:bookmarkStart w:id="18" w:name="_Toc41335617"/>
      <w:r>
        <w:rPr>
          <w:rFonts w:cs="Times New Roman"/>
        </w:rPr>
        <w:lastRenderedPageBreak/>
        <w:t>O</w:t>
      </w:r>
      <w:r w:rsidRPr="00FD0AA3">
        <w:rPr>
          <w:rFonts w:cs="Times New Roman"/>
        </w:rPr>
        <w:t>BJETIVOS</w:t>
      </w:r>
      <w:bookmarkEnd w:id="13"/>
      <w:bookmarkEnd w:id="18"/>
    </w:p>
    <w:p w14:paraId="55007450" w14:textId="77777777" w:rsidR="002C0F93" w:rsidRPr="000A0A65" w:rsidRDefault="002C0F93">
      <w:pPr>
        <w:pPrChange w:id="19" w:author="UECCI" w:date="2020-06-30T21:26:00Z">
          <w:pPr>
            <w:pStyle w:val="Ttulo1"/>
            <w:spacing w:line="480" w:lineRule="auto"/>
            <w:ind w:left="0"/>
          </w:pPr>
        </w:pPrChange>
      </w:pPr>
    </w:p>
    <w:p w14:paraId="0D7B0AA4" w14:textId="77777777" w:rsidR="00280D18" w:rsidRPr="00FD0AA3" w:rsidRDefault="00280D18" w:rsidP="00D57023">
      <w:pPr>
        <w:pStyle w:val="Ttulo2"/>
      </w:pPr>
      <w:bookmarkStart w:id="20" w:name="_Toc16493149"/>
      <w:bookmarkStart w:id="21" w:name="_Toc41335618"/>
      <w:r w:rsidRPr="00FD0AA3">
        <w:t>Objetivo general</w:t>
      </w:r>
      <w:bookmarkEnd w:id="20"/>
      <w:bookmarkEnd w:id="21"/>
    </w:p>
    <w:p w14:paraId="4453E66E" w14:textId="77777777" w:rsidR="00280D18" w:rsidRPr="00FD0AA3" w:rsidRDefault="00934361">
      <w:pPr>
        <w:spacing w:after="0" w:line="480" w:lineRule="auto"/>
        <w:ind w:left="0"/>
        <w:jc w:val="both"/>
        <w:textAlignment w:val="baseline"/>
        <w:rPr>
          <w:rFonts w:eastAsia="Times New Roman" w:cs="Times New Roman"/>
          <w:color w:val="000000"/>
          <w:szCs w:val="26"/>
          <w:lang w:eastAsia="es-CO"/>
        </w:rPr>
        <w:pPrChange w:id="22" w:author="Steven Ortiz" w:date="2020-07-03T18:39:00Z">
          <w:pPr>
            <w:spacing w:after="0" w:line="480" w:lineRule="auto"/>
            <w:ind w:left="0"/>
            <w:textAlignment w:val="baseline"/>
          </w:pPr>
        </w:pPrChange>
      </w:pPr>
      <w:r w:rsidRPr="00FD0AA3">
        <w:rPr>
          <w:rFonts w:eastAsia="Times New Roman" w:cs="Times New Roman"/>
          <w:color w:val="000000"/>
          <w:szCs w:val="26"/>
          <w:lang w:eastAsia="es-CO"/>
        </w:rPr>
        <w:t>Diseñar e implementar la interfaz web de programación visual y de música algorítmica tipo blockly</w:t>
      </w:r>
      <w:r w:rsidR="00CA2D99">
        <w:rPr>
          <w:rFonts w:eastAsia="Times New Roman" w:cs="Times New Roman"/>
          <w:color w:val="000000"/>
          <w:szCs w:val="26"/>
          <w:lang w:eastAsia="es-CO"/>
        </w:rPr>
        <w:t>, para plataformas con soporte MicroP</w:t>
      </w:r>
      <w:r w:rsidRPr="00FD0AA3">
        <w:rPr>
          <w:rFonts w:eastAsia="Times New Roman" w:cs="Times New Roman"/>
          <w:color w:val="000000"/>
          <w:szCs w:val="26"/>
          <w:lang w:eastAsia="es-CO"/>
        </w:rPr>
        <w:t>ython</w:t>
      </w:r>
      <w:r w:rsidR="007657E9" w:rsidRPr="00FD0AA3">
        <w:rPr>
          <w:rFonts w:eastAsia="Times New Roman" w:cs="Times New Roman"/>
          <w:color w:val="000000"/>
          <w:szCs w:val="26"/>
          <w:lang w:eastAsia="es-CO"/>
        </w:rPr>
        <w:t>.</w:t>
      </w:r>
    </w:p>
    <w:p w14:paraId="61BBF448" w14:textId="77777777" w:rsidR="00280D18" w:rsidRPr="00FD0AA3" w:rsidRDefault="00280D18" w:rsidP="00D57023">
      <w:pPr>
        <w:pStyle w:val="Ttulo2"/>
      </w:pPr>
      <w:bookmarkStart w:id="23" w:name="_Toc16493150"/>
      <w:bookmarkStart w:id="24" w:name="_Toc41335619"/>
      <w:r w:rsidRPr="00FD0AA3">
        <w:t>Objetivos específicos</w:t>
      </w:r>
      <w:bookmarkEnd w:id="23"/>
      <w:bookmarkEnd w:id="24"/>
    </w:p>
    <w:p w14:paraId="029764B2" w14:textId="77777777" w:rsidR="00FE44D9" w:rsidRPr="00043D24" w:rsidRDefault="00FE44D9" w:rsidP="00043D24">
      <w:pPr>
        <w:pStyle w:val="Ttulo3"/>
        <w:rPr>
          <w:rFonts w:eastAsia="Times New Roman"/>
          <w:b w:val="0"/>
          <w:lang w:eastAsia="es-CO"/>
        </w:rPr>
      </w:pPr>
      <w:bookmarkStart w:id="25" w:name="_Toc41335620"/>
      <w:r w:rsidRPr="00043D24">
        <w:rPr>
          <w:rFonts w:eastAsia="Times New Roman"/>
          <w:b w:val="0"/>
          <w:lang w:eastAsia="es-CO"/>
        </w:rPr>
        <w:t>Construir bloques básicos de programación visual bajo el entorno de Blockly.</w:t>
      </w:r>
      <w:bookmarkEnd w:id="25"/>
    </w:p>
    <w:p w14:paraId="04FEC1C8" w14:textId="77777777" w:rsidR="00C56F22" w:rsidRPr="00043D24" w:rsidRDefault="00C56F22" w:rsidP="00043D24">
      <w:pPr>
        <w:pStyle w:val="Ttulo3"/>
        <w:rPr>
          <w:rFonts w:eastAsia="Times New Roman"/>
          <w:b w:val="0"/>
          <w:lang w:eastAsia="es-CO"/>
        </w:rPr>
      </w:pPr>
      <w:bookmarkStart w:id="26" w:name="_Toc41335621"/>
      <w:r w:rsidRPr="00043D24">
        <w:rPr>
          <w:rFonts w:eastAsia="Times New Roman"/>
          <w:b w:val="0"/>
          <w:lang w:eastAsia="es-CO"/>
        </w:rPr>
        <w:t>Construir un prototipo inicial de hardware que permita probar  la integración de la programación visual.</w:t>
      </w:r>
      <w:bookmarkEnd w:id="26"/>
    </w:p>
    <w:p w14:paraId="3C5CC337" w14:textId="77777777" w:rsidR="00FE44D9" w:rsidRPr="00043D24" w:rsidRDefault="00FE44D9" w:rsidP="00043D24">
      <w:pPr>
        <w:pStyle w:val="Ttulo3"/>
        <w:rPr>
          <w:rFonts w:eastAsia="Times New Roman"/>
          <w:b w:val="0"/>
          <w:lang w:eastAsia="es-CO"/>
        </w:rPr>
      </w:pPr>
      <w:bookmarkStart w:id="27" w:name="_Toc41335622"/>
      <w:r w:rsidRPr="00043D24">
        <w:rPr>
          <w:rFonts w:eastAsia="Times New Roman"/>
          <w:b w:val="0"/>
          <w:lang w:eastAsia="es-CO"/>
        </w:rPr>
        <w:t>Validar la interface visual de programación con la tarjeta de procesamiento.</w:t>
      </w:r>
      <w:bookmarkEnd w:id="27"/>
    </w:p>
    <w:p w14:paraId="4DB9F03C" w14:textId="77777777" w:rsidR="00C55867" w:rsidRDefault="002006E4" w:rsidP="000908FD">
      <w:pPr>
        <w:pStyle w:val="Ttulo3"/>
        <w:rPr>
          <w:ins w:id="28" w:author="Steven Ortiz" w:date="2020-07-03T18:39:00Z"/>
          <w:rFonts w:eastAsia="Times New Roman"/>
          <w:b w:val="0"/>
          <w:lang w:eastAsia="es-CO"/>
        </w:rPr>
      </w:pPr>
      <w:bookmarkStart w:id="29" w:name="_Toc41335623"/>
      <w:r w:rsidRPr="00043D24">
        <w:rPr>
          <w:rFonts w:eastAsia="Times New Roman"/>
          <w:b w:val="0"/>
          <w:lang w:eastAsia="es-CO"/>
        </w:rPr>
        <w:t>Implementar</w:t>
      </w:r>
      <w:r w:rsidR="00FE44D9" w:rsidRPr="00043D24">
        <w:rPr>
          <w:rFonts w:eastAsia="Times New Roman"/>
          <w:b w:val="0"/>
          <w:lang w:eastAsia="es-CO"/>
        </w:rPr>
        <w:t xml:space="preserve"> la web e integrar el sistema con un diseño centrado en el usuario.</w:t>
      </w:r>
      <w:bookmarkEnd w:id="29"/>
    </w:p>
    <w:p w14:paraId="4B3E78BD" w14:textId="77777777" w:rsidR="000A0A65" w:rsidRDefault="000A0A65">
      <w:pPr>
        <w:rPr>
          <w:ins w:id="30" w:author="Steven Ortiz" w:date="2020-07-03T18:39:00Z"/>
          <w:lang w:eastAsia="es-CO"/>
        </w:rPr>
        <w:pPrChange w:id="31" w:author="Steven Ortiz" w:date="2020-07-03T18:39:00Z">
          <w:pPr>
            <w:pStyle w:val="Ttulo3"/>
          </w:pPr>
        </w:pPrChange>
      </w:pPr>
    </w:p>
    <w:p w14:paraId="36AAC88C" w14:textId="77777777" w:rsidR="000A0A65" w:rsidRDefault="000A0A65">
      <w:pPr>
        <w:rPr>
          <w:ins w:id="32" w:author="Steven Ortiz" w:date="2020-07-03T18:39:00Z"/>
          <w:lang w:eastAsia="es-CO"/>
        </w:rPr>
        <w:pPrChange w:id="33" w:author="Steven Ortiz" w:date="2020-07-03T18:39:00Z">
          <w:pPr>
            <w:pStyle w:val="Ttulo3"/>
          </w:pPr>
        </w:pPrChange>
      </w:pPr>
    </w:p>
    <w:p w14:paraId="50DC6D30" w14:textId="77777777" w:rsidR="000A0A65" w:rsidRDefault="000A0A65">
      <w:pPr>
        <w:rPr>
          <w:ins w:id="34" w:author="Steven Ortiz" w:date="2020-07-03T18:39:00Z"/>
          <w:lang w:eastAsia="es-CO"/>
        </w:rPr>
        <w:pPrChange w:id="35" w:author="Steven Ortiz" w:date="2020-07-03T18:39:00Z">
          <w:pPr>
            <w:pStyle w:val="Ttulo3"/>
          </w:pPr>
        </w:pPrChange>
      </w:pPr>
    </w:p>
    <w:p w14:paraId="3355AB79" w14:textId="77777777" w:rsidR="000A0A65" w:rsidRDefault="000A0A65">
      <w:pPr>
        <w:rPr>
          <w:ins w:id="36" w:author="Steven Ortiz" w:date="2020-07-03T18:39:00Z"/>
          <w:lang w:eastAsia="es-CO"/>
        </w:rPr>
        <w:pPrChange w:id="37" w:author="Steven Ortiz" w:date="2020-07-03T18:39:00Z">
          <w:pPr>
            <w:pStyle w:val="Ttulo3"/>
          </w:pPr>
        </w:pPrChange>
      </w:pPr>
    </w:p>
    <w:p w14:paraId="789FFD0C" w14:textId="77777777" w:rsidR="000A0A65" w:rsidRDefault="000A0A65">
      <w:pPr>
        <w:rPr>
          <w:ins w:id="38" w:author="Steven Ortiz" w:date="2020-07-03T18:39:00Z"/>
          <w:lang w:eastAsia="es-CO"/>
        </w:rPr>
        <w:pPrChange w:id="39" w:author="Steven Ortiz" w:date="2020-07-03T18:39:00Z">
          <w:pPr>
            <w:pStyle w:val="Ttulo3"/>
          </w:pPr>
        </w:pPrChange>
      </w:pPr>
    </w:p>
    <w:p w14:paraId="2CBBA920" w14:textId="77777777" w:rsidR="000A0A65" w:rsidRDefault="000A0A65">
      <w:pPr>
        <w:rPr>
          <w:ins w:id="40" w:author="Steven Ortiz" w:date="2020-07-03T18:39:00Z"/>
          <w:lang w:eastAsia="es-CO"/>
        </w:rPr>
        <w:pPrChange w:id="41" w:author="Steven Ortiz" w:date="2020-07-03T18:39:00Z">
          <w:pPr>
            <w:pStyle w:val="Ttulo3"/>
          </w:pPr>
        </w:pPrChange>
      </w:pPr>
    </w:p>
    <w:p w14:paraId="3653FC87" w14:textId="77777777" w:rsidR="000A0A65" w:rsidRDefault="000A0A65">
      <w:pPr>
        <w:rPr>
          <w:ins w:id="42" w:author="Steven Ortiz" w:date="2020-07-03T18:39:00Z"/>
          <w:lang w:eastAsia="es-CO"/>
        </w:rPr>
        <w:pPrChange w:id="43" w:author="Steven Ortiz" w:date="2020-07-03T18:39:00Z">
          <w:pPr>
            <w:pStyle w:val="Ttulo3"/>
          </w:pPr>
        </w:pPrChange>
      </w:pPr>
    </w:p>
    <w:p w14:paraId="4F0BA0F5" w14:textId="77777777" w:rsidR="000A0A65" w:rsidRDefault="000A0A65">
      <w:pPr>
        <w:rPr>
          <w:ins w:id="44" w:author="Steven Ortiz" w:date="2020-07-03T18:39:00Z"/>
          <w:lang w:eastAsia="es-CO"/>
        </w:rPr>
        <w:pPrChange w:id="45" w:author="Steven Ortiz" w:date="2020-07-03T18:39:00Z">
          <w:pPr>
            <w:pStyle w:val="Ttulo3"/>
          </w:pPr>
        </w:pPrChange>
      </w:pPr>
    </w:p>
    <w:p w14:paraId="0C2AAFA6" w14:textId="77777777" w:rsidR="000A0A65" w:rsidRDefault="000A0A65">
      <w:pPr>
        <w:rPr>
          <w:ins w:id="46" w:author="Steven Ortiz" w:date="2020-07-03T18:39:00Z"/>
          <w:lang w:eastAsia="es-CO"/>
        </w:rPr>
        <w:pPrChange w:id="47" w:author="Steven Ortiz" w:date="2020-07-03T18:39:00Z">
          <w:pPr>
            <w:pStyle w:val="Ttulo3"/>
          </w:pPr>
        </w:pPrChange>
      </w:pPr>
    </w:p>
    <w:p w14:paraId="5CA12235" w14:textId="77777777" w:rsidR="000A0A65" w:rsidRDefault="000A0A65">
      <w:pPr>
        <w:rPr>
          <w:ins w:id="48" w:author="Steven Ortiz" w:date="2020-07-03T18:39:00Z"/>
          <w:lang w:eastAsia="es-CO"/>
        </w:rPr>
        <w:pPrChange w:id="49" w:author="Steven Ortiz" w:date="2020-07-03T18:39:00Z">
          <w:pPr>
            <w:pStyle w:val="Ttulo3"/>
          </w:pPr>
        </w:pPrChange>
      </w:pPr>
    </w:p>
    <w:p w14:paraId="2CAA4038" w14:textId="77777777" w:rsidR="000A0A65" w:rsidRDefault="000A0A65">
      <w:pPr>
        <w:rPr>
          <w:ins w:id="50" w:author="Steven Ortiz" w:date="2020-07-03T18:39:00Z"/>
          <w:lang w:eastAsia="es-CO"/>
        </w:rPr>
        <w:pPrChange w:id="51" w:author="Steven Ortiz" w:date="2020-07-03T18:39:00Z">
          <w:pPr>
            <w:pStyle w:val="Ttulo3"/>
          </w:pPr>
        </w:pPrChange>
      </w:pPr>
    </w:p>
    <w:p w14:paraId="1A6E6C94" w14:textId="77777777" w:rsidR="000A0A65" w:rsidRDefault="000A0A65">
      <w:pPr>
        <w:rPr>
          <w:ins w:id="52" w:author="Steven Ortiz" w:date="2020-07-03T18:40:00Z"/>
          <w:lang w:eastAsia="es-CO"/>
        </w:rPr>
        <w:pPrChange w:id="53" w:author="Steven Ortiz" w:date="2020-07-03T18:39:00Z">
          <w:pPr>
            <w:pStyle w:val="Ttulo3"/>
          </w:pPr>
        </w:pPrChange>
      </w:pPr>
    </w:p>
    <w:p w14:paraId="7BC8906D" w14:textId="77777777" w:rsidR="000A0A65" w:rsidRDefault="000A0A65">
      <w:pPr>
        <w:rPr>
          <w:ins w:id="54" w:author="Steven Ortiz" w:date="2020-07-03T18:39:00Z"/>
          <w:lang w:eastAsia="es-CO"/>
        </w:rPr>
        <w:pPrChange w:id="55" w:author="Steven Ortiz" w:date="2020-07-03T18:39:00Z">
          <w:pPr>
            <w:pStyle w:val="Ttulo3"/>
          </w:pPr>
        </w:pPrChange>
      </w:pPr>
    </w:p>
    <w:p w14:paraId="5A99CADE" w14:textId="77777777" w:rsidR="000A0A65" w:rsidRDefault="000A0A65">
      <w:pPr>
        <w:rPr>
          <w:ins w:id="56" w:author="Steven Ortiz" w:date="2020-07-03T18:39:00Z"/>
          <w:lang w:eastAsia="es-CO"/>
        </w:rPr>
        <w:pPrChange w:id="57" w:author="Steven Ortiz" w:date="2020-07-03T18:39:00Z">
          <w:pPr>
            <w:pStyle w:val="Ttulo3"/>
          </w:pPr>
        </w:pPrChange>
      </w:pPr>
    </w:p>
    <w:p w14:paraId="5908886E" w14:textId="77777777" w:rsidR="000A0A65" w:rsidRPr="000A0A65" w:rsidRDefault="000A0A65">
      <w:pPr>
        <w:rPr>
          <w:b/>
          <w:lang w:eastAsia="es-CO"/>
          <w:rPrChange w:id="58" w:author="Steven Ortiz" w:date="2020-07-03T18:39:00Z">
            <w:rPr>
              <w:rFonts w:eastAsia="Times New Roman"/>
              <w:b w:val="0"/>
              <w:lang w:eastAsia="es-CO"/>
            </w:rPr>
          </w:rPrChange>
        </w:rPr>
        <w:pPrChange w:id="59" w:author="Steven Ortiz" w:date="2020-07-03T18:39:00Z">
          <w:pPr>
            <w:pStyle w:val="Ttulo3"/>
          </w:pPr>
        </w:pPrChange>
      </w:pPr>
    </w:p>
    <w:p w14:paraId="7142017D" w14:textId="77777777" w:rsidR="00280D18" w:rsidRDefault="00280D18">
      <w:pPr>
        <w:pStyle w:val="Ttulo1"/>
        <w:spacing w:line="480" w:lineRule="auto"/>
        <w:ind w:left="0"/>
        <w:jc w:val="center"/>
        <w:rPr>
          <w:ins w:id="60" w:author="Steven Ortiz" w:date="2020-07-03T18:40:00Z"/>
          <w:rFonts w:cs="Times New Roman"/>
        </w:rPr>
        <w:pPrChange w:id="61" w:author="Steven Ortiz" w:date="2020-07-03T18:39:00Z">
          <w:pPr>
            <w:pStyle w:val="Ttulo1"/>
            <w:spacing w:line="480" w:lineRule="auto"/>
            <w:ind w:left="0"/>
          </w:pPr>
        </w:pPrChange>
      </w:pPr>
      <w:bookmarkStart w:id="62" w:name="_Toc16493151"/>
      <w:bookmarkStart w:id="63" w:name="_Toc41335624"/>
      <w:r w:rsidRPr="00FD0AA3">
        <w:rPr>
          <w:rFonts w:cs="Times New Roman"/>
        </w:rPr>
        <w:lastRenderedPageBreak/>
        <w:t>Justificación</w:t>
      </w:r>
      <w:bookmarkEnd w:id="62"/>
      <w:bookmarkEnd w:id="63"/>
    </w:p>
    <w:p w14:paraId="3766BF60" w14:textId="77777777" w:rsidR="000A0A65" w:rsidRPr="000A0A65" w:rsidRDefault="000A0A65">
      <w:pPr>
        <w:rPr>
          <w:rPrChange w:id="64" w:author="Steven Ortiz" w:date="2020-07-03T18:40:00Z">
            <w:rPr>
              <w:rFonts w:cs="Times New Roman"/>
            </w:rPr>
          </w:rPrChange>
        </w:rPr>
        <w:pPrChange w:id="65" w:author="Steven Ortiz" w:date="2020-07-03T18:40:00Z">
          <w:pPr>
            <w:pStyle w:val="Ttulo1"/>
            <w:spacing w:line="480" w:lineRule="auto"/>
            <w:ind w:left="0"/>
          </w:pPr>
        </w:pPrChange>
      </w:pPr>
    </w:p>
    <w:p w14:paraId="0C40147F" w14:textId="77777777" w:rsidR="00280D18" w:rsidRPr="00FD0AA3" w:rsidRDefault="00350BBB">
      <w:pPr>
        <w:spacing w:line="480" w:lineRule="auto"/>
        <w:ind w:left="0"/>
        <w:jc w:val="both"/>
        <w:rPr>
          <w:rFonts w:eastAsia="Times New Roman" w:cs="Times New Roman"/>
          <w:color w:val="000000"/>
          <w:szCs w:val="26"/>
          <w:lang w:eastAsia="es-CO"/>
        </w:rPr>
        <w:pPrChange w:id="66" w:author="Steven Ortiz" w:date="2020-07-03T18:40:00Z">
          <w:pPr>
            <w:spacing w:line="480" w:lineRule="auto"/>
            <w:ind w:left="0"/>
          </w:pPr>
        </w:pPrChange>
      </w:pPr>
      <w:r w:rsidRPr="00FD0AA3">
        <w:rPr>
          <w:rFonts w:eastAsia="Times New Roman" w:cs="Times New Roman"/>
          <w:color w:val="000000"/>
          <w:szCs w:val="26"/>
          <w:lang w:eastAsia="es-CO"/>
        </w:rPr>
        <w:t>Gracias a</w:t>
      </w:r>
      <w:r w:rsidR="00280D18" w:rsidRPr="00FD0AA3">
        <w:rPr>
          <w:rFonts w:eastAsia="Times New Roman" w:cs="Times New Roman"/>
          <w:color w:val="000000"/>
          <w:szCs w:val="26"/>
          <w:lang w:eastAsia="es-CO"/>
        </w:rPr>
        <w:t xml:space="preserve"> que la programación visual</w:t>
      </w:r>
      <w:r w:rsidR="000908FD">
        <w:rPr>
          <w:rFonts w:eastAsia="Times New Roman" w:cs="Times New Roman"/>
          <w:color w:val="000000"/>
          <w:szCs w:val="26"/>
          <w:lang w:eastAsia="es-CO"/>
        </w:rPr>
        <w:t xml:space="preserve"> f</w:t>
      </w:r>
      <w:r w:rsidR="00280D18" w:rsidRPr="00FD0AA3">
        <w:rPr>
          <w:rFonts w:eastAsia="Times New Roman" w:cs="Times New Roman"/>
          <w:color w:val="000000"/>
          <w:szCs w:val="26"/>
          <w:lang w:eastAsia="es-CO"/>
        </w:rPr>
        <w:t>ortalece el pensamiento estructural y computacional, varios auto</w:t>
      </w:r>
      <w:r w:rsidR="00223D77">
        <w:rPr>
          <w:rFonts w:eastAsia="Times New Roman" w:cs="Times New Roman"/>
          <w:color w:val="000000"/>
          <w:szCs w:val="26"/>
          <w:lang w:eastAsia="es-CO"/>
        </w:rPr>
        <w:t>res e investigadores han trabajado en el aula de clase</w:t>
      </w:r>
      <w:r w:rsidR="00280D18" w:rsidRPr="00FD0AA3">
        <w:rPr>
          <w:rFonts w:eastAsia="Times New Roman" w:cs="Times New Roman"/>
          <w:color w:val="000000"/>
          <w:szCs w:val="26"/>
          <w:lang w:eastAsia="es-CO"/>
        </w:rPr>
        <w:t xml:space="preserve"> la relación de la programación con la electrónica, en esp</w:t>
      </w:r>
      <w:r w:rsidR="00223D77">
        <w:rPr>
          <w:rFonts w:eastAsia="Times New Roman" w:cs="Times New Roman"/>
          <w:color w:val="000000"/>
          <w:szCs w:val="26"/>
          <w:lang w:eastAsia="es-CO"/>
        </w:rPr>
        <w:t>ecial la robótica junto con IoT;</w:t>
      </w:r>
      <w:r w:rsidR="00280D18" w:rsidRPr="00FD0AA3">
        <w:rPr>
          <w:rFonts w:eastAsia="Times New Roman" w:cs="Times New Roman"/>
          <w:color w:val="000000"/>
          <w:szCs w:val="26"/>
          <w:lang w:eastAsia="es-CO"/>
        </w:rPr>
        <w:t xml:space="preserve"> que algunos llaman </w:t>
      </w:r>
      <w:r w:rsidR="000908FD">
        <w:rPr>
          <w:rFonts w:eastAsia="Times New Roman" w:cs="Times New Roman"/>
          <w:color w:val="000000"/>
          <w:szCs w:val="26"/>
          <w:lang w:eastAsia="es-CO"/>
        </w:rPr>
        <w:t>la cuarta</w:t>
      </w:r>
      <w:r w:rsidR="00280D18" w:rsidRPr="00FD0AA3">
        <w:rPr>
          <w:rFonts w:eastAsia="Times New Roman" w:cs="Times New Roman"/>
          <w:color w:val="000000"/>
          <w:szCs w:val="26"/>
          <w:lang w:eastAsia="es-CO"/>
        </w:rPr>
        <w:t xml:space="preserve"> revolución Industrial. En este sentido, el pensamiento computacional</w:t>
      </w:r>
      <w:r w:rsidR="000908FD">
        <w:rPr>
          <w:rFonts w:eastAsia="Times New Roman" w:cs="Times New Roman"/>
          <w:color w:val="000000"/>
          <w:szCs w:val="26"/>
          <w:lang w:eastAsia="es-CO"/>
        </w:rPr>
        <w:t xml:space="preserve">, </w:t>
      </w:r>
      <w:r w:rsidR="00280D18" w:rsidRPr="00FD0AA3">
        <w:rPr>
          <w:rFonts w:eastAsia="Times New Roman" w:cs="Times New Roman"/>
          <w:color w:val="000000"/>
          <w:szCs w:val="26"/>
          <w:lang w:eastAsia="es-CO"/>
        </w:rPr>
        <w:t>el diseño y la construcción de artefactos conectados entre sí, permite dar las herramientas necesarias a las nuevas generaciones que afrontan los vertiginosos avances tecnológicos</w:t>
      </w:r>
      <w:sdt>
        <w:sdtPr>
          <w:rPr>
            <w:rFonts w:eastAsia="Times New Roman" w:cs="Times New Roman"/>
            <w:color w:val="000000"/>
            <w:szCs w:val="26"/>
            <w:lang w:eastAsia="es-CO"/>
          </w:rPr>
          <w:id w:val="2083482101"/>
          <w:citation/>
        </w:sdtPr>
        <w:sdtContent>
          <w:r w:rsidR="00570E93" w:rsidRPr="00FD0AA3">
            <w:rPr>
              <w:rFonts w:eastAsia="Times New Roman" w:cs="Times New Roman"/>
              <w:color w:val="000000"/>
              <w:szCs w:val="26"/>
              <w:lang w:eastAsia="es-CO"/>
            </w:rPr>
            <w:fldChar w:fldCharType="begin"/>
          </w:r>
          <w:r w:rsidR="00570E93" w:rsidRPr="00FD0AA3">
            <w:rPr>
              <w:rFonts w:eastAsia="Times New Roman" w:cs="Times New Roman"/>
              <w:color w:val="000000"/>
              <w:szCs w:val="26"/>
              <w:lang w:eastAsia="es-CO"/>
            </w:rPr>
            <w:instrText xml:space="preserve"> CITATION Har16 \l 9226 </w:instrText>
          </w:r>
          <w:r w:rsidR="00570E93" w:rsidRPr="00FD0AA3">
            <w:rPr>
              <w:rFonts w:eastAsia="Times New Roman" w:cs="Times New Roman"/>
              <w:color w:val="000000"/>
              <w:szCs w:val="26"/>
              <w:lang w:eastAsia="es-CO"/>
            </w:rPr>
            <w:fldChar w:fldCharType="separate"/>
          </w:r>
          <w:r w:rsidR="00ED786A">
            <w:rPr>
              <w:rFonts w:eastAsia="Times New Roman" w:cs="Times New Roman"/>
              <w:noProof/>
              <w:color w:val="000000"/>
              <w:szCs w:val="26"/>
              <w:lang w:eastAsia="es-CO"/>
            </w:rPr>
            <w:t xml:space="preserve"> </w:t>
          </w:r>
          <w:r w:rsidR="00ED786A" w:rsidRPr="00ED786A">
            <w:rPr>
              <w:rFonts w:eastAsia="Times New Roman" w:cs="Times New Roman"/>
              <w:noProof/>
              <w:color w:val="000000"/>
              <w:szCs w:val="26"/>
              <w:lang w:eastAsia="es-CO"/>
            </w:rPr>
            <w:t>(Harms, Balzuweit, Chen, &amp; Kelleher, 2016)</w:t>
          </w:r>
          <w:r w:rsidR="00570E93" w:rsidRPr="00FD0AA3">
            <w:rPr>
              <w:rFonts w:eastAsia="Times New Roman" w:cs="Times New Roman"/>
              <w:color w:val="000000"/>
              <w:szCs w:val="26"/>
              <w:lang w:eastAsia="es-CO"/>
            </w:rPr>
            <w:fldChar w:fldCharType="end"/>
          </w:r>
        </w:sdtContent>
      </w:sdt>
      <w:r w:rsidR="00280D18" w:rsidRPr="00FD0AA3">
        <w:rPr>
          <w:rFonts w:eastAsia="Times New Roman" w:cs="Times New Roman"/>
          <w:color w:val="000000"/>
          <w:szCs w:val="26"/>
          <w:lang w:eastAsia="es-CO"/>
        </w:rPr>
        <w:t xml:space="preserve">. </w:t>
      </w:r>
    </w:p>
    <w:p w14:paraId="115EF7D3" w14:textId="77777777" w:rsidR="00280D18" w:rsidRPr="00FD0AA3" w:rsidRDefault="00280D18">
      <w:pPr>
        <w:spacing w:line="480" w:lineRule="auto"/>
        <w:ind w:left="0" w:firstLine="851"/>
        <w:jc w:val="both"/>
        <w:rPr>
          <w:rFonts w:eastAsia="Times New Roman" w:cs="Times New Roman"/>
          <w:color w:val="000000"/>
          <w:szCs w:val="26"/>
          <w:lang w:eastAsia="es-CO"/>
        </w:rPr>
        <w:pPrChange w:id="67" w:author="Steven Ortiz" w:date="2020-07-03T18:40:00Z">
          <w:pPr>
            <w:spacing w:line="480" w:lineRule="auto"/>
            <w:ind w:left="0" w:firstLine="851"/>
          </w:pPr>
        </w:pPrChange>
      </w:pPr>
      <w:r w:rsidRPr="00FD0AA3">
        <w:rPr>
          <w:rFonts w:eastAsia="Times New Roman" w:cs="Times New Roman"/>
          <w:color w:val="000000"/>
          <w:szCs w:val="26"/>
          <w:lang w:eastAsia="es-CO"/>
        </w:rPr>
        <w:t>En esta línea argumentativa, se mueve la educación STEM, que e</w:t>
      </w:r>
      <w:r w:rsidR="00223D77">
        <w:rPr>
          <w:rFonts w:eastAsia="Times New Roman" w:cs="Times New Roman"/>
          <w:color w:val="000000"/>
          <w:szCs w:val="26"/>
          <w:lang w:eastAsia="es-CO"/>
        </w:rPr>
        <w:t>s la forma de enseñar</w:t>
      </w:r>
      <w:r w:rsidR="000908FD">
        <w:rPr>
          <w:rFonts w:eastAsia="Times New Roman" w:cs="Times New Roman"/>
          <w:color w:val="000000"/>
          <w:szCs w:val="26"/>
          <w:lang w:eastAsia="es-CO"/>
        </w:rPr>
        <w:t xml:space="preserve"> </w:t>
      </w:r>
      <w:r w:rsidR="00223D77">
        <w:rPr>
          <w:rFonts w:eastAsia="Times New Roman" w:cs="Times New Roman"/>
          <w:color w:val="000000"/>
          <w:szCs w:val="26"/>
          <w:lang w:eastAsia="es-CO"/>
        </w:rPr>
        <w:t>con el objetivo de</w:t>
      </w:r>
      <w:r w:rsidRPr="00FD0AA3">
        <w:rPr>
          <w:rFonts w:eastAsia="Times New Roman" w:cs="Times New Roman"/>
          <w:color w:val="000000"/>
          <w:szCs w:val="26"/>
          <w:lang w:eastAsia="es-CO"/>
        </w:rPr>
        <w:t xml:space="preserve"> integr</w:t>
      </w:r>
      <w:r w:rsidR="00223D77">
        <w:rPr>
          <w:rFonts w:eastAsia="Times New Roman" w:cs="Times New Roman"/>
          <w:color w:val="000000"/>
          <w:szCs w:val="26"/>
          <w:lang w:eastAsia="es-CO"/>
        </w:rPr>
        <w:t>ar</w:t>
      </w:r>
      <w:r w:rsidR="000908FD">
        <w:rPr>
          <w:rFonts w:eastAsia="Times New Roman" w:cs="Times New Roman"/>
          <w:color w:val="000000"/>
          <w:szCs w:val="26"/>
          <w:lang w:eastAsia="es-CO"/>
        </w:rPr>
        <w:t xml:space="preserve"> </w:t>
      </w:r>
      <w:r w:rsidR="00223D77">
        <w:rPr>
          <w:rFonts w:eastAsia="Times New Roman" w:cs="Times New Roman"/>
          <w:color w:val="000000"/>
          <w:szCs w:val="26"/>
          <w:lang w:eastAsia="es-CO"/>
        </w:rPr>
        <w:t>las cuatro</w:t>
      </w:r>
      <w:r w:rsidRPr="00FD0AA3">
        <w:rPr>
          <w:rFonts w:eastAsia="Times New Roman" w:cs="Times New Roman"/>
          <w:color w:val="000000"/>
          <w:szCs w:val="26"/>
          <w:lang w:eastAsia="es-CO"/>
        </w:rPr>
        <w:t xml:space="preserve"> grandes áreas: ciencia, tecnología, ingeniería</w:t>
      </w:r>
      <w:r w:rsidR="00223D77">
        <w:rPr>
          <w:rFonts w:eastAsia="Times New Roman" w:cs="Times New Roman"/>
          <w:color w:val="000000"/>
          <w:szCs w:val="26"/>
          <w:lang w:eastAsia="es-CO"/>
        </w:rPr>
        <w:t xml:space="preserve"> </w:t>
      </w:r>
      <w:r w:rsidRPr="00FD0AA3">
        <w:rPr>
          <w:rFonts w:eastAsia="Times New Roman" w:cs="Times New Roman"/>
          <w:color w:val="000000"/>
          <w:szCs w:val="26"/>
          <w:lang w:eastAsia="es-CO"/>
        </w:rPr>
        <w:t>y matemáticas, donde, las personas</w:t>
      </w:r>
      <w:r w:rsidR="000908FD">
        <w:rPr>
          <w:rFonts w:eastAsia="Times New Roman" w:cs="Times New Roman"/>
          <w:color w:val="000000"/>
          <w:szCs w:val="26"/>
          <w:lang w:eastAsia="es-CO"/>
        </w:rPr>
        <w:t xml:space="preserve"> </w:t>
      </w:r>
      <w:r w:rsidRPr="00FD0AA3">
        <w:rPr>
          <w:rFonts w:eastAsia="Times New Roman" w:cs="Times New Roman"/>
          <w:color w:val="000000"/>
          <w:szCs w:val="26"/>
          <w:lang w:eastAsia="es-CO"/>
        </w:rPr>
        <w:t>tienen un aprendizaje significativo, colaborativo y vivencial. En este sentido, otros autores integran las Artes al modelo de aprendizaje</w:t>
      </w:r>
      <w:r w:rsidR="000908FD">
        <w:rPr>
          <w:rFonts w:eastAsia="Times New Roman" w:cs="Times New Roman"/>
          <w:color w:val="000000"/>
          <w:szCs w:val="26"/>
          <w:lang w:eastAsia="es-CO"/>
        </w:rPr>
        <w:t xml:space="preserve"> </w:t>
      </w:r>
      <w:r w:rsidRPr="00FD0AA3">
        <w:rPr>
          <w:rFonts w:eastAsia="Times New Roman" w:cs="Times New Roman"/>
          <w:color w:val="000000"/>
          <w:szCs w:val="26"/>
          <w:lang w:eastAsia="es-CO"/>
        </w:rPr>
        <w:t>STEAM</w:t>
      </w:r>
      <w:r w:rsidR="000908FD">
        <w:rPr>
          <w:rFonts w:eastAsia="Times New Roman" w:cs="Times New Roman"/>
          <w:color w:val="000000"/>
          <w:szCs w:val="26"/>
          <w:lang w:eastAsia="es-CO"/>
        </w:rPr>
        <w:t xml:space="preserve"> </w:t>
      </w:r>
      <w:r w:rsidRPr="00FD0AA3">
        <w:rPr>
          <w:rFonts w:eastAsia="Times New Roman" w:cs="Times New Roman"/>
          <w:color w:val="000000"/>
          <w:szCs w:val="26"/>
          <w:lang w:eastAsia="es-CO"/>
        </w:rPr>
        <w:t>(Science, Technology, Engineering, Arts and Mathematics). Esta filosofía de aprendizaje</w:t>
      </w:r>
      <w:r w:rsidR="000908FD">
        <w:rPr>
          <w:rFonts w:eastAsia="Times New Roman" w:cs="Times New Roman"/>
          <w:color w:val="000000"/>
          <w:szCs w:val="26"/>
          <w:lang w:eastAsia="es-CO"/>
        </w:rPr>
        <w:t xml:space="preserve"> </w:t>
      </w:r>
      <w:r w:rsidRPr="00FD0AA3">
        <w:rPr>
          <w:rFonts w:eastAsia="Times New Roman" w:cs="Times New Roman"/>
          <w:color w:val="000000"/>
          <w:szCs w:val="26"/>
          <w:lang w:eastAsia="es-CO"/>
        </w:rPr>
        <w:t>busca la</w:t>
      </w:r>
      <w:r w:rsidR="000908FD">
        <w:rPr>
          <w:rFonts w:eastAsia="Times New Roman" w:cs="Times New Roman"/>
          <w:color w:val="000000"/>
          <w:szCs w:val="26"/>
          <w:lang w:eastAsia="es-CO"/>
        </w:rPr>
        <w:t>s</w:t>
      </w:r>
      <w:r w:rsidRPr="00FD0AA3">
        <w:rPr>
          <w:rFonts w:eastAsia="Times New Roman" w:cs="Times New Roman"/>
          <w:color w:val="000000"/>
          <w:szCs w:val="26"/>
          <w:lang w:eastAsia="es-CO"/>
        </w:rPr>
        <w:t xml:space="preserve"> intersecciones entre las 5 áreas de conocimi</w:t>
      </w:r>
      <w:r w:rsidR="00223D77">
        <w:rPr>
          <w:rFonts w:eastAsia="Times New Roman" w:cs="Times New Roman"/>
          <w:color w:val="000000"/>
          <w:szCs w:val="26"/>
          <w:lang w:eastAsia="es-CO"/>
        </w:rPr>
        <w:t>entos y</w:t>
      </w:r>
      <w:r w:rsidR="000908FD">
        <w:rPr>
          <w:rFonts w:eastAsia="Times New Roman" w:cs="Times New Roman"/>
          <w:color w:val="000000"/>
          <w:szCs w:val="26"/>
          <w:lang w:eastAsia="es-CO"/>
        </w:rPr>
        <w:t xml:space="preserve"> </w:t>
      </w:r>
      <w:r w:rsidR="00223D77">
        <w:rPr>
          <w:rFonts w:eastAsia="Times New Roman" w:cs="Times New Roman"/>
          <w:color w:val="000000"/>
          <w:szCs w:val="26"/>
          <w:lang w:eastAsia="es-CO"/>
        </w:rPr>
        <w:t>permitir al estudiante</w:t>
      </w:r>
      <w:r w:rsidRPr="00FD0AA3">
        <w:rPr>
          <w:rFonts w:eastAsia="Times New Roman" w:cs="Times New Roman"/>
          <w:color w:val="000000"/>
          <w:szCs w:val="26"/>
          <w:lang w:eastAsia="es-CO"/>
        </w:rPr>
        <w:t xml:space="preserve"> un enfoque interdisciplinar en los procesos de enseñanza-aprendizaje</w:t>
      </w:r>
      <w:sdt>
        <w:sdtPr>
          <w:rPr>
            <w:rFonts w:eastAsia="Times New Roman" w:cs="Times New Roman"/>
            <w:color w:val="000000"/>
            <w:szCs w:val="26"/>
            <w:lang w:eastAsia="es-CO"/>
          </w:rPr>
          <w:id w:val="-632326936"/>
          <w:citation/>
        </w:sdtPr>
        <w:sdtContent>
          <w:r w:rsidR="002E71FB" w:rsidRPr="00FD0AA3">
            <w:rPr>
              <w:rFonts w:eastAsia="Times New Roman" w:cs="Times New Roman"/>
              <w:color w:val="000000"/>
              <w:szCs w:val="26"/>
              <w:lang w:eastAsia="es-CO"/>
            </w:rPr>
            <w:fldChar w:fldCharType="begin"/>
          </w:r>
          <w:r w:rsidR="002E71FB" w:rsidRPr="00FD0AA3">
            <w:rPr>
              <w:rFonts w:eastAsia="Times New Roman" w:cs="Times New Roman"/>
              <w:color w:val="000000"/>
              <w:szCs w:val="26"/>
              <w:lang w:eastAsia="es-CO"/>
            </w:rPr>
            <w:instrText xml:space="preserve"> CITATION San09 \l 9226 </w:instrText>
          </w:r>
          <w:r w:rsidR="002E71FB" w:rsidRPr="00FD0AA3">
            <w:rPr>
              <w:rFonts w:eastAsia="Times New Roman" w:cs="Times New Roman"/>
              <w:color w:val="000000"/>
              <w:szCs w:val="26"/>
              <w:lang w:eastAsia="es-CO"/>
            </w:rPr>
            <w:fldChar w:fldCharType="separate"/>
          </w:r>
          <w:r w:rsidR="00ED786A">
            <w:rPr>
              <w:rFonts w:eastAsia="Times New Roman" w:cs="Times New Roman"/>
              <w:noProof/>
              <w:color w:val="000000"/>
              <w:szCs w:val="26"/>
              <w:lang w:eastAsia="es-CO"/>
            </w:rPr>
            <w:t xml:space="preserve"> </w:t>
          </w:r>
          <w:r w:rsidR="00ED786A" w:rsidRPr="00ED786A">
            <w:rPr>
              <w:rFonts w:eastAsia="Times New Roman" w:cs="Times New Roman"/>
              <w:noProof/>
              <w:color w:val="000000"/>
              <w:szCs w:val="26"/>
              <w:lang w:eastAsia="es-CO"/>
            </w:rPr>
            <w:t>(Sanders, 2009)</w:t>
          </w:r>
          <w:r w:rsidR="002E71FB" w:rsidRPr="00FD0AA3">
            <w:rPr>
              <w:rFonts w:eastAsia="Times New Roman" w:cs="Times New Roman"/>
              <w:color w:val="000000"/>
              <w:szCs w:val="26"/>
              <w:lang w:eastAsia="es-CO"/>
            </w:rPr>
            <w:fldChar w:fldCharType="end"/>
          </w:r>
        </w:sdtContent>
      </w:sdt>
      <w:r w:rsidRPr="00FD0AA3">
        <w:rPr>
          <w:rFonts w:eastAsia="Times New Roman" w:cs="Times New Roman"/>
          <w:color w:val="000000"/>
          <w:szCs w:val="26"/>
          <w:lang w:eastAsia="es-CO"/>
        </w:rPr>
        <w:t xml:space="preserve">. </w:t>
      </w:r>
    </w:p>
    <w:p w14:paraId="03560929" w14:textId="77777777" w:rsidR="00280D18" w:rsidRPr="00FD0AA3" w:rsidRDefault="00280D18">
      <w:pPr>
        <w:tabs>
          <w:tab w:val="left" w:pos="142"/>
        </w:tabs>
        <w:spacing w:line="480" w:lineRule="auto"/>
        <w:ind w:left="0"/>
        <w:jc w:val="both"/>
        <w:rPr>
          <w:rFonts w:eastAsia="Times New Roman" w:cs="Times New Roman"/>
          <w:color w:val="000000"/>
          <w:szCs w:val="26"/>
          <w:lang w:eastAsia="es-CO"/>
        </w:rPr>
        <w:pPrChange w:id="68" w:author="Steven Ortiz" w:date="2020-07-03T18:40:00Z">
          <w:pPr>
            <w:tabs>
              <w:tab w:val="left" w:pos="142"/>
            </w:tabs>
            <w:spacing w:line="480" w:lineRule="auto"/>
            <w:ind w:left="0"/>
          </w:pPr>
        </w:pPrChange>
      </w:pPr>
      <w:r w:rsidRPr="00FD0AA3">
        <w:rPr>
          <w:rFonts w:eastAsia="Times New Roman" w:cs="Times New Roman"/>
          <w:color w:val="000000"/>
          <w:szCs w:val="26"/>
          <w:lang w:eastAsia="es-CO"/>
        </w:rPr>
        <w:t xml:space="preserve">En esta filosofía, se evidencia la gran </w:t>
      </w:r>
      <w:r w:rsidR="00223D77">
        <w:rPr>
          <w:rFonts w:eastAsia="Times New Roman" w:cs="Times New Roman"/>
          <w:color w:val="000000"/>
          <w:szCs w:val="26"/>
          <w:lang w:eastAsia="es-CO"/>
        </w:rPr>
        <w:t>aceptación</w:t>
      </w:r>
      <w:r w:rsidRPr="00FD0AA3">
        <w:rPr>
          <w:rFonts w:eastAsia="Times New Roman" w:cs="Times New Roman"/>
          <w:color w:val="000000"/>
          <w:szCs w:val="26"/>
          <w:lang w:eastAsia="es-CO"/>
        </w:rPr>
        <w:t xml:space="preserve"> de lenguajes de programació</w:t>
      </w:r>
      <w:r w:rsidR="00223D77">
        <w:rPr>
          <w:rFonts w:eastAsia="Times New Roman" w:cs="Times New Roman"/>
          <w:color w:val="000000"/>
          <w:szCs w:val="26"/>
          <w:lang w:eastAsia="es-CO"/>
        </w:rPr>
        <w:t>n visuales</w:t>
      </w:r>
      <w:r w:rsidR="000908FD">
        <w:rPr>
          <w:rFonts w:eastAsia="Times New Roman" w:cs="Times New Roman"/>
          <w:color w:val="000000"/>
          <w:szCs w:val="26"/>
          <w:lang w:eastAsia="es-CO"/>
        </w:rPr>
        <w:t xml:space="preserve"> </w:t>
      </w:r>
      <w:r w:rsidR="00223D77">
        <w:rPr>
          <w:rFonts w:eastAsia="Times New Roman" w:cs="Times New Roman"/>
          <w:color w:val="000000"/>
          <w:szCs w:val="26"/>
          <w:lang w:eastAsia="es-CO"/>
        </w:rPr>
        <w:t xml:space="preserve">como </w:t>
      </w:r>
      <w:r w:rsidR="00CA2D99">
        <w:rPr>
          <w:rFonts w:eastAsia="Times New Roman" w:cs="Times New Roman"/>
          <w:color w:val="000000"/>
          <w:szCs w:val="26"/>
          <w:lang w:eastAsia="es-CO"/>
        </w:rPr>
        <w:t>Scratch</w:t>
      </w:r>
      <w:r w:rsidR="00223D77">
        <w:rPr>
          <w:rFonts w:eastAsia="Times New Roman" w:cs="Times New Roman"/>
          <w:color w:val="000000"/>
          <w:szCs w:val="26"/>
          <w:lang w:eastAsia="es-CO"/>
        </w:rPr>
        <w:t>, blocky</w:t>
      </w:r>
      <w:r w:rsidRPr="00FD0AA3">
        <w:rPr>
          <w:rFonts w:eastAsia="Times New Roman" w:cs="Times New Roman"/>
          <w:color w:val="000000"/>
          <w:szCs w:val="26"/>
          <w:lang w:eastAsia="es-CO"/>
        </w:rPr>
        <w:t xml:space="preserve"> y tarjetas o sistemas electrónicos</w:t>
      </w:r>
      <w:r w:rsidR="000908FD">
        <w:rPr>
          <w:rFonts w:eastAsia="Times New Roman" w:cs="Times New Roman"/>
          <w:color w:val="000000"/>
          <w:szCs w:val="26"/>
          <w:lang w:eastAsia="es-CO"/>
        </w:rPr>
        <w:t xml:space="preserve"> </w:t>
      </w:r>
      <w:r w:rsidR="00CA2D99">
        <w:rPr>
          <w:rFonts w:eastAsia="Times New Roman" w:cs="Times New Roman"/>
          <w:color w:val="000000"/>
          <w:szCs w:val="26"/>
          <w:lang w:eastAsia="es-CO"/>
        </w:rPr>
        <w:t>como Arduino, R</w:t>
      </w:r>
      <w:r w:rsidRPr="00FD0AA3">
        <w:rPr>
          <w:rFonts w:eastAsia="Times New Roman" w:cs="Times New Roman"/>
          <w:color w:val="000000"/>
          <w:szCs w:val="26"/>
          <w:lang w:eastAsia="es-CO"/>
        </w:rPr>
        <w:t>aspberry Pi, Microbit, Lego Mindstorm y robot NAO, como herramientas que apoyan el modelo STEAM. Microbit</w:t>
      </w:r>
      <w:r w:rsidR="003E6ED8">
        <w:rPr>
          <w:rFonts w:eastAsia="Times New Roman" w:cs="Times New Roman"/>
          <w:color w:val="000000"/>
          <w:szCs w:val="26"/>
          <w:lang w:eastAsia="es-CO"/>
        </w:rPr>
        <w:t xml:space="preserve"> </w:t>
      </w:r>
      <w:r w:rsidRPr="00FD0AA3">
        <w:rPr>
          <w:rFonts w:eastAsia="Times New Roman" w:cs="Times New Roman"/>
          <w:color w:val="000000"/>
          <w:szCs w:val="26"/>
          <w:lang w:eastAsia="es-CO"/>
        </w:rPr>
        <w:t xml:space="preserve">es una </w:t>
      </w:r>
      <w:r w:rsidR="00223D77">
        <w:rPr>
          <w:rFonts w:eastAsia="Times New Roman" w:cs="Times New Roman"/>
          <w:color w:val="000000"/>
          <w:szCs w:val="26"/>
          <w:lang w:eastAsia="es-CO"/>
        </w:rPr>
        <w:t>de las más recientes propuestas</w:t>
      </w:r>
      <w:r w:rsidRPr="00FD0AA3">
        <w:rPr>
          <w:rFonts w:eastAsia="Times New Roman" w:cs="Times New Roman"/>
          <w:color w:val="000000"/>
          <w:szCs w:val="26"/>
          <w:lang w:eastAsia="es-CO"/>
        </w:rPr>
        <w:t xml:space="preserve"> de sistemas electrónicos para fomentar la educación STE</w:t>
      </w:r>
      <w:r w:rsidR="00A00551">
        <w:rPr>
          <w:rFonts w:eastAsia="Times New Roman" w:cs="Times New Roman"/>
          <w:color w:val="000000"/>
          <w:szCs w:val="26"/>
          <w:lang w:eastAsia="es-CO"/>
        </w:rPr>
        <w:t>A</w:t>
      </w:r>
      <w:r w:rsidRPr="00FD0AA3">
        <w:rPr>
          <w:rFonts w:eastAsia="Times New Roman" w:cs="Times New Roman"/>
          <w:color w:val="000000"/>
          <w:szCs w:val="26"/>
          <w:lang w:eastAsia="es-CO"/>
        </w:rPr>
        <w:t>M, liderada por la BBC (Brit</w:t>
      </w:r>
      <w:r w:rsidR="00223D77">
        <w:rPr>
          <w:rFonts w:eastAsia="Times New Roman" w:cs="Times New Roman"/>
          <w:color w:val="000000"/>
          <w:szCs w:val="26"/>
          <w:lang w:eastAsia="es-CO"/>
        </w:rPr>
        <w:t xml:space="preserve">ish Broadcast Coorporation). Los estudios </w:t>
      </w:r>
      <w:r w:rsidRPr="00FD0AA3">
        <w:rPr>
          <w:rFonts w:eastAsia="Times New Roman" w:cs="Times New Roman"/>
          <w:color w:val="000000"/>
          <w:szCs w:val="26"/>
          <w:lang w:eastAsia="es-CO"/>
        </w:rPr>
        <w:t>realizados por la King’s College de Londres</w:t>
      </w:r>
      <w:r w:rsidR="00223D77">
        <w:rPr>
          <w:rFonts w:eastAsia="Times New Roman" w:cs="Times New Roman"/>
          <w:color w:val="000000"/>
          <w:szCs w:val="26"/>
          <w:lang w:eastAsia="es-CO"/>
        </w:rPr>
        <w:t xml:space="preserve"> en relación a la </w:t>
      </w:r>
      <w:r w:rsidRPr="00FD0AA3">
        <w:rPr>
          <w:rFonts w:eastAsia="Times New Roman" w:cs="Times New Roman"/>
          <w:color w:val="000000"/>
          <w:szCs w:val="26"/>
          <w:lang w:eastAsia="es-CO"/>
        </w:rPr>
        <w:t>validación de la tarjeta</w:t>
      </w:r>
      <w:r w:rsidR="003E6ED8">
        <w:rPr>
          <w:rFonts w:eastAsia="Times New Roman" w:cs="Times New Roman"/>
          <w:color w:val="000000"/>
          <w:szCs w:val="26"/>
          <w:lang w:eastAsia="es-CO"/>
        </w:rPr>
        <w:t xml:space="preserve"> </w:t>
      </w:r>
      <w:r w:rsidRPr="00FD0AA3">
        <w:rPr>
          <w:rFonts w:eastAsia="Times New Roman" w:cs="Times New Roman"/>
          <w:color w:val="000000"/>
          <w:szCs w:val="26"/>
          <w:lang w:eastAsia="es-CO"/>
        </w:rPr>
        <w:t>evidencia que lo</w:t>
      </w:r>
      <w:r w:rsidR="00FF36A9">
        <w:rPr>
          <w:rFonts w:eastAsia="Times New Roman" w:cs="Times New Roman"/>
          <w:color w:val="000000"/>
          <w:szCs w:val="26"/>
          <w:lang w:eastAsia="es-CO"/>
        </w:rPr>
        <w:t>s estudiantes que usan Microbit</w:t>
      </w:r>
      <w:r w:rsidRPr="00FD0AA3">
        <w:rPr>
          <w:rFonts w:eastAsia="Times New Roman" w:cs="Times New Roman"/>
          <w:color w:val="000000"/>
          <w:szCs w:val="26"/>
          <w:lang w:eastAsia="es-CO"/>
        </w:rPr>
        <w:t xml:space="preserve"> tienen una mejor disp</w:t>
      </w:r>
      <w:r w:rsidR="00FF36A9">
        <w:rPr>
          <w:rFonts w:eastAsia="Times New Roman" w:cs="Times New Roman"/>
          <w:color w:val="000000"/>
          <w:szCs w:val="26"/>
          <w:lang w:eastAsia="es-CO"/>
        </w:rPr>
        <w:t xml:space="preserve">osición para el estudio </w:t>
      </w:r>
      <w:r w:rsidR="00FF36A9">
        <w:rPr>
          <w:rFonts w:eastAsia="Times New Roman" w:cs="Times New Roman"/>
          <w:color w:val="000000"/>
          <w:szCs w:val="26"/>
          <w:lang w:eastAsia="es-CO"/>
        </w:rPr>
        <w:lastRenderedPageBreak/>
        <w:t>de las 5</w:t>
      </w:r>
      <w:r w:rsidRPr="00FD0AA3">
        <w:rPr>
          <w:rFonts w:eastAsia="Times New Roman" w:cs="Times New Roman"/>
          <w:color w:val="000000"/>
          <w:szCs w:val="26"/>
          <w:lang w:eastAsia="es-CO"/>
        </w:rPr>
        <w:t xml:space="preserve"> áreas (STEAM). </w:t>
      </w:r>
      <w:r w:rsidR="003E6ED8" w:rsidRPr="00FD0AA3">
        <w:rPr>
          <w:rFonts w:eastAsia="Times New Roman" w:cs="Times New Roman"/>
          <w:color w:val="000000"/>
          <w:szCs w:val="26"/>
          <w:lang w:eastAsia="es-CO"/>
        </w:rPr>
        <w:t>Dichas herramientas</w:t>
      </w:r>
      <w:r w:rsidRPr="00FD0AA3">
        <w:rPr>
          <w:rFonts w:eastAsia="Times New Roman" w:cs="Times New Roman"/>
          <w:color w:val="000000"/>
          <w:szCs w:val="26"/>
          <w:lang w:eastAsia="es-CO"/>
        </w:rPr>
        <w:t xml:space="preserve"> </w:t>
      </w:r>
      <w:r w:rsidR="00FF36A9">
        <w:rPr>
          <w:rFonts w:eastAsia="Times New Roman" w:cs="Times New Roman"/>
          <w:color w:val="000000"/>
          <w:szCs w:val="26"/>
          <w:lang w:eastAsia="es-CO"/>
        </w:rPr>
        <w:t>de hardware y de software son muy funcionales en ambientes</w:t>
      </w:r>
      <w:r w:rsidRPr="00FD0AA3">
        <w:rPr>
          <w:rFonts w:eastAsia="Times New Roman" w:cs="Times New Roman"/>
          <w:color w:val="000000"/>
          <w:szCs w:val="26"/>
          <w:lang w:eastAsia="es-CO"/>
        </w:rPr>
        <w:t xml:space="preserve"> controlados</w:t>
      </w:r>
      <w:r w:rsidR="003E6ED8">
        <w:rPr>
          <w:rFonts w:eastAsia="Times New Roman" w:cs="Times New Roman"/>
          <w:color w:val="000000"/>
          <w:szCs w:val="26"/>
          <w:lang w:eastAsia="es-CO"/>
        </w:rPr>
        <w:t xml:space="preserve"> </w:t>
      </w:r>
      <w:r w:rsidRPr="00FD0AA3">
        <w:rPr>
          <w:rFonts w:eastAsia="Times New Roman" w:cs="Times New Roman"/>
          <w:color w:val="000000"/>
          <w:szCs w:val="26"/>
          <w:lang w:eastAsia="es-CO"/>
        </w:rPr>
        <w:t>como aulas de clase y laboratorios.</w:t>
      </w:r>
    </w:p>
    <w:p w14:paraId="16AA2384" w14:textId="77777777" w:rsidR="00280D18" w:rsidRPr="00FD0AA3" w:rsidRDefault="00280D18">
      <w:pPr>
        <w:tabs>
          <w:tab w:val="left" w:pos="142"/>
        </w:tabs>
        <w:spacing w:line="480" w:lineRule="auto"/>
        <w:ind w:left="0"/>
        <w:jc w:val="both"/>
        <w:rPr>
          <w:rFonts w:eastAsia="Times New Roman" w:cs="Times New Roman"/>
          <w:color w:val="000000"/>
          <w:szCs w:val="26"/>
          <w:lang w:eastAsia="es-CO"/>
        </w:rPr>
        <w:pPrChange w:id="69" w:author="Steven Ortiz" w:date="2020-07-03T18:40:00Z">
          <w:pPr>
            <w:tabs>
              <w:tab w:val="left" w:pos="142"/>
            </w:tabs>
            <w:spacing w:line="480" w:lineRule="auto"/>
            <w:ind w:left="0"/>
          </w:pPr>
        </w:pPrChange>
      </w:pPr>
      <w:r w:rsidRPr="00FD0AA3">
        <w:rPr>
          <w:rFonts w:eastAsia="Times New Roman" w:cs="Times New Roman"/>
          <w:color w:val="000000"/>
          <w:szCs w:val="26"/>
          <w:lang w:eastAsia="es-CO"/>
        </w:rPr>
        <w:t>Por otra parte, se ev</w:t>
      </w:r>
      <w:r w:rsidR="00FF36A9">
        <w:rPr>
          <w:rFonts w:eastAsia="Times New Roman" w:cs="Times New Roman"/>
          <w:color w:val="000000"/>
          <w:szCs w:val="26"/>
          <w:lang w:eastAsia="es-CO"/>
        </w:rPr>
        <w:t>idencia que en los últimos años se desarrollaron</w:t>
      </w:r>
      <w:r w:rsidRPr="00FD0AA3">
        <w:rPr>
          <w:rFonts w:eastAsia="Times New Roman" w:cs="Times New Roman"/>
          <w:color w:val="000000"/>
          <w:szCs w:val="26"/>
          <w:lang w:eastAsia="es-CO"/>
        </w:rPr>
        <w:t xml:space="preserve"> ini</w:t>
      </w:r>
      <w:r w:rsidR="00FF36A9">
        <w:rPr>
          <w:rFonts w:eastAsia="Times New Roman" w:cs="Times New Roman"/>
          <w:color w:val="000000"/>
          <w:szCs w:val="26"/>
          <w:lang w:eastAsia="es-CO"/>
        </w:rPr>
        <w:t>ciativas que buscan incluir la m</w:t>
      </w:r>
      <w:r w:rsidRPr="00FD0AA3">
        <w:rPr>
          <w:rFonts w:eastAsia="Times New Roman" w:cs="Times New Roman"/>
          <w:color w:val="000000"/>
          <w:szCs w:val="26"/>
          <w:lang w:eastAsia="es-CO"/>
        </w:rPr>
        <w:t>úsica en el marco filosófico STEAM. Es así como han surgido lenguajes de programación musical, como es el caso de Sonic Pi y Cruck. Estos entornos de música algorítmica</w:t>
      </w:r>
      <w:r w:rsidR="003E6ED8">
        <w:rPr>
          <w:rFonts w:eastAsia="Times New Roman" w:cs="Times New Roman"/>
          <w:color w:val="000000"/>
          <w:szCs w:val="26"/>
          <w:lang w:eastAsia="es-CO"/>
        </w:rPr>
        <w:t xml:space="preserve"> </w:t>
      </w:r>
      <w:r w:rsidRPr="00FD0AA3">
        <w:rPr>
          <w:rFonts w:eastAsia="Times New Roman" w:cs="Times New Roman"/>
          <w:color w:val="000000"/>
          <w:szCs w:val="26"/>
          <w:lang w:eastAsia="es-CO"/>
        </w:rPr>
        <w:t>se centran en explorar a partir de la síntesis y generación de sonidos musicales</w:t>
      </w:r>
      <w:sdt>
        <w:sdtPr>
          <w:rPr>
            <w:rFonts w:eastAsia="Times New Roman" w:cs="Times New Roman"/>
            <w:color w:val="000000"/>
            <w:szCs w:val="26"/>
            <w:lang w:eastAsia="es-CO"/>
          </w:rPr>
          <w:id w:val="766890962"/>
          <w:citation/>
        </w:sdtPr>
        <w:sdtContent>
          <w:r w:rsidR="00570E93" w:rsidRPr="00FD0AA3">
            <w:rPr>
              <w:rFonts w:eastAsia="Times New Roman" w:cs="Times New Roman"/>
              <w:color w:val="000000"/>
              <w:szCs w:val="26"/>
              <w:lang w:eastAsia="es-CO"/>
            </w:rPr>
            <w:fldChar w:fldCharType="begin"/>
          </w:r>
          <w:r w:rsidR="008C648C" w:rsidRPr="00FD0AA3">
            <w:rPr>
              <w:rFonts w:eastAsia="Times New Roman" w:cs="Times New Roman"/>
              <w:color w:val="000000"/>
              <w:szCs w:val="26"/>
              <w:lang w:eastAsia="es-CO"/>
            </w:rPr>
            <w:instrText xml:space="preserve">CITATION SAa46 \l 9226 </w:instrText>
          </w:r>
          <w:r w:rsidR="00570E93" w:rsidRPr="00FD0AA3">
            <w:rPr>
              <w:rFonts w:eastAsia="Times New Roman" w:cs="Times New Roman"/>
              <w:color w:val="000000"/>
              <w:szCs w:val="26"/>
              <w:lang w:eastAsia="es-CO"/>
            </w:rPr>
            <w:fldChar w:fldCharType="separate"/>
          </w:r>
          <w:r w:rsidR="00ED786A">
            <w:rPr>
              <w:rFonts w:eastAsia="Times New Roman" w:cs="Times New Roman"/>
              <w:noProof/>
              <w:color w:val="000000"/>
              <w:szCs w:val="26"/>
              <w:lang w:eastAsia="es-CO"/>
            </w:rPr>
            <w:t xml:space="preserve"> </w:t>
          </w:r>
          <w:r w:rsidR="00ED786A" w:rsidRPr="00ED786A">
            <w:rPr>
              <w:rFonts w:eastAsia="Times New Roman" w:cs="Times New Roman"/>
              <w:noProof/>
              <w:color w:val="000000"/>
              <w:szCs w:val="26"/>
              <w:lang w:eastAsia="es-CO"/>
            </w:rPr>
            <w:t>(Aaron &amp; Blackwell, 2013)</w:t>
          </w:r>
          <w:r w:rsidR="00570E93" w:rsidRPr="00FD0AA3">
            <w:rPr>
              <w:rFonts w:eastAsia="Times New Roman" w:cs="Times New Roman"/>
              <w:color w:val="000000"/>
              <w:szCs w:val="26"/>
              <w:lang w:eastAsia="es-CO"/>
            </w:rPr>
            <w:fldChar w:fldCharType="end"/>
          </w:r>
        </w:sdtContent>
      </w:sdt>
      <w:r w:rsidRPr="00FD0AA3">
        <w:rPr>
          <w:rFonts w:eastAsia="Times New Roman" w:cs="Times New Roman"/>
          <w:color w:val="000000"/>
          <w:szCs w:val="26"/>
          <w:lang w:eastAsia="es-CO"/>
        </w:rPr>
        <w:t xml:space="preserve">. Ahora bien, integrar la música algorítmica al aula de clase y el mundo hobbista, es un reto que actualmente se está desarrollando. </w:t>
      </w:r>
    </w:p>
    <w:p w14:paraId="18214C95" w14:textId="77777777" w:rsidR="005063D9" w:rsidRDefault="00280D18">
      <w:pPr>
        <w:tabs>
          <w:tab w:val="left" w:pos="142"/>
        </w:tabs>
        <w:spacing w:line="480" w:lineRule="auto"/>
        <w:ind w:left="0"/>
        <w:jc w:val="both"/>
        <w:rPr>
          <w:rFonts w:eastAsia="Times New Roman" w:cs="Times New Roman"/>
          <w:color w:val="000000"/>
          <w:szCs w:val="26"/>
          <w:lang w:eastAsia="es-CO"/>
        </w:rPr>
        <w:pPrChange w:id="70" w:author="Steven Ortiz" w:date="2020-07-03T18:40:00Z">
          <w:pPr>
            <w:tabs>
              <w:tab w:val="left" w:pos="142"/>
            </w:tabs>
            <w:spacing w:line="480" w:lineRule="auto"/>
            <w:ind w:left="0"/>
          </w:pPr>
        </w:pPrChange>
      </w:pPr>
      <w:r w:rsidRPr="00FD0AA3">
        <w:rPr>
          <w:rFonts w:eastAsia="Times New Roman" w:cs="Times New Roman"/>
          <w:color w:val="000000"/>
          <w:szCs w:val="26"/>
          <w:lang w:eastAsia="es-CO"/>
        </w:rPr>
        <w:t xml:space="preserve">En este contexto, los actuales desarrollos de música algorítmica se centran </w:t>
      </w:r>
      <w:r w:rsidR="00FF36A9">
        <w:rPr>
          <w:rFonts w:eastAsia="Times New Roman" w:cs="Times New Roman"/>
          <w:color w:val="000000"/>
          <w:szCs w:val="26"/>
          <w:lang w:eastAsia="es-CO"/>
        </w:rPr>
        <w:t xml:space="preserve">en </w:t>
      </w:r>
      <w:r w:rsidRPr="00FD0AA3">
        <w:rPr>
          <w:rFonts w:eastAsia="Times New Roman" w:cs="Times New Roman"/>
          <w:color w:val="000000"/>
          <w:szCs w:val="26"/>
          <w:lang w:eastAsia="es-CO"/>
        </w:rPr>
        <w:t xml:space="preserve">el uso de un computador, dejando a un lado la interacción con el mundo físico. Por lo </w:t>
      </w:r>
      <w:r w:rsidR="003E6ED8">
        <w:rPr>
          <w:rFonts w:eastAsia="Times New Roman" w:cs="Times New Roman"/>
          <w:color w:val="000000"/>
          <w:szCs w:val="26"/>
          <w:lang w:eastAsia="es-CO"/>
        </w:rPr>
        <w:t xml:space="preserve">que, </w:t>
      </w:r>
      <w:r w:rsidRPr="00FD0AA3">
        <w:rPr>
          <w:rFonts w:eastAsia="Times New Roman" w:cs="Times New Roman"/>
          <w:color w:val="000000"/>
          <w:szCs w:val="26"/>
          <w:lang w:eastAsia="es-CO"/>
        </w:rPr>
        <w:t xml:space="preserve"> </w:t>
      </w:r>
      <w:r w:rsidR="003E6ED8">
        <w:rPr>
          <w:rFonts w:eastAsia="Times New Roman" w:cs="Times New Roman"/>
          <w:color w:val="000000"/>
          <w:szCs w:val="26"/>
          <w:lang w:eastAsia="es-CO"/>
        </w:rPr>
        <w:t xml:space="preserve">se </w:t>
      </w:r>
      <w:r w:rsidRPr="00FD0AA3">
        <w:rPr>
          <w:rFonts w:eastAsia="Times New Roman" w:cs="Times New Roman"/>
          <w:color w:val="000000"/>
          <w:szCs w:val="26"/>
          <w:lang w:eastAsia="es-CO"/>
        </w:rPr>
        <w:t>evidencia una línea de desar</w:t>
      </w:r>
      <w:r w:rsidR="00FF36A9">
        <w:rPr>
          <w:rFonts w:eastAsia="Times New Roman" w:cs="Times New Roman"/>
          <w:color w:val="000000"/>
          <w:szCs w:val="26"/>
          <w:lang w:eastAsia="es-CO"/>
        </w:rPr>
        <w:t>rollo e investigación</w:t>
      </w:r>
      <w:r w:rsidRPr="00FD0AA3">
        <w:rPr>
          <w:rFonts w:eastAsia="Times New Roman" w:cs="Times New Roman"/>
          <w:color w:val="000000"/>
          <w:szCs w:val="26"/>
          <w:lang w:eastAsia="es-CO"/>
        </w:rPr>
        <w:t xml:space="preserve"> poco estudiada, como lo es, la interacción de le</w:t>
      </w:r>
      <w:r w:rsidR="00FF36A9">
        <w:rPr>
          <w:rFonts w:eastAsia="Times New Roman" w:cs="Times New Roman"/>
          <w:color w:val="000000"/>
          <w:szCs w:val="26"/>
          <w:lang w:eastAsia="es-CO"/>
        </w:rPr>
        <w:t>nguajes de programación musical en tiempo real y concurrente</w:t>
      </w:r>
      <w:r w:rsidRPr="00FD0AA3">
        <w:rPr>
          <w:rFonts w:eastAsia="Times New Roman" w:cs="Times New Roman"/>
          <w:color w:val="000000"/>
          <w:szCs w:val="26"/>
          <w:lang w:eastAsia="es-CO"/>
        </w:rPr>
        <w:t xml:space="preserve"> con tarjetas de desarrollo electrónico. </w:t>
      </w:r>
    </w:p>
    <w:p w14:paraId="5083AA7F" w14:textId="77777777" w:rsidR="005063D9" w:rsidRDefault="00280D18">
      <w:pPr>
        <w:tabs>
          <w:tab w:val="left" w:pos="142"/>
        </w:tabs>
        <w:spacing w:line="480" w:lineRule="auto"/>
        <w:ind w:left="0"/>
        <w:jc w:val="both"/>
        <w:rPr>
          <w:ins w:id="71" w:author="Steven Ortiz" w:date="2020-07-03T18:36:00Z"/>
          <w:rFonts w:eastAsia="Times New Roman" w:cs="Times New Roman"/>
          <w:color w:val="000000"/>
          <w:szCs w:val="26"/>
          <w:lang w:eastAsia="es-CO"/>
        </w:rPr>
        <w:pPrChange w:id="72" w:author="Steven Ortiz" w:date="2020-07-03T18:40:00Z">
          <w:pPr>
            <w:tabs>
              <w:tab w:val="left" w:pos="142"/>
            </w:tabs>
            <w:spacing w:line="480" w:lineRule="auto"/>
            <w:ind w:left="0"/>
          </w:pPr>
        </w:pPrChange>
      </w:pPr>
      <w:r w:rsidRPr="00FD0AA3">
        <w:rPr>
          <w:rFonts w:eastAsia="Times New Roman" w:cs="Times New Roman"/>
          <w:color w:val="000000"/>
          <w:szCs w:val="26"/>
          <w:lang w:eastAsia="es-CO"/>
        </w:rPr>
        <w:t>Tenien</w:t>
      </w:r>
      <w:r w:rsidR="00FF36A9">
        <w:rPr>
          <w:rFonts w:eastAsia="Times New Roman" w:cs="Times New Roman"/>
          <w:color w:val="000000"/>
          <w:szCs w:val="26"/>
          <w:lang w:eastAsia="es-CO"/>
        </w:rPr>
        <w:t>do como evidencia lo anterior, e</w:t>
      </w:r>
      <w:r w:rsidRPr="00FD0AA3">
        <w:rPr>
          <w:rFonts w:eastAsia="Times New Roman" w:cs="Times New Roman"/>
          <w:color w:val="000000"/>
          <w:szCs w:val="26"/>
          <w:lang w:eastAsia="es-CO"/>
        </w:rPr>
        <w:t>l proyecto MADI deberá contar con una plataforma de programación la cual integre</w:t>
      </w:r>
      <w:r w:rsidR="003E6ED8">
        <w:rPr>
          <w:rFonts w:eastAsia="Times New Roman" w:cs="Times New Roman"/>
          <w:color w:val="000000"/>
          <w:szCs w:val="26"/>
          <w:lang w:eastAsia="es-CO"/>
        </w:rPr>
        <w:t xml:space="preserve"> las características mencionadas anteriormente</w:t>
      </w:r>
      <w:r w:rsidRPr="00FD0AA3">
        <w:rPr>
          <w:rFonts w:eastAsia="Times New Roman" w:cs="Times New Roman"/>
          <w:color w:val="000000"/>
          <w:szCs w:val="26"/>
          <w:lang w:eastAsia="es-CO"/>
        </w:rPr>
        <w:t>.</w:t>
      </w:r>
    </w:p>
    <w:p w14:paraId="0D1712DD" w14:textId="77777777" w:rsidR="000A0A65" w:rsidRDefault="000A0A65" w:rsidP="003E6ED8">
      <w:pPr>
        <w:tabs>
          <w:tab w:val="left" w:pos="142"/>
        </w:tabs>
        <w:spacing w:line="480" w:lineRule="auto"/>
        <w:ind w:left="0"/>
        <w:rPr>
          <w:ins w:id="73" w:author="Steven Ortiz" w:date="2020-07-03T18:36:00Z"/>
          <w:rFonts w:eastAsia="Times New Roman" w:cs="Times New Roman"/>
          <w:color w:val="000000"/>
          <w:szCs w:val="26"/>
          <w:lang w:eastAsia="es-CO"/>
        </w:rPr>
      </w:pPr>
    </w:p>
    <w:p w14:paraId="493B5012" w14:textId="77777777" w:rsidR="000A0A65" w:rsidRDefault="000A0A65" w:rsidP="003E6ED8">
      <w:pPr>
        <w:tabs>
          <w:tab w:val="left" w:pos="142"/>
        </w:tabs>
        <w:spacing w:line="480" w:lineRule="auto"/>
        <w:ind w:left="0"/>
        <w:rPr>
          <w:ins w:id="74" w:author="Steven Ortiz" w:date="2020-07-03T18:36:00Z"/>
          <w:rFonts w:eastAsia="Times New Roman" w:cs="Times New Roman"/>
          <w:color w:val="000000"/>
          <w:szCs w:val="26"/>
          <w:lang w:eastAsia="es-CO"/>
        </w:rPr>
      </w:pPr>
    </w:p>
    <w:p w14:paraId="037BADB1" w14:textId="77777777" w:rsidR="000A0A65" w:rsidRDefault="000A0A65" w:rsidP="003E6ED8">
      <w:pPr>
        <w:tabs>
          <w:tab w:val="left" w:pos="142"/>
        </w:tabs>
        <w:spacing w:line="480" w:lineRule="auto"/>
        <w:ind w:left="0"/>
        <w:rPr>
          <w:ins w:id="75" w:author="Steven Ortiz" w:date="2020-07-03T18:36:00Z"/>
          <w:rFonts w:eastAsia="Times New Roman" w:cs="Times New Roman"/>
          <w:color w:val="000000"/>
          <w:szCs w:val="26"/>
          <w:lang w:eastAsia="es-CO"/>
        </w:rPr>
      </w:pPr>
    </w:p>
    <w:p w14:paraId="3AC30909" w14:textId="77777777" w:rsidR="000A0A65" w:rsidRDefault="000A0A65" w:rsidP="003E6ED8">
      <w:pPr>
        <w:tabs>
          <w:tab w:val="left" w:pos="142"/>
        </w:tabs>
        <w:spacing w:line="480" w:lineRule="auto"/>
        <w:ind w:left="0"/>
        <w:rPr>
          <w:ins w:id="76" w:author="Steven Ortiz" w:date="2020-07-03T18:36:00Z"/>
          <w:rFonts w:eastAsia="Times New Roman" w:cs="Times New Roman"/>
          <w:color w:val="000000"/>
          <w:szCs w:val="26"/>
          <w:lang w:eastAsia="es-CO"/>
        </w:rPr>
      </w:pPr>
    </w:p>
    <w:p w14:paraId="7A318C29" w14:textId="77777777" w:rsidR="000A0A65" w:rsidRDefault="000A0A65">
      <w:pPr>
        <w:tabs>
          <w:tab w:val="left" w:pos="142"/>
        </w:tabs>
        <w:spacing w:line="480" w:lineRule="auto"/>
        <w:ind w:left="0" w:firstLine="0"/>
        <w:rPr>
          <w:ins w:id="77" w:author="Steven Ortiz" w:date="2020-07-03T18:37:00Z"/>
          <w:rFonts w:eastAsia="Times New Roman" w:cs="Times New Roman"/>
          <w:color w:val="000000"/>
          <w:szCs w:val="26"/>
          <w:lang w:eastAsia="es-CO"/>
        </w:rPr>
        <w:pPrChange w:id="78" w:author="Steven Ortiz" w:date="2020-07-03T18:40:00Z">
          <w:pPr>
            <w:tabs>
              <w:tab w:val="left" w:pos="142"/>
            </w:tabs>
            <w:spacing w:line="480" w:lineRule="auto"/>
            <w:ind w:left="0"/>
          </w:pPr>
        </w:pPrChange>
      </w:pPr>
    </w:p>
    <w:p w14:paraId="007DD9AB" w14:textId="77777777" w:rsidR="000A0A65" w:rsidRPr="00FD0AA3" w:rsidRDefault="000A0A65" w:rsidP="003E6ED8">
      <w:pPr>
        <w:tabs>
          <w:tab w:val="left" w:pos="142"/>
        </w:tabs>
        <w:spacing w:line="480" w:lineRule="auto"/>
        <w:ind w:left="0"/>
        <w:rPr>
          <w:rFonts w:eastAsia="Times New Roman" w:cs="Times New Roman"/>
          <w:color w:val="000000"/>
          <w:szCs w:val="26"/>
          <w:lang w:eastAsia="es-CO"/>
        </w:rPr>
      </w:pPr>
    </w:p>
    <w:p w14:paraId="6630B715" w14:textId="77777777" w:rsidR="00FC6265" w:rsidRDefault="00FC6265">
      <w:pPr>
        <w:pStyle w:val="Ttulo1"/>
        <w:tabs>
          <w:tab w:val="left" w:pos="142"/>
        </w:tabs>
        <w:spacing w:line="480" w:lineRule="auto"/>
        <w:ind w:left="0"/>
        <w:jc w:val="center"/>
        <w:rPr>
          <w:ins w:id="79" w:author="Steven Ortiz" w:date="2020-07-03T18:37:00Z"/>
          <w:rFonts w:cs="Times New Roman"/>
        </w:rPr>
        <w:pPrChange w:id="80" w:author="Steven Ortiz" w:date="2020-07-03T18:37:00Z">
          <w:pPr>
            <w:pStyle w:val="Ttulo1"/>
            <w:tabs>
              <w:tab w:val="left" w:pos="142"/>
            </w:tabs>
            <w:spacing w:line="480" w:lineRule="auto"/>
            <w:ind w:left="0"/>
          </w:pPr>
        </w:pPrChange>
      </w:pPr>
      <w:bookmarkStart w:id="81" w:name="_Toc16493153"/>
      <w:bookmarkStart w:id="82" w:name="_Toc41335625"/>
      <w:r w:rsidRPr="00FD0AA3">
        <w:rPr>
          <w:rFonts w:cs="Times New Roman"/>
        </w:rPr>
        <w:lastRenderedPageBreak/>
        <w:t xml:space="preserve">Marco </w:t>
      </w:r>
      <w:bookmarkEnd w:id="81"/>
      <w:r w:rsidR="005140DA" w:rsidRPr="00FD0AA3">
        <w:rPr>
          <w:rFonts w:cs="Times New Roman"/>
        </w:rPr>
        <w:t>conceptual</w:t>
      </w:r>
      <w:bookmarkEnd w:id="82"/>
    </w:p>
    <w:p w14:paraId="72B763D5" w14:textId="77777777" w:rsidR="000A0A65" w:rsidRPr="000A0A65" w:rsidRDefault="000A0A65">
      <w:pPr>
        <w:rPr>
          <w:rPrChange w:id="83" w:author="Steven Ortiz" w:date="2020-07-03T18:37:00Z">
            <w:rPr>
              <w:rFonts w:cs="Times New Roman"/>
            </w:rPr>
          </w:rPrChange>
        </w:rPr>
        <w:pPrChange w:id="84" w:author="Steven Ortiz" w:date="2020-07-03T18:37:00Z">
          <w:pPr>
            <w:pStyle w:val="Ttulo1"/>
            <w:tabs>
              <w:tab w:val="left" w:pos="142"/>
            </w:tabs>
            <w:spacing w:line="480" w:lineRule="auto"/>
            <w:ind w:left="0"/>
          </w:pPr>
        </w:pPrChange>
      </w:pPr>
    </w:p>
    <w:p w14:paraId="75EC7E83" w14:textId="77777777" w:rsidR="00FC6265" w:rsidRPr="00FD0AA3" w:rsidRDefault="00FC6265" w:rsidP="00D57023">
      <w:pPr>
        <w:pStyle w:val="Ttulo2"/>
      </w:pPr>
      <w:bookmarkStart w:id="85" w:name="_Toc16493154"/>
      <w:bookmarkStart w:id="86" w:name="_Toc41335626"/>
      <w:r w:rsidRPr="00FD0AA3">
        <w:t xml:space="preserve">Pensamiento </w:t>
      </w:r>
      <w:r w:rsidR="000E050B" w:rsidRPr="00FD0AA3">
        <w:t>computacional</w:t>
      </w:r>
      <w:bookmarkEnd w:id="85"/>
      <w:bookmarkEnd w:id="86"/>
    </w:p>
    <w:p w14:paraId="0CBE5849" w14:textId="77777777" w:rsidR="000E050B" w:rsidRPr="00FD0AA3" w:rsidRDefault="009A2656">
      <w:pPr>
        <w:tabs>
          <w:tab w:val="left" w:pos="142"/>
        </w:tabs>
        <w:spacing w:line="480" w:lineRule="auto"/>
        <w:ind w:left="0"/>
        <w:jc w:val="both"/>
        <w:rPr>
          <w:rFonts w:eastAsia="Times New Roman" w:cs="Times New Roman"/>
          <w:color w:val="000000"/>
          <w:szCs w:val="26"/>
          <w:lang w:eastAsia="es-CO"/>
        </w:rPr>
        <w:pPrChange w:id="87" w:author="Steven Ortiz" w:date="2020-07-03T18:41:00Z">
          <w:pPr>
            <w:tabs>
              <w:tab w:val="left" w:pos="142"/>
            </w:tabs>
            <w:spacing w:line="480" w:lineRule="auto"/>
            <w:ind w:left="0"/>
          </w:pPr>
        </w:pPrChange>
      </w:pPr>
      <w:r>
        <w:rPr>
          <w:rFonts w:eastAsia="Times New Roman" w:cs="Times New Roman"/>
          <w:color w:val="000000"/>
          <w:szCs w:val="26"/>
          <w:lang w:eastAsia="es-CO"/>
        </w:rPr>
        <w:t>El</w:t>
      </w:r>
      <w:r w:rsidR="000E050B" w:rsidRPr="00FD0AA3">
        <w:rPr>
          <w:rFonts w:eastAsia="Times New Roman" w:cs="Times New Roman"/>
          <w:color w:val="000000"/>
          <w:szCs w:val="26"/>
          <w:lang w:eastAsia="es-CO"/>
        </w:rPr>
        <w:t xml:space="preserve"> ser</w:t>
      </w:r>
      <w:r>
        <w:rPr>
          <w:rFonts w:eastAsia="Times New Roman" w:cs="Times New Roman"/>
          <w:color w:val="000000"/>
          <w:szCs w:val="26"/>
          <w:lang w:eastAsia="es-CO"/>
        </w:rPr>
        <w:t xml:space="preserve"> humano tiene</w:t>
      </w:r>
      <w:r w:rsidR="000E050B" w:rsidRPr="00FD0AA3">
        <w:rPr>
          <w:rFonts w:eastAsia="Times New Roman" w:cs="Times New Roman"/>
          <w:color w:val="000000"/>
          <w:szCs w:val="26"/>
          <w:lang w:eastAsia="es-CO"/>
        </w:rPr>
        <w:t xml:space="preserve"> la capacidad de resolver problemas a tra</w:t>
      </w:r>
      <w:r w:rsidR="00C90678">
        <w:rPr>
          <w:rFonts w:eastAsia="Times New Roman" w:cs="Times New Roman"/>
          <w:color w:val="000000"/>
          <w:szCs w:val="26"/>
          <w:lang w:eastAsia="es-CO"/>
        </w:rPr>
        <w:t>vés de las experiencias que</w:t>
      </w:r>
      <w:r w:rsidR="000E050B" w:rsidRPr="00FD0AA3">
        <w:rPr>
          <w:rFonts w:eastAsia="Times New Roman" w:cs="Times New Roman"/>
          <w:color w:val="000000"/>
          <w:szCs w:val="26"/>
          <w:lang w:eastAsia="es-CO"/>
        </w:rPr>
        <w:t xml:space="preserve"> </w:t>
      </w:r>
      <w:r w:rsidR="00A154BA">
        <w:rPr>
          <w:rFonts w:eastAsia="Times New Roman" w:cs="Times New Roman"/>
          <w:color w:val="000000"/>
          <w:szCs w:val="26"/>
          <w:lang w:eastAsia="es-CO"/>
        </w:rPr>
        <w:t>ha</w:t>
      </w:r>
      <w:r w:rsidR="000E050B" w:rsidRPr="00FD0AA3">
        <w:rPr>
          <w:rFonts w:eastAsia="Times New Roman" w:cs="Times New Roman"/>
          <w:color w:val="000000"/>
          <w:szCs w:val="26"/>
          <w:lang w:eastAsia="es-CO"/>
        </w:rPr>
        <w:t xml:space="preserve"> adquirido en su vida</w:t>
      </w:r>
      <w:r w:rsidR="00A154BA">
        <w:rPr>
          <w:rFonts w:eastAsia="Times New Roman" w:cs="Times New Roman"/>
          <w:color w:val="000000"/>
          <w:szCs w:val="26"/>
          <w:lang w:eastAsia="es-CO"/>
        </w:rPr>
        <w:t xml:space="preserve"> y</w:t>
      </w:r>
      <w:r w:rsidR="000E050B" w:rsidRPr="00FD0AA3">
        <w:rPr>
          <w:rFonts w:eastAsia="Times New Roman" w:cs="Times New Roman"/>
          <w:color w:val="000000"/>
          <w:szCs w:val="26"/>
          <w:lang w:eastAsia="es-CO"/>
        </w:rPr>
        <w:t xml:space="preserve"> ha </w:t>
      </w:r>
      <w:r w:rsidR="00A154BA">
        <w:rPr>
          <w:rFonts w:eastAsia="Times New Roman" w:cs="Times New Roman"/>
          <w:color w:val="000000"/>
          <w:szCs w:val="26"/>
          <w:lang w:eastAsia="es-CO"/>
        </w:rPr>
        <w:t>solucionado</w:t>
      </w:r>
      <w:r w:rsidR="000E050B" w:rsidRPr="00FD0AA3">
        <w:rPr>
          <w:rFonts w:eastAsia="Times New Roman" w:cs="Times New Roman"/>
          <w:color w:val="000000"/>
          <w:szCs w:val="26"/>
          <w:lang w:eastAsia="es-CO"/>
        </w:rPr>
        <w:t xml:space="preserve"> problemas a través de la</w:t>
      </w:r>
      <w:r w:rsidR="00C90678">
        <w:rPr>
          <w:rFonts w:eastAsia="Times New Roman" w:cs="Times New Roman"/>
          <w:color w:val="000000"/>
          <w:szCs w:val="26"/>
          <w:lang w:eastAsia="es-CO"/>
        </w:rPr>
        <w:t xml:space="preserve"> historia para su supervivencia</w:t>
      </w:r>
      <w:r w:rsidR="00A154BA">
        <w:rPr>
          <w:rFonts w:eastAsia="Times New Roman" w:cs="Times New Roman"/>
          <w:color w:val="000000"/>
          <w:szCs w:val="26"/>
          <w:lang w:eastAsia="es-CO"/>
        </w:rPr>
        <w:t xml:space="preserve">, </w:t>
      </w:r>
      <w:r w:rsidR="000E050B" w:rsidRPr="00FD0AA3">
        <w:rPr>
          <w:rFonts w:eastAsia="Times New Roman" w:cs="Times New Roman"/>
          <w:color w:val="000000"/>
          <w:szCs w:val="26"/>
          <w:lang w:eastAsia="es-CO"/>
        </w:rPr>
        <w:t>esta</w:t>
      </w:r>
      <w:r w:rsidR="00A154BA">
        <w:rPr>
          <w:rFonts w:eastAsia="Times New Roman" w:cs="Times New Roman"/>
          <w:color w:val="000000"/>
          <w:szCs w:val="26"/>
          <w:lang w:eastAsia="es-CO"/>
        </w:rPr>
        <w:t>s</w:t>
      </w:r>
      <w:r w:rsidR="000E050B" w:rsidRPr="00FD0AA3">
        <w:rPr>
          <w:rFonts w:eastAsia="Times New Roman" w:cs="Times New Roman"/>
          <w:color w:val="000000"/>
          <w:szCs w:val="26"/>
          <w:lang w:eastAsia="es-CO"/>
        </w:rPr>
        <w:t xml:space="preserve"> se han ido transmitiendo de generación en generación</w:t>
      </w:r>
      <w:r w:rsidR="00A154BA">
        <w:rPr>
          <w:rFonts w:eastAsia="Times New Roman" w:cs="Times New Roman"/>
          <w:color w:val="000000"/>
          <w:szCs w:val="26"/>
          <w:lang w:eastAsia="es-CO"/>
        </w:rPr>
        <w:t xml:space="preserve"> evolucionando las herramientas para resolverlos</w:t>
      </w:r>
      <w:r w:rsidR="000E050B" w:rsidRPr="00FD0AA3">
        <w:rPr>
          <w:rFonts w:eastAsia="Times New Roman" w:cs="Times New Roman"/>
          <w:color w:val="000000"/>
          <w:szCs w:val="26"/>
          <w:lang w:eastAsia="es-CO"/>
        </w:rPr>
        <w:t>.</w:t>
      </w:r>
      <w:r w:rsidR="00991A5F" w:rsidRPr="00FD0AA3">
        <w:rPr>
          <w:rFonts w:eastAsia="Times New Roman" w:cs="Times New Roman"/>
          <w:color w:val="000000"/>
          <w:szCs w:val="26"/>
          <w:lang w:eastAsia="es-CO"/>
        </w:rPr>
        <w:t xml:space="preserve"> Junto con las herramientas de la informática y sus limitaciones</w:t>
      </w:r>
      <w:r w:rsidR="00A154BA">
        <w:rPr>
          <w:rFonts w:eastAsia="Times New Roman" w:cs="Times New Roman"/>
          <w:color w:val="000000"/>
          <w:szCs w:val="26"/>
          <w:lang w:eastAsia="es-CO"/>
        </w:rPr>
        <w:t xml:space="preserve">, </w:t>
      </w:r>
      <w:r w:rsidR="00991A5F" w:rsidRPr="00FD0AA3">
        <w:rPr>
          <w:rFonts w:eastAsia="Times New Roman" w:cs="Times New Roman"/>
          <w:color w:val="000000"/>
          <w:szCs w:val="26"/>
          <w:lang w:eastAsia="es-CO"/>
        </w:rPr>
        <w:t>el</w:t>
      </w:r>
      <w:r w:rsidR="000E050B" w:rsidRPr="00FD0AA3">
        <w:rPr>
          <w:rFonts w:eastAsia="Times New Roman" w:cs="Times New Roman"/>
          <w:color w:val="000000"/>
          <w:szCs w:val="26"/>
          <w:lang w:eastAsia="es-CO"/>
        </w:rPr>
        <w:t xml:space="preserve"> pensamiento computacional brinda el poder para resolver problemas y diseñar sistemas que </w:t>
      </w:r>
      <w:r w:rsidR="00A154BA">
        <w:rPr>
          <w:rFonts w:eastAsia="Times New Roman" w:cs="Times New Roman"/>
          <w:color w:val="000000"/>
          <w:szCs w:val="26"/>
          <w:lang w:eastAsia="es-CO"/>
        </w:rPr>
        <w:t>no se podría abordar de manera individual</w:t>
      </w:r>
      <w:r w:rsidR="000E050B" w:rsidRPr="00FD0AA3">
        <w:rPr>
          <w:rFonts w:eastAsia="Times New Roman" w:cs="Times New Roman"/>
          <w:color w:val="000000"/>
          <w:szCs w:val="26"/>
          <w:lang w:eastAsia="es-CO"/>
        </w:rPr>
        <w:t xml:space="preserve">. Según </w:t>
      </w:r>
      <w:r w:rsidR="001E7FEE" w:rsidRPr="00FD0AA3">
        <w:rPr>
          <w:rFonts w:eastAsia="Times New Roman" w:cs="Times New Roman"/>
          <w:color w:val="000000"/>
          <w:szCs w:val="26"/>
          <w:lang w:eastAsia="es-CO"/>
        </w:rPr>
        <w:t>(</w:t>
      </w:r>
      <w:r w:rsidR="001E7FEE" w:rsidRPr="00FD0AA3">
        <w:rPr>
          <w:rFonts w:eastAsia="Times New Roman" w:cs="Times New Roman"/>
          <w:noProof/>
          <w:color w:val="000000"/>
          <w:szCs w:val="26"/>
          <w:lang w:eastAsia="es-CO"/>
        </w:rPr>
        <w:t>Jeannette M. Wing)</w:t>
      </w:r>
      <w:r w:rsidR="00320D01" w:rsidRPr="00FD0AA3">
        <w:rPr>
          <w:rFonts w:eastAsia="Times New Roman" w:cs="Times New Roman"/>
          <w:color w:val="000000"/>
          <w:szCs w:val="26"/>
          <w:lang w:eastAsia="es-CO"/>
        </w:rPr>
        <w:t xml:space="preserve"> el pensamiento computacional es una habilidad fundamental para todos, no sólo pa</w:t>
      </w:r>
      <w:r w:rsidR="00C90678">
        <w:rPr>
          <w:rFonts w:eastAsia="Times New Roman" w:cs="Times New Roman"/>
          <w:color w:val="000000"/>
          <w:szCs w:val="26"/>
          <w:lang w:eastAsia="es-CO"/>
        </w:rPr>
        <w:t>ra los científicos informáticos, sino también</w:t>
      </w:r>
      <w:r w:rsidR="00320D01" w:rsidRPr="00FD0AA3">
        <w:rPr>
          <w:rFonts w:eastAsia="Times New Roman" w:cs="Times New Roman"/>
          <w:color w:val="000000"/>
          <w:szCs w:val="26"/>
          <w:lang w:eastAsia="es-CO"/>
        </w:rPr>
        <w:t xml:space="preserve"> </w:t>
      </w:r>
      <w:r w:rsidR="00C90678">
        <w:rPr>
          <w:rFonts w:eastAsia="Times New Roman" w:cs="Times New Roman"/>
          <w:color w:val="000000"/>
          <w:szCs w:val="26"/>
          <w:lang w:eastAsia="es-CO"/>
        </w:rPr>
        <w:t>p</w:t>
      </w:r>
      <w:r w:rsidR="00320D01" w:rsidRPr="00FD0AA3">
        <w:rPr>
          <w:rFonts w:eastAsia="Times New Roman" w:cs="Times New Roman"/>
          <w:color w:val="000000"/>
          <w:szCs w:val="26"/>
          <w:lang w:eastAsia="es-CO"/>
        </w:rPr>
        <w:t xml:space="preserve">ara </w:t>
      </w:r>
      <w:r w:rsidR="00A154BA">
        <w:rPr>
          <w:rFonts w:eastAsia="Times New Roman" w:cs="Times New Roman"/>
          <w:color w:val="000000"/>
          <w:szCs w:val="26"/>
          <w:lang w:eastAsia="es-CO"/>
        </w:rPr>
        <w:t xml:space="preserve">fortalecer la </w:t>
      </w:r>
      <w:r w:rsidR="00320D01" w:rsidRPr="00FD0AA3">
        <w:rPr>
          <w:rFonts w:eastAsia="Times New Roman" w:cs="Times New Roman"/>
          <w:color w:val="000000"/>
          <w:szCs w:val="26"/>
          <w:lang w:eastAsia="es-CO"/>
        </w:rPr>
        <w:t>le</w:t>
      </w:r>
      <w:r w:rsidR="00A154BA">
        <w:rPr>
          <w:rFonts w:eastAsia="Times New Roman" w:cs="Times New Roman"/>
          <w:color w:val="000000"/>
          <w:szCs w:val="26"/>
          <w:lang w:eastAsia="es-CO"/>
        </w:rPr>
        <w:t>ctura</w:t>
      </w:r>
      <w:r w:rsidR="00320D01" w:rsidRPr="00FD0AA3">
        <w:rPr>
          <w:rFonts w:eastAsia="Times New Roman" w:cs="Times New Roman"/>
          <w:color w:val="000000"/>
          <w:szCs w:val="26"/>
          <w:lang w:eastAsia="es-CO"/>
        </w:rPr>
        <w:t>, escri</w:t>
      </w:r>
      <w:r w:rsidR="00A154BA">
        <w:rPr>
          <w:rFonts w:eastAsia="Times New Roman" w:cs="Times New Roman"/>
          <w:color w:val="000000"/>
          <w:szCs w:val="26"/>
          <w:lang w:eastAsia="es-CO"/>
        </w:rPr>
        <w:t>tura</w:t>
      </w:r>
      <w:r w:rsidR="00320D01" w:rsidRPr="00FD0AA3">
        <w:rPr>
          <w:rFonts w:eastAsia="Times New Roman" w:cs="Times New Roman"/>
          <w:color w:val="000000"/>
          <w:szCs w:val="26"/>
          <w:lang w:eastAsia="es-CO"/>
        </w:rPr>
        <w:t xml:space="preserve"> y la aritmética. </w:t>
      </w:r>
    </w:p>
    <w:p w14:paraId="7D4DA32F" w14:textId="77777777" w:rsidR="00991A5F" w:rsidRPr="00FD0AA3" w:rsidRDefault="00991A5F">
      <w:pPr>
        <w:tabs>
          <w:tab w:val="left" w:pos="142"/>
        </w:tabs>
        <w:spacing w:line="480" w:lineRule="auto"/>
        <w:ind w:left="0"/>
        <w:jc w:val="both"/>
        <w:rPr>
          <w:rFonts w:cs="Times New Roman"/>
          <w:szCs w:val="26"/>
        </w:rPr>
        <w:pPrChange w:id="88" w:author="Steven Ortiz" w:date="2020-07-03T18:41:00Z">
          <w:pPr>
            <w:tabs>
              <w:tab w:val="left" w:pos="142"/>
            </w:tabs>
            <w:spacing w:line="480" w:lineRule="auto"/>
            <w:ind w:left="0"/>
          </w:pPr>
        </w:pPrChange>
      </w:pPr>
      <w:r w:rsidRPr="00FD0AA3">
        <w:rPr>
          <w:rFonts w:cs="Times New Roman"/>
          <w:szCs w:val="26"/>
        </w:rPr>
        <w:t xml:space="preserve">Actualmente se </w:t>
      </w:r>
      <w:r w:rsidRPr="00FC097D">
        <w:rPr>
          <w:rFonts w:cs="Times New Roman"/>
          <w:szCs w:val="26"/>
        </w:rPr>
        <w:t xml:space="preserve">está evidenciando un mundo de constante cambio, donde </w:t>
      </w:r>
      <w:r w:rsidR="00FC097D" w:rsidRPr="00FC097D">
        <w:rPr>
          <w:rFonts w:cs="Times New Roman"/>
          <w:szCs w:val="26"/>
        </w:rPr>
        <w:t>siempre van a surgir necesidades adicionales</w:t>
      </w:r>
      <w:r w:rsidRPr="00FC097D">
        <w:rPr>
          <w:rFonts w:cs="Times New Roman"/>
          <w:szCs w:val="26"/>
        </w:rPr>
        <w:t>, el mundo se</w:t>
      </w:r>
      <w:r w:rsidRPr="00FD0AA3">
        <w:rPr>
          <w:rFonts w:cs="Times New Roman"/>
          <w:szCs w:val="26"/>
        </w:rPr>
        <w:t xml:space="preserve"> está digitalizando</w:t>
      </w:r>
      <w:r w:rsidR="00C22C81">
        <w:rPr>
          <w:rFonts w:cs="Times New Roman"/>
          <w:szCs w:val="26"/>
        </w:rPr>
        <w:t xml:space="preserve"> y</w:t>
      </w:r>
      <w:r w:rsidRPr="00FD0AA3">
        <w:rPr>
          <w:rFonts w:cs="Times New Roman"/>
          <w:szCs w:val="26"/>
        </w:rPr>
        <w:t xml:space="preserve"> es imposible vivir separados de las herramientas tecnológicas. Estas se deben aprovechar </w:t>
      </w:r>
      <w:r w:rsidR="009A2656">
        <w:rPr>
          <w:rFonts w:cs="Times New Roman"/>
          <w:szCs w:val="26"/>
        </w:rPr>
        <w:t>p</w:t>
      </w:r>
      <w:r w:rsidRPr="00FD0AA3">
        <w:rPr>
          <w:rFonts w:cs="Times New Roman"/>
          <w:szCs w:val="26"/>
        </w:rPr>
        <w:t>reguntándose ¿Hasta qué punto un ser humano puede llegar a realizar una tarea?,  ¿Hasta qué punto una maquina</w:t>
      </w:r>
      <w:r w:rsidR="005E4BF2" w:rsidRPr="00FD0AA3">
        <w:rPr>
          <w:rFonts w:cs="Times New Roman"/>
          <w:szCs w:val="26"/>
        </w:rPr>
        <w:t xml:space="preserve"> puede solucionar</w:t>
      </w:r>
      <w:r w:rsidRPr="00FD0AA3">
        <w:rPr>
          <w:rFonts w:cs="Times New Roman"/>
          <w:szCs w:val="26"/>
        </w:rPr>
        <w:t xml:space="preserve"> un problema</w:t>
      </w:r>
      <w:r w:rsidR="005E4BF2" w:rsidRPr="00FD0AA3">
        <w:rPr>
          <w:rFonts w:cs="Times New Roman"/>
          <w:szCs w:val="26"/>
        </w:rPr>
        <w:t>?</w:t>
      </w:r>
      <w:sdt>
        <w:sdtPr>
          <w:rPr>
            <w:rFonts w:cs="Times New Roman"/>
            <w:szCs w:val="26"/>
          </w:rPr>
          <w:id w:val="-1865120776"/>
          <w:citation/>
        </w:sdtPr>
        <w:sdtContent>
          <w:r w:rsidR="005E4BF2" w:rsidRPr="00FD0AA3">
            <w:rPr>
              <w:rFonts w:cs="Times New Roman"/>
              <w:szCs w:val="26"/>
            </w:rPr>
            <w:fldChar w:fldCharType="begin"/>
          </w:r>
          <w:r w:rsidR="005E4BF2" w:rsidRPr="00FD0AA3">
            <w:rPr>
              <w:rFonts w:cs="Times New Roman"/>
              <w:szCs w:val="26"/>
            </w:rPr>
            <w:instrText xml:space="preserve"> CITATION jeannette-m.-wing-2006-computational-thinking \l 9226 </w:instrText>
          </w:r>
          <w:r w:rsidR="005E4BF2" w:rsidRPr="00FD0AA3">
            <w:rPr>
              <w:rFonts w:cs="Times New Roman"/>
              <w:szCs w:val="26"/>
            </w:rPr>
            <w:fldChar w:fldCharType="separate"/>
          </w:r>
          <w:r w:rsidR="00ED786A">
            <w:rPr>
              <w:rFonts w:cs="Times New Roman"/>
              <w:noProof/>
              <w:szCs w:val="26"/>
            </w:rPr>
            <w:t xml:space="preserve"> </w:t>
          </w:r>
          <w:r w:rsidR="00ED786A" w:rsidRPr="00ED786A">
            <w:rPr>
              <w:rFonts w:cs="Times New Roman"/>
              <w:noProof/>
              <w:szCs w:val="26"/>
            </w:rPr>
            <w:t>(Jeannette M. Wing, 2006)</w:t>
          </w:r>
          <w:r w:rsidR="005E4BF2" w:rsidRPr="00FD0AA3">
            <w:rPr>
              <w:rFonts w:cs="Times New Roman"/>
              <w:szCs w:val="26"/>
            </w:rPr>
            <w:fldChar w:fldCharType="end"/>
          </w:r>
        </w:sdtContent>
      </w:sdt>
      <w:r w:rsidR="00C22C81">
        <w:rPr>
          <w:rFonts w:cs="Times New Roman"/>
          <w:szCs w:val="26"/>
        </w:rPr>
        <w:t xml:space="preserve">. </w:t>
      </w:r>
      <w:r w:rsidRPr="00FD0AA3">
        <w:rPr>
          <w:rFonts w:cs="Times New Roman"/>
          <w:szCs w:val="26"/>
        </w:rPr>
        <w:t xml:space="preserve">El pensamiento computacional </w:t>
      </w:r>
      <w:r w:rsidR="005E4BF2" w:rsidRPr="00FD0AA3">
        <w:rPr>
          <w:rFonts w:cs="Times New Roman"/>
          <w:szCs w:val="26"/>
        </w:rPr>
        <w:t>permite la solución de estos</w:t>
      </w:r>
      <w:r w:rsidR="00C22C81">
        <w:rPr>
          <w:rFonts w:cs="Times New Roman"/>
          <w:szCs w:val="26"/>
        </w:rPr>
        <w:t xml:space="preserve"> </w:t>
      </w:r>
      <w:r w:rsidR="005E4BF2" w:rsidRPr="00FD0AA3">
        <w:rPr>
          <w:rFonts w:cs="Times New Roman"/>
          <w:szCs w:val="26"/>
        </w:rPr>
        <w:t>ideando estrategias o sistemas que permitan llegar a una solución donde ni el uno ni el otro puedan hacerlo por separado.</w:t>
      </w:r>
    </w:p>
    <w:p w14:paraId="267A4AE5" w14:textId="77777777" w:rsidR="000642BC" w:rsidRPr="00FD0AA3" w:rsidRDefault="00954237">
      <w:pPr>
        <w:tabs>
          <w:tab w:val="left" w:pos="142"/>
        </w:tabs>
        <w:spacing w:line="480" w:lineRule="auto"/>
        <w:ind w:left="0"/>
        <w:jc w:val="both"/>
        <w:rPr>
          <w:rFonts w:cs="Times New Roman"/>
          <w:szCs w:val="26"/>
        </w:rPr>
        <w:pPrChange w:id="89" w:author="Steven Ortiz" w:date="2020-07-03T18:41:00Z">
          <w:pPr>
            <w:tabs>
              <w:tab w:val="left" w:pos="142"/>
            </w:tabs>
            <w:spacing w:line="480" w:lineRule="auto"/>
            <w:ind w:left="0"/>
          </w:pPr>
        </w:pPrChange>
      </w:pPr>
      <w:r w:rsidRPr="00FD0AA3">
        <w:rPr>
          <w:rFonts w:cs="Times New Roman"/>
          <w:szCs w:val="26"/>
        </w:rPr>
        <w:t xml:space="preserve">Esto hace que sea necesario que a temprana edad se pueda </w:t>
      </w:r>
      <w:r w:rsidR="000642BC" w:rsidRPr="00FD0AA3">
        <w:rPr>
          <w:rFonts w:cs="Times New Roman"/>
          <w:szCs w:val="26"/>
        </w:rPr>
        <w:t>perfeccionar</w:t>
      </w:r>
      <w:r w:rsidRPr="00FD0AA3">
        <w:rPr>
          <w:rFonts w:cs="Times New Roman"/>
          <w:szCs w:val="26"/>
        </w:rPr>
        <w:t xml:space="preserve"> esta habilidad, permitiendo así que las personas puedan desarrollar sus ideas </w:t>
      </w:r>
      <w:r w:rsidR="000642BC" w:rsidRPr="00FD0AA3">
        <w:rPr>
          <w:rFonts w:cs="Times New Roman"/>
          <w:szCs w:val="26"/>
        </w:rPr>
        <w:t>enfrentándose a varias adversidades que trae consigo la vida cotidiana</w:t>
      </w:r>
      <w:r w:rsidR="00912631">
        <w:rPr>
          <w:rFonts w:cs="Times New Roman"/>
          <w:szCs w:val="26"/>
        </w:rPr>
        <w:t xml:space="preserve"> y </w:t>
      </w:r>
      <w:r w:rsidR="000642BC" w:rsidRPr="00FD0AA3">
        <w:rPr>
          <w:rFonts w:cs="Times New Roman"/>
          <w:szCs w:val="26"/>
        </w:rPr>
        <w:t>teniendo en cuenta</w:t>
      </w:r>
      <w:r w:rsidR="00912631">
        <w:rPr>
          <w:rFonts w:cs="Times New Roman"/>
          <w:szCs w:val="26"/>
        </w:rPr>
        <w:t xml:space="preserve"> que</w:t>
      </w:r>
      <w:r w:rsidR="000642BC" w:rsidRPr="00FD0AA3">
        <w:rPr>
          <w:rFonts w:cs="Times New Roman"/>
          <w:szCs w:val="26"/>
        </w:rPr>
        <w:t xml:space="preserve"> se </w:t>
      </w:r>
      <w:r w:rsidR="00912631" w:rsidRPr="00FD0AA3">
        <w:rPr>
          <w:rFonts w:cs="Times New Roman"/>
          <w:szCs w:val="26"/>
        </w:rPr>
        <w:t>est</w:t>
      </w:r>
      <w:r w:rsidR="00912631">
        <w:rPr>
          <w:rFonts w:cs="Times New Roman"/>
          <w:szCs w:val="26"/>
        </w:rPr>
        <w:t>án</w:t>
      </w:r>
      <w:r w:rsidR="000642BC" w:rsidRPr="00FD0AA3">
        <w:rPr>
          <w:rFonts w:cs="Times New Roman"/>
          <w:szCs w:val="26"/>
        </w:rPr>
        <w:t xml:space="preserve"> trabajando las competencias abstracto-matemático </w:t>
      </w:r>
      <w:r w:rsidR="00196FF5" w:rsidRPr="00FD0AA3">
        <w:rPr>
          <w:rFonts w:cs="Times New Roman"/>
          <w:szCs w:val="26"/>
        </w:rPr>
        <w:t xml:space="preserve">con </w:t>
      </w:r>
      <w:r w:rsidR="000642BC" w:rsidRPr="00FD0AA3">
        <w:rPr>
          <w:rFonts w:cs="Times New Roman"/>
          <w:szCs w:val="26"/>
        </w:rPr>
        <w:t>el pragmático-ingenieril</w:t>
      </w:r>
      <w:r w:rsidR="00991A5F" w:rsidRPr="00FD0AA3">
        <w:rPr>
          <w:rFonts w:cs="Times New Roman"/>
          <w:szCs w:val="26"/>
        </w:rPr>
        <w:t xml:space="preserve"> </w:t>
      </w:r>
      <w:sdt>
        <w:sdtPr>
          <w:rPr>
            <w:rFonts w:cs="Times New Roman"/>
            <w:szCs w:val="26"/>
          </w:rPr>
          <w:id w:val="-682668360"/>
          <w:citation/>
        </w:sdtPr>
        <w:sdtContent>
          <w:r w:rsidR="00991A5F" w:rsidRPr="00FD0AA3">
            <w:rPr>
              <w:rFonts w:cs="Times New Roman"/>
              <w:szCs w:val="26"/>
            </w:rPr>
            <w:fldChar w:fldCharType="begin"/>
          </w:r>
          <w:r w:rsidR="00991A5F" w:rsidRPr="00FD0AA3">
            <w:rPr>
              <w:rFonts w:cs="Times New Roman"/>
              <w:szCs w:val="26"/>
            </w:rPr>
            <w:instrText xml:space="preserve"> CITATION berrocoso-rosa-red-revista-de-educación-a-distancia-el-pensamiento-computacional-y-las-nuevas-ecologías-del-aprendizaje-computacional-thinking-and-new-learning-ecologies \l 9226 </w:instrText>
          </w:r>
          <w:r w:rsidR="00991A5F" w:rsidRPr="00FD0AA3">
            <w:rPr>
              <w:rFonts w:cs="Times New Roman"/>
              <w:szCs w:val="26"/>
            </w:rPr>
            <w:fldChar w:fldCharType="separate"/>
          </w:r>
          <w:r w:rsidR="00ED786A" w:rsidRPr="00ED786A">
            <w:rPr>
              <w:rFonts w:cs="Times New Roman"/>
              <w:noProof/>
              <w:szCs w:val="26"/>
            </w:rPr>
            <w:t>(Berrocoso, Rosa, Sánchez, Del Carmen, &amp; Arroyo)</w:t>
          </w:r>
          <w:r w:rsidR="00991A5F" w:rsidRPr="00FD0AA3">
            <w:rPr>
              <w:rFonts w:cs="Times New Roman"/>
              <w:szCs w:val="26"/>
            </w:rPr>
            <w:fldChar w:fldCharType="end"/>
          </w:r>
        </w:sdtContent>
      </w:sdt>
      <w:r w:rsidR="00196FF5" w:rsidRPr="00FD0AA3">
        <w:rPr>
          <w:rFonts w:cs="Times New Roman"/>
          <w:szCs w:val="26"/>
        </w:rPr>
        <w:t>, sin necesidad de ser bueno en ciertas áreas del conocimiento como las matemá</w:t>
      </w:r>
      <w:r w:rsidR="005E4BF2" w:rsidRPr="00FD0AA3">
        <w:rPr>
          <w:rFonts w:cs="Times New Roman"/>
          <w:szCs w:val="26"/>
        </w:rPr>
        <w:t xml:space="preserve">ticas </w:t>
      </w:r>
      <w:r w:rsidR="00912631">
        <w:rPr>
          <w:rFonts w:cs="Times New Roman"/>
          <w:szCs w:val="26"/>
        </w:rPr>
        <w:t xml:space="preserve">y </w:t>
      </w:r>
      <w:r w:rsidR="005E4BF2" w:rsidRPr="00FD0AA3">
        <w:rPr>
          <w:rFonts w:cs="Times New Roman"/>
          <w:szCs w:val="26"/>
        </w:rPr>
        <w:t>dándole importancia a las ideas.</w:t>
      </w:r>
      <w:r w:rsidR="00196FF5" w:rsidRPr="00FD0AA3">
        <w:rPr>
          <w:rFonts w:cs="Times New Roman"/>
          <w:szCs w:val="26"/>
        </w:rPr>
        <w:t xml:space="preserve"> Según </w:t>
      </w:r>
      <w:r w:rsidR="001E7FEE" w:rsidRPr="00FD0AA3">
        <w:rPr>
          <w:rFonts w:cs="Times New Roman"/>
          <w:szCs w:val="26"/>
        </w:rPr>
        <w:t>(</w:t>
      </w:r>
      <w:r w:rsidR="001E7FEE" w:rsidRPr="00FD0AA3">
        <w:rPr>
          <w:rFonts w:cs="Times New Roman"/>
          <w:noProof/>
          <w:szCs w:val="26"/>
        </w:rPr>
        <w:t>Zapata-Ros)</w:t>
      </w:r>
      <w:r w:rsidR="00991A5F" w:rsidRPr="00FD0AA3">
        <w:rPr>
          <w:rFonts w:cs="Times New Roman"/>
          <w:szCs w:val="26"/>
        </w:rPr>
        <w:t xml:space="preserve"> </w:t>
      </w:r>
      <w:r w:rsidR="00196FF5" w:rsidRPr="00FD0AA3">
        <w:rPr>
          <w:rFonts w:cs="Times New Roman"/>
          <w:szCs w:val="26"/>
        </w:rPr>
        <w:lastRenderedPageBreak/>
        <w:t xml:space="preserve">“lo importante es saber cómo se representa la realidad, el mundo de objetivos </w:t>
      </w:r>
      <w:r w:rsidR="00763536" w:rsidRPr="00FD0AA3">
        <w:rPr>
          <w:rFonts w:cs="Times New Roman"/>
          <w:szCs w:val="26"/>
        </w:rPr>
        <w:t>y expectativas” haciendo que sea</w:t>
      </w:r>
      <w:r w:rsidR="00196FF5" w:rsidRPr="00FD0AA3">
        <w:rPr>
          <w:rFonts w:cs="Times New Roman"/>
          <w:szCs w:val="26"/>
        </w:rPr>
        <w:t xml:space="preserve"> importante lo que piensan y como lo piensan</w:t>
      </w:r>
      <w:r w:rsidR="00D253A9" w:rsidRPr="00FD0AA3">
        <w:rPr>
          <w:rFonts w:cs="Times New Roman"/>
          <w:szCs w:val="26"/>
        </w:rPr>
        <w:t>, como abstraen el problema</w:t>
      </w:r>
      <w:r w:rsidR="00912631">
        <w:rPr>
          <w:rFonts w:cs="Times New Roman"/>
          <w:szCs w:val="26"/>
        </w:rPr>
        <w:t xml:space="preserve"> y s</w:t>
      </w:r>
      <w:r w:rsidR="00D253A9" w:rsidRPr="00FD0AA3">
        <w:rPr>
          <w:rFonts w:cs="Times New Roman"/>
          <w:szCs w:val="26"/>
        </w:rPr>
        <w:t>olucionar cada parte de este</w:t>
      </w:r>
      <w:r w:rsidR="00912631">
        <w:rPr>
          <w:rFonts w:cs="Times New Roman"/>
          <w:szCs w:val="26"/>
        </w:rPr>
        <w:t xml:space="preserve"> </w:t>
      </w:r>
      <w:r w:rsidR="00D253A9" w:rsidRPr="00FD0AA3">
        <w:rPr>
          <w:rFonts w:cs="Times New Roman"/>
          <w:szCs w:val="26"/>
        </w:rPr>
        <w:t xml:space="preserve">para finalmente integrarlo. </w:t>
      </w:r>
    </w:p>
    <w:p w14:paraId="3C9800BE" w14:textId="77777777" w:rsidR="004772EF" w:rsidRPr="00FD0AA3" w:rsidRDefault="00763536" w:rsidP="00D57023">
      <w:pPr>
        <w:pStyle w:val="Ttulo2"/>
      </w:pPr>
      <w:bookmarkStart w:id="90" w:name="_Toc16493155"/>
      <w:bookmarkStart w:id="91" w:name="_Toc41335627"/>
      <w:r w:rsidRPr="00FD0AA3">
        <w:t xml:space="preserve">Programación </w:t>
      </w:r>
      <w:r w:rsidR="00F71F23" w:rsidRPr="00FD0AA3">
        <w:t>por bloques</w:t>
      </w:r>
      <w:bookmarkEnd w:id="90"/>
      <w:bookmarkEnd w:id="91"/>
    </w:p>
    <w:p w14:paraId="2E6152CA" w14:textId="77777777" w:rsidR="00F71F23" w:rsidRPr="00FD0AA3" w:rsidRDefault="00D253A9">
      <w:pPr>
        <w:tabs>
          <w:tab w:val="left" w:pos="142"/>
        </w:tabs>
        <w:spacing w:line="480" w:lineRule="auto"/>
        <w:ind w:left="0"/>
        <w:jc w:val="both"/>
        <w:rPr>
          <w:rFonts w:cs="Times New Roman"/>
          <w:szCs w:val="26"/>
        </w:rPr>
        <w:pPrChange w:id="92" w:author="Steven Ortiz" w:date="2020-07-03T18:41:00Z">
          <w:pPr>
            <w:tabs>
              <w:tab w:val="left" w:pos="142"/>
            </w:tabs>
            <w:spacing w:line="480" w:lineRule="auto"/>
            <w:ind w:left="0"/>
          </w:pPr>
        </w:pPrChange>
      </w:pPr>
      <w:r w:rsidRPr="00FD0AA3">
        <w:rPr>
          <w:rFonts w:cs="Times New Roman"/>
          <w:szCs w:val="26"/>
        </w:rPr>
        <w:t>La programación es el medio por el cual se puede llegar a dar vida a las ideas</w:t>
      </w:r>
      <w:r w:rsidR="00912631">
        <w:rPr>
          <w:rFonts w:cs="Times New Roman"/>
          <w:szCs w:val="26"/>
        </w:rPr>
        <w:t xml:space="preserve"> y a través de este </w:t>
      </w:r>
      <w:r w:rsidRPr="00FD0AA3">
        <w:rPr>
          <w:rFonts w:cs="Times New Roman"/>
          <w:szCs w:val="26"/>
        </w:rPr>
        <w:t>el ser humano se comunica con la máquina</w:t>
      </w:r>
      <w:r w:rsidR="00912631">
        <w:rPr>
          <w:rFonts w:cs="Times New Roman"/>
          <w:szCs w:val="26"/>
        </w:rPr>
        <w:t xml:space="preserve"> </w:t>
      </w:r>
      <w:r w:rsidRPr="00FD0AA3">
        <w:rPr>
          <w:rFonts w:cs="Times New Roman"/>
          <w:szCs w:val="26"/>
        </w:rPr>
        <w:t>dándole pasos a seguir. La programación es una extensión de la escritura</w:t>
      </w:r>
      <w:r w:rsidR="00576C97" w:rsidRPr="00FD0AA3">
        <w:rPr>
          <w:rFonts w:cs="Times New Roman"/>
          <w:szCs w:val="26"/>
        </w:rPr>
        <w:t xml:space="preserve"> </w:t>
      </w:r>
      <w:sdt>
        <w:sdtPr>
          <w:rPr>
            <w:rFonts w:cs="Times New Roman"/>
            <w:szCs w:val="26"/>
          </w:rPr>
          <w:id w:val="1100915507"/>
          <w:citation/>
        </w:sdtPr>
        <w:sdtContent>
          <w:r w:rsidR="00576C97" w:rsidRPr="00FD0AA3">
            <w:rPr>
              <w:rFonts w:cs="Times New Roman"/>
              <w:szCs w:val="26"/>
            </w:rPr>
            <w:fldChar w:fldCharType="begin"/>
          </w:r>
          <w:r w:rsidR="00576C97" w:rsidRPr="00FD0AA3">
            <w:rPr>
              <w:rFonts w:cs="Times New Roman"/>
              <w:szCs w:val="26"/>
            </w:rPr>
            <w:instrText xml:space="preserve"> CITATION sáez-lópez-cózar-gutiérrez-2017-programación-visual-por-bloques-en-educación-primaria:-aprendiendo-y-creando-contenidos-en-ciencias-sociales \l 9226 </w:instrText>
          </w:r>
          <w:r w:rsidR="00576C97" w:rsidRPr="00FD0AA3">
            <w:rPr>
              <w:rFonts w:cs="Times New Roman"/>
              <w:szCs w:val="26"/>
            </w:rPr>
            <w:fldChar w:fldCharType="separate"/>
          </w:r>
          <w:r w:rsidR="00ED786A" w:rsidRPr="00ED786A">
            <w:rPr>
              <w:rFonts w:cs="Times New Roman"/>
              <w:noProof/>
              <w:szCs w:val="26"/>
            </w:rPr>
            <w:t>(Sáez-López &amp; Cózar-Gutiérrez, 2017)</w:t>
          </w:r>
          <w:r w:rsidR="00576C97" w:rsidRPr="00FD0AA3">
            <w:rPr>
              <w:rFonts w:cs="Times New Roman"/>
              <w:szCs w:val="26"/>
            </w:rPr>
            <w:fldChar w:fldCharType="end"/>
          </w:r>
        </w:sdtContent>
      </w:sdt>
      <w:r w:rsidRPr="00FD0AA3">
        <w:rPr>
          <w:rFonts w:cs="Times New Roman"/>
          <w:szCs w:val="26"/>
        </w:rPr>
        <w:t xml:space="preserve">, por lo tanto, al escribir código </w:t>
      </w:r>
      <w:r w:rsidR="00576C97" w:rsidRPr="00FD0AA3">
        <w:rPr>
          <w:rFonts w:cs="Times New Roman"/>
          <w:szCs w:val="26"/>
        </w:rPr>
        <w:t>las personas plasman sus ideas de forma que la máquina entienda lo que se va a realizar</w:t>
      </w:r>
      <w:r w:rsidR="00912631">
        <w:rPr>
          <w:rFonts w:cs="Times New Roman"/>
          <w:szCs w:val="26"/>
        </w:rPr>
        <w:t xml:space="preserve"> y</w:t>
      </w:r>
      <w:r w:rsidR="00576C97" w:rsidRPr="00FD0AA3">
        <w:rPr>
          <w:rFonts w:cs="Times New Roman"/>
          <w:szCs w:val="26"/>
        </w:rPr>
        <w:t xml:space="preserve"> según </w:t>
      </w:r>
      <w:sdt>
        <w:sdtPr>
          <w:rPr>
            <w:rFonts w:cs="Times New Roman"/>
            <w:szCs w:val="26"/>
          </w:rPr>
          <w:id w:val="2066526766"/>
          <w:citation/>
        </w:sdtPr>
        <w:sdtContent>
          <w:r w:rsidR="00576C97" w:rsidRPr="00FD0AA3">
            <w:rPr>
              <w:rFonts w:cs="Times New Roman"/>
              <w:szCs w:val="26"/>
            </w:rPr>
            <w:fldChar w:fldCharType="begin"/>
          </w:r>
          <w:r w:rsidR="00576C97" w:rsidRPr="00FD0AA3">
            <w:rPr>
              <w:rFonts w:cs="Times New Roman"/>
              <w:szCs w:val="26"/>
            </w:rPr>
            <w:instrText xml:space="preserve"> CITATION berrocoso-rosa-red-revista-de-educación-a-distancia-el-pensamiento-computacional-y-las-nuevas-ecologías-del-aprendizaje-computacional-thinking-and-new-learning-ecologies \l 9226 </w:instrText>
          </w:r>
          <w:r w:rsidR="00576C97" w:rsidRPr="00FD0AA3">
            <w:rPr>
              <w:rFonts w:cs="Times New Roman"/>
              <w:szCs w:val="26"/>
            </w:rPr>
            <w:fldChar w:fldCharType="separate"/>
          </w:r>
          <w:r w:rsidR="00ED786A" w:rsidRPr="00ED786A">
            <w:rPr>
              <w:rFonts w:cs="Times New Roman"/>
              <w:noProof/>
              <w:szCs w:val="26"/>
            </w:rPr>
            <w:t>(Berrocoso, Rosa, Sánchez, Del Carmen, &amp; Arroyo)</w:t>
          </w:r>
          <w:r w:rsidR="00576C97" w:rsidRPr="00FD0AA3">
            <w:rPr>
              <w:rFonts w:cs="Times New Roman"/>
              <w:szCs w:val="26"/>
            </w:rPr>
            <w:fldChar w:fldCharType="end"/>
          </w:r>
        </w:sdtContent>
      </w:sdt>
      <w:r w:rsidR="00576C97" w:rsidRPr="00FD0AA3">
        <w:rPr>
          <w:rFonts w:cs="Times New Roman"/>
          <w:szCs w:val="26"/>
        </w:rPr>
        <w:t xml:space="preserve"> se aprende a organizar un proceso</w:t>
      </w:r>
      <w:r w:rsidR="00F24258">
        <w:rPr>
          <w:rFonts w:cs="Times New Roman"/>
          <w:szCs w:val="26"/>
        </w:rPr>
        <w:t xml:space="preserve"> donde </w:t>
      </w:r>
      <w:r w:rsidR="00576C97" w:rsidRPr="00FD0AA3">
        <w:rPr>
          <w:rFonts w:cs="Times New Roman"/>
          <w:szCs w:val="26"/>
        </w:rPr>
        <w:t>reconoce rutinas o repeticiones</w:t>
      </w:r>
      <w:r w:rsidR="00F24258">
        <w:rPr>
          <w:rFonts w:cs="Times New Roman"/>
          <w:szCs w:val="26"/>
        </w:rPr>
        <w:t xml:space="preserve">  y </w:t>
      </w:r>
      <w:r w:rsidR="00576C97" w:rsidRPr="00FD0AA3">
        <w:rPr>
          <w:rFonts w:cs="Times New Roman"/>
          <w:szCs w:val="26"/>
        </w:rPr>
        <w:t>además de ello, se perfecciona el pensamiento computacional descubriendo sus errores cuando el programa no funciona según se tenía planeado o no alcanza la expectativa deseada. Aquí el problema es ¿en qué lenguaje programar?, cuando las personas empiezan a programar se enfrentan a varios obstáculos, dos de ellos son la lógica de programación y el propio lenguaje de programación (sintaxis), haciendo que el proceso pueda llegar a ser tedioso e incluso aburrido para algunas personas, ya que se les dificulta aprender la sintaxis de</w:t>
      </w:r>
      <w:r w:rsidR="00F24258">
        <w:rPr>
          <w:rFonts w:cs="Times New Roman"/>
          <w:szCs w:val="26"/>
        </w:rPr>
        <w:t xml:space="preserve"> este </w:t>
      </w:r>
      <w:r w:rsidR="009A2656">
        <w:rPr>
          <w:rFonts w:cs="Times New Roman"/>
          <w:szCs w:val="26"/>
        </w:rPr>
        <w:t>lenguaje dado</w:t>
      </w:r>
      <w:r w:rsidR="00576C97" w:rsidRPr="00FD0AA3">
        <w:rPr>
          <w:rFonts w:cs="Times New Roman"/>
          <w:szCs w:val="26"/>
        </w:rPr>
        <w:t xml:space="preserve"> que es como aprend</w:t>
      </w:r>
      <w:r w:rsidR="00F24258">
        <w:rPr>
          <w:rFonts w:cs="Times New Roman"/>
          <w:szCs w:val="26"/>
        </w:rPr>
        <w:t xml:space="preserve">er </w:t>
      </w:r>
      <w:r w:rsidR="00576C97" w:rsidRPr="00FD0AA3">
        <w:rPr>
          <w:rFonts w:cs="Times New Roman"/>
          <w:szCs w:val="26"/>
        </w:rPr>
        <w:t>un nuevo idioma.</w:t>
      </w:r>
      <w:r w:rsidR="001D75A7" w:rsidRPr="00FD0AA3">
        <w:rPr>
          <w:rFonts w:cs="Times New Roman"/>
          <w:szCs w:val="26"/>
        </w:rPr>
        <w:t xml:space="preserve"> Pero saber la </w:t>
      </w:r>
      <w:r w:rsidR="00113304">
        <w:rPr>
          <w:rFonts w:cs="Times New Roman"/>
          <w:szCs w:val="26"/>
        </w:rPr>
        <w:t xml:space="preserve">composición </w:t>
      </w:r>
      <w:r w:rsidR="001D75A7" w:rsidRPr="00FD0AA3">
        <w:rPr>
          <w:rFonts w:cs="Times New Roman"/>
          <w:szCs w:val="26"/>
        </w:rPr>
        <w:t xml:space="preserve">de algún lenguaje de programación no es saber programar, porque como anteriormente se </w:t>
      </w:r>
      <w:r w:rsidR="00F24258">
        <w:rPr>
          <w:rFonts w:cs="Times New Roman"/>
          <w:szCs w:val="26"/>
        </w:rPr>
        <w:t>mencionó</w:t>
      </w:r>
      <w:r w:rsidR="001D75A7" w:rsidRPr="00FD0AA3">
        <w:rPr>
          <w:rFonts w:cs="Times New Roman"/>
          <w:szCs w:val="26"/>
        </w:rPr>
        <w:t>, es un tipo de idioma más y sí se toma de esta forma</w:t>
      </w:r>
      <w:r w:rsidR="00F24258">
        <w:rPr>
          <w:rFonts w:cs="Times New Roman"/>
          <w:szCs w:val="26"/>
        </w:rPr>
        <w:t xml:space="preserve"> </w:t>
      </w:r>
      <w:r w:rsidR="001D75A7" w:rsidRPr="00FD0AA3">
        <w:rPr>
          <w:rFonts w:cs="Times New Roman"/>
          <w:szCs w:val="26"/>
        </w:rPr>
        <w:t>no necesariamente los poliglotas saben programar.</w:t>
      </w:r>
    </w:p>
    <w:p w14:paraId="66B1DA16" w14:textId="77777777" w:rsidR="001D75A7" w:rsidRPr="00FD0AA3" w:rsidRDefault="0021724F">
      <w:pPr>
        <w:tabs>
          <w:tab w:val="left" w:pos="142"/>
        </w:tabs>
        <w:spacing w:line="480" w:lineRule="auto"/>
        <w:ind w:left="0"/>
        <w:jc w:val="both"/>
        <w:rPr>
          <w:rFonts w:cs="Times New Roman"/>
          <w:szCs w:val="26"/>
        </w:rPr>
        <w:pPrChange w:id="93" w:author="Steven Ortiz" w:date="2020-07-03T18:41:00Z">
          <w:pPr>
            <w:tabs>
              <w:tab w:val="left" w:pos="142"/>
            </w:tabs>
            <w:spacing w:line="480" w:lineRule="auto"/>
            <w:ind w:left="0"/>
          </w:pPr>
        </w:pPrChange>
      </w:pPr>
      <w:r w:rsidRPr="00FD0AA3">
        <w:rPr>
          <w:rFonts w:cs="Times New Roman"/>
          <w:szCs w:val="26"/>
        </w:rPr>
        <w:t>La idea al empezar a programar es poder desarrollar el pensamiento computacional</w:t>
      </w:r>
      <w:r w:rsidR="00F24258">
        <w:rPr>
          <w:rFonts w:cs="Times New Roman"/>
          <w:szCs w:val="26"/>
        </w:rPr>
        <w:t xml:space="preserve"> </w:t>
      </w:r>
      <w:r w:rsidRPr="00FD0AA3">
        <w:rPr>
          <w:rFonts w:cs="Times New Roman"/>
          <w:szCs w:val="26"/>
        </w:rPr>
        <w:t xml:space="preserve">y entre más joven se comience a </w:t>
      </w:r>
      <w:r w:rsidR="00C2453C" w:rsidRPr="00FD0AA3">
        <w:rPr>
          <w:rFonts w:cs="Times New Roman"/>
          <w:szCs w:val="26"/>
        </w:rPr>
        <w:t xml:space="preserve">trabajar </w:t>
      </w:r>
      <w:r w:rsidRPr="00FD0AA3">
        <w:rPr>
          <w:rFonts w:cs="Times New Roman"/>
          <w:szCs w:val="26"/>
        </w:rPr>
        <w:t xml:space="preserve">esta habilidad será mejor. Teniendo en cuenta lo anterior, </w:t>
      </w:r>
      <w:r w:rsidR="008544B4" w:rsidRPr="00FD0AA3">
        <w:rPr>
          <w:rFonts w:cs="Times New Roman"/>
          <w:szCs w:val="26"/>
        </w:rPr>
        <w:t>enseñar a programar puede llegar a ser aburrido para alguien que centra la mayoría de su atención en algo que le</w:t>
      </w:r>
      <w:r w:rsidR="00F24258">
        <w:rPr>
          <w:rFonts w:cs="Times New Roman"/>
          <w:szCs w:val="26"/>
        </w:rPr>
        <w:t xml:space="preserve"> parezca más</w:t>
      </w:r>
      <w:r w:rsidR="008544B4" w:rsidRPr="00FD0AA3">
        <w:rPr>
          <w:rFonts w:cs="Times New Roman"/>
          <w:szCs w:val="26"/>
        </w:rPr>
        <w:t xml:space="preserve"> </w:t>
      </w:r>
      <w:r w:rsidR="00F24258" w:rsidRPr="00FD0AA3">
        <w:rPr>
          <w:rFonts w:cs="Times New Roman"/>
          <w:szCs w:val="26"/>
        </w:rPr>
        <w:t>di</w:t>
      </w:r>
      <w:r w:rsidR="00F24258">
        <w:rPr>
          <w:rFonts w:cs="Times New Roman"/>
          <w:szCs w:val="26"/>
        </w:rPr>
        <w:t>dáctico</w:t>
      </w:r>
      <w:r w:rsidR="008544B4" w:rsidRPr="00FD0AA3">
        <w:rPr>
          <w:rFonts w:cs="Times New Roman"/>
          <w:szCs w:val="26"/>
        </w:rPr>
        <w:t xml:space="preserve">. </w:t>
      </w:r>
    </w:p>
    <w:p w14:paraId="50085B81" w14:textId="77777777" w:rsidR="009A54A3" w:rsidRPr="00FD0AA3" w:rsidRDefault="008544B4">
      <w:pPr>
        <w:tabs>
          <w:tab w:val="left" w:pos="142"/>
        </w:tabs>
        <w:spacing w:line="480" w:lineRule="auto"/>
        <w:ind w:left="0"/>
        <w:jc w:val="both"/>
        <w:rPr>
          <w:rFonts w:cs="Times New Roman"/>
          <w:szCs w:val="26"/>
        </w:rPr>
        <w:pPrChange w:id="94" w:author="Steven Ortiz" w:date="2020-07-03T18:41:00Z">
          <w:pPr>
            <w:tabs>
              <w:tab w:val="left" w:pos="142"/>
            </w:tabs>
            <w:spacing w:line="480" w:lineRule="auto"/>
            <w:ind w:left="0"/>
          </w:pPr>
        </w:pPrChange>
      </w:pPr>
      <w:r w:rsidRPr="00FD0AA3">
        <w:rPr>
          <w:rFonts w:cs="Times New Roman"/>
          <w:szCs w:val="26"/>
        </w:rPr>
        <w:lastRenderedPageBreak/>
        <w:t xml:space="preserve">La programación por bloques rompe el paradigma de la programación estructurada, ya que a diferencia de esta, la programación por bloques es más visual que escrita, haciendo que no sea muy </w:t>
      </w:r>
      <w:r w:rsidR="00F24258">
        <w:rPr>
          <w:rFonts w:cs="Times New Roman"/>
          <w:szCs w:val="26"/>
        </w:rPr>
        <w:t xml:space="preserve">elemental </w:t>
      </w:r>
      <w:r w:rsidRPr="00FD0AA3">
        <w:rPr>
          <w:rFonts w:cs="Times New Roman"/>
          <w:szCs w:val="26"/>
        </w:rPr>
        <w:t>aprender la sintaxis de un lenguaje, logra</w:t>
      </w:r>
      <w:r w:rsidR="00113304">
        <w:rPr>
          <w:rFonts w:cs="Times New Roman"/>
          <w:szCs w:val="26"/>
        </w:rPr>
        <w:t>n</w:t>
      </w:r>
      <w:r w:rsidRPr="00FD0AA3">
        <w:rPr>
          <w:rFonts w:cs="Times New Roman"/>
          <w:szCs w:val="26"/>
        </w:rPr>
        <w:t>do que la per</w:t>
      </w:r>
      <w:r w:rsidR="00113304">
        <w:rPr>
          <w:rFonts w:cs="Times New Roman"/>
          <w:szCs w:val="26"/>
        </w:rPr>
        <w:t>sona se enfoque más en saber qué</w:t>
      </w:r>
      <w:r w:rsidRPr="00FD0AA3">
        <w:rPr>
          <w:rFonts w:cs="Times New Roman"/>
          <w:szCs w:val="26"/>
        </w:rPr>
        <w:t xml:space="preserve"> está haciendo</w:t>
      </w:r>
      <w:r w:rsidR="00F24258">
        <w:rPr>
          <w:rFonts w:cs="Times New Roman"/>
          <w:szCs w:val="26"/>
        </w:rPr>
        <w:t xml:space="preserve"> y</w:t>
      </w:r>
      <w:r w:rsidRPr="00FD0AA3">
        <w:rPr>
          <w:rFonts w:cs="Times New Roman"/>
          <w:szCs w:val="26"/>
        </w:rPr>
        <w:t xml:space="preserve"> asegurándose qu</w:t>
      </w:r>
      <w:r w:rsidR="00103BB4" w:rsidRPr="00FD0AA3">
        <w:rPr>
          <w:rFonts w:cs="Times New Roman"/>
          <w:szCs w:val="26"/>
        </w:rPr>
        <w:t>e el programa este bien escrito</w:t>
      </w:r>
      <w:r w:rsidR="00F24258">
        <w:rPr>
          <w:rFonts w:cs="Times New Roman"/>
          <w:szCs w:val="26"/>
        </w:rPr>
        <w:t>, e</w:t>
      </w:r>
      <w:r w:rsidR="00103BB4" w:rsidRPr="00FD0AA3">
        <w:rPr>
          <w:rFonts w:cs="Times New Roman"/>
          <w:szCs w:val="26"/>
        </w:rPr>
        <w:t>ste enfoque permite que se desarrolle mejor el pensamiento computacional</w:t>
      </w:r>
      <w:r w:rsidR="00F24258">
        <w:rPr>
          <w:rFonts w:cs="Times New Roman"/>
          <w:szCs w:val="26"/>
        </w:rPr>
        <w:t xml:space="preserve"> </w:t>
      </w:r>
      <w:r w:rsidR="00103BB4" w:rsidRPr="00FD0AA3">
        <w:rPr>
          <w:rFonts w:cs="Times New Roman"/>
          <w:szCs w:val="26"/>
        </w:rPr>
        <w:t xml:space="preserve">ya que pasará la mayor parte del tiempo en el proceso de plasmar sus ideas. </w:t>
      </w:r>
    </w:p>
    <w:p w14:paraId="6BAB31B6" w14:textId="77777777" w:rsidR="00103BB4" w:rsidRPr="00FD0AA3" w:rsidRDefault="00D172F6" w:rsidP="00D57023">
      <w:pPr>
        <w:pStyle w:val="Ttulo2"/>
      </w:pPr>
      <w:bookmarkStart w:id="95" w:name="_Toc16493156"/>
      <w:bookmarkStart w:id="96" w:name="_Toc41335628"/>
      <w:bookmarkStart w:id="97" w:name="_Ref42439462"/>
      <w:r w:rsidRPr="00FD0AA3">
        <w:t>Blockly</w:t>
      </w:r>
      <w:bookmarkEnd w:id="95"/>
      <w:bookmarkEnd w:id="96"/>
      <w:bookmarkEnd w:id="97"/>
    </w:p>
    <w:p w14:paraId="219F08C2" w14:textId="77777777" w:rsidR="00D172F6" w:rsidRPr="00FD0AA3" w:rsidRDefault="00A338CC">
      <w:pPr>
        <w:tabs>
          <w:tab w:val="left" w:pos="142"/>
        </w:tabs>
        <w:spacing w:line="480" w:lineRule="auto"/>
        <w:ind w:left="0"/>
        <w:jc w:val="both"/>
        <w:rPr>
          <w:rFonts w:cs="Times New Roman"/>
          <w:szCs w:val="26"/>
        </w:rPr>
        <w:pPrChange w:id="98" w:author="Steven Ortiz" w:date="2020-07-03T18:41:00Z">
          <w:pPr>
            <w:tabs>
              <w:tab w:val="left" w:pos="142"/>
            </w:tabs>
            <w:spacing w:line="480" w:lineRule="auto"/>
            <w:ind w:left="0"/>
          </w:pPr>
        </w:pPrChange>
      </w:pPr>
      <w:r w:rsidRPr="00FD0AA3">
        <w:rPr>
          <w:rFonts w:cs="Times New Roman"/>
          <w:szCs w:val="26"/>
        </w:rPr>
        <w:t>Para Google, Blockly es una biblioteca que agrega un editor de código visual a aplicaciones web y móviles. Este editor utiliza bloques gráficos entrelazados para representar conceptos de código como variables, expresiones lógicas, bucles y más. Este editor presenta la gran ventaja de permitir a los usuarios aplicar principios de programación sin tener que preocuparse por la sintaxis.</w:t>
      </w:r>
      <w:sdt>
        <w:sdtPr>
          <w:rPr>
            <w:rFonts w:cs="Times New Roman"/>
            <w:szCs w:val="26"/>
          </w:rPr>
          <w:id w:val="2131734196"/>
          <w:citation/>
        </w:sdtPr>
        <w:sdtContent>
          <w:r w:rsidRPr="00FD0AA3">
            <w:rPr>
              <w:rFonts w:cs="Times New Roman"/>
              <w:szCs w:val="26"/>
            </w:rPr>
            <w:fldChar w:fldCharType="begin"/>
          </w:r>
          <w:r w:rsidRPr="00FD0AA3">
            <w:rPr>
              <w:rFonts w:cs="Times New Roman"/>
              <w:szCs w:val="26"/>
            </w:rPr>
            <w:instrText xml:space="preserve"> CITATION Goo18 \l 9226 </w:instrText>
          </w:r>
          <w:r w:rsidRPr="00FD0AA3">
            <w:rPr>
              <w:rFonts w:cs="Times New Roman"/>
              <w:szCs w:val="26"/>
            </w:rPr>
            <w:fldChar w:fldCharType="separate"/>
          </w:r>
          <w:r w:rsidR="00ED786A">
            <w:rPr>
              <w:rFonts w:cs="Times New Roman"/>
              <w:noProof/>
              <w:szCs w:val="26"/>
            </w:rPr>
            <w:t xml:space="preserve"> </w:t>
          </w:r>
          <w:r w:rsidR="00ED786A" w:rsidRPr="00ED786A">
            <w:rPr>
              <w:rFonts w:cs="Times New Roman"/>
              <w:noProof/>
              <w:szCs w:val="26"/>
            </w:rPr>
            <w:t>(Google, 2018)</w:t>
          </w:r>
          <w:r w:rsidRPr="00FD0AA3">
            <w:rPr>
              <w:rFonts w:cs="Times New Roman"/>
              <w:szCs w:val="26"/>
            </w:rPr>
            <w:fldChar w:fldCharType="end"/>
          </w:r>
        </w:sdtContent>
      </w:sdt>
      <w:r w:rsidR="00910C9B" w:rsidRPr="00FD0AA3">
        <w:rPr>
          <w:rFonts w:cs="Times New Roman"/>
          <w:szCs w:val="26"/>
        </w:rPr>
        <w:t>.</w:t>
      </w:r>
    </w:p>
    <w:p w14:paraId="6D1FB4D8" w14:textId="77777777" w:rsidR="00910C9B" w:rsidRPr="00FD0AA3" w:rsidRDefault="00910C9B">
      <w:pPr>
        <w:tabs>
          <w:tab w:val="left" w:pos="142"/>
        </w:tabs>
        <w:spacing w:line="480" w:lineRule="auto"/>
        <w:ind w:left="0"/>
        <w:jc w:val="both"/>
        <w:rPr>
          <w:rFonts w:cs="Times New Roman"/>
          <w:szCs w:val="26"/>
        </w:rPr>
        <w:pPrChange w:id="99" w:author="Steven Ortiz" w:date="2020-07-03T18:41:00Z">
          <w:pPr>
            <w:tabs>
              <w:tab w:val="left" w:pos="142"/>
            </w:tabs>
            <w:spacing w:line="480" w:lineRule="auto"/>
            <w:ind w:left="0"/>
          </w:pPr>
        </w:pPrChange>
      </w:pPr>
      <w:r w:rsidRPr="00FD0AA3">
        <w:rPr>
          <w:rFonts w:cs="Times New Roman"/>
          <w:szCs w:val="26"/>
        </w:rPr>
        <w:t>Blockly permite exportar código a diferentes tipos de lenguajes estructurados tales como JavaScript, Python, PHP, Lua y Dart, gracias a esto lo convierte en una excelente herramienta y punto de partida para aplicaciones tales como lo son;</w:t>
      </w:r>
    </w:p>
    <w:p w14:paraId="7469AF69" w14:textId="77777777" w:rsidR="00717D95" w:rsidRPr="00FD0AA3" w:rsidRDefault="00717D95" w:rsidP="00717D95">
      <w:pPr>
        <w:pStyle w:val="Ttulo3"/>
      </w:pPr>
      <w:bookmarkStart w:id="100" w:name="_Toc41335629"/>
      <w:r w:rsidRPr="00FD0AA3">
        <w:t>App Inventor</w:t>
      </w:r>
      <w:bookmarkEnd w:id="100"/>
    </w:p>
    <w:p w14:paraId="157B538C" w14:textId="3E6AC7A3" w:rsidR="00717D95" w:rsidRDefault="00717D95">
      <w:pPr>
        <w:tabs>
          <w:tab w:val="left" w:pos="142"/>
        </w:tabs>
        <w:spacing w:line="480" w:lineRule="auto"/>
        <w:ind w:left="0"/>
        <w:jc w:val="both"/>
        <w:rPr>
          <w:rFonts w:cs="Times New Roman"/>
        </w:rPr>
        <w:pPrChange w:id="101" w:author="Steven Ortiz" w:date="2020-07-03T18:42:00Z">
          <w:pPr>
            <w:tabs>
              <w:tab w:val="left" w:pos="142"/>
            </w:tabs>
            <w:spacing w:line="480" w:lineRule="auto"/>
            <w:ind w:left="0"/>
          </w:pPr>
        </w:pPrChange>
      </w:pPr>
      <w:r w:rsidRPr="00FD0AA3">
        <w:rPr>
          <w:rFonts w:cs="Times New Roman"/>
        </w:rPr>
        <w:t>MIT App Inventor es un entorno de programación visual e intuitiva qu</w:t>
      </w:r>
      <w:r>
        <w:rPr>
          <w:rFonts w:cs="Times New Roman"/>
        </w:rPr>
        <w:t xml:space="preserve">e permite a todos, incluso </w:t>
      </w:r>
      <w:r w:rsidRPr="00FD0AA3">
        <w:rPr>
          <w:rFonts w:cs="Times New Roman"/>
        </w:rPr>
        <w:t xml:space="preserve">niños, crear aplicaciones totalmente funcionales para teléfonos inteligentes y tabletas. Los principiantes en App Inventor pueden tener una primera aplicación simple en funcionamiento en menos de 30 minutos. Y lo que es más, esta herramienta basada en bloques facilita la creación de aplicaciones complejas y de alto impacto en mucho menos tiempo que los entornos de programación tradicionales. El proyecto MIT App Inventor busca </w:t>
      </w:r>
      <w:r w:rsidRPr="00FD0AA3">
        <w:rPr>
          <w:rFonts w:cs="Times New Roman"/>
        </w:rPr>
        <w:lastRenderedPageBreak/>
        <w:t>democratizar el desarrollo de software al empoderar a todas las personas, especialmente a los jóvenes, para pasar del consumo de tecnología a la creación de tecnología.</w:t>
      </w:r>
      <w:sdt>
        <w:sdtPr>
          <w:rPr>
            <w:rFonts w:cs="Times New Roman"/>
          </w:rPr>
          <w:id w:val="1043563817"/>
          <w:citation/>
        </w:sdtPr>
        <w:sdtContent>
          <w:r w:rsidRPr="00FD0AA3">
            <w:rPr>
              <w:rFonts w:cs="Times New Roman"/>
            </w:rPr>
            <w:fldChar w:fldCharType="begin"/>
          </w:r>
          <w:r w:rsidRPr="00FD0AA3">
            <w:rPr>
              <w:rFonts w:cs="Times New Roman"/>
            </w:rPr>
            <w:instrText xml:space="preserve"> CITATION MIT12 \l 9226 </w:instrText>
          </w:r>
          <w:r w:rsidRPr="00FD0AA3">
            <w:rPr>
              <w:rFonts w:cs="Times New Roman"/>
            </w:rPr>
            <w:fldChar w:fldCharType="separate"/>
          </w:r>
          <w:r w:rsidR="00ED786A">
            <w:rPr>
              <w:rFonts w:cs="Times New Roman"/>
              <w:noProof/>
            </w:rPr>
            <w:t xml:space="preserve"> </w:t>
          </w:r>
          <w:r w:rsidR="00ED786A" w:rsidRPr="00ED786A">
            <w:rPr>
              <w:rFonts w:cs="Times New Roman"/>
              <w:noProof/>
            </w:rPr>
            <w:t>(MIT, 2012)</w:t>
          </w:r>
          <w:r w:rsidRPr="00FD0AA3">
            <w:rPr>
              <w:rFonts w:cs="Times New Roman"/>
            </w:rPr>
            <w:fldChar w:fldCharType="end"/>
          </w:r>
        </w:sdtContent>
      </w:sdt>
    </w:p>
    <w:p w14:paraId="3740D3D6" w14:textId="06CE6CFC" w:rsidR="000642BC" w:rsidRDefault="000A0A65" w:rsidP="00945007">
      <w:pPr>
        <w:tabs>
          <w:tab w:val="left" w:pos="142"/>
        </w:tabs>
        <w:spacing w:line="480" w:lineRule="auto"/>
        <w:ind w:left="0"/>
        <w:rPr>
          <w:rFonts w:cs="Times New Roman"/>
          <w:szCs w:val="24"/>
        </w:rPr>
      </w:pPr>
      <w:r w:rsidRPr="00FD0AA3">
        <w:rPr>
          <w:rFonts w:cs="Times New Roman"/>
          <w:noProof/>
          <w:lang w:eastAsia="es-CO"/>
        </w:rPr>
        <w:drawing>
          <wp:anchor distT="0" distB="0" distL="114300" distR="114300" simplePos="0" relativeHeight="251659264" behindDoc="0" locked="0" layoutInCell="1" allowOverlap="1" wp14:anchorId="33B21389" wp14:editId="7EFC86AC">
            <wp:simplePos x="0" y="0"/>
            <wp:positionH relativeFrom="margin">
              <wp:align>center</wp:align>
            </wp:positionH>
            <wp:positionV relativeFrom="paragraph">
              <wp:posOffset>5715</wp:posOffset>
            </wp:positionV>
            <wp:extent cx="4457700" cy="2034540"/>
            <wp:effectExtent l="0" t="0" r="0" b="3810"/>
            <wp:wrapNone/>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cstate="print">
                      <a:extLst>
                        <a:ext uri="{28A0092B-C50C-407E-A947-70E740481C1C}">
                          <a14:useLocalDpi xmlns:a14="http://schemas.microsoft.com/office/drawing/2010/main" val="0"/>
                        </a:ext>
                      </a:extLst>
                    </a:blip>
                    <a:srcRect t="12975" b="5853"/>
                    <a:stretch/>
                  </pic:blipFill>
                  <pic:spPr bwMode="auto">
                    <a:xfrm>
                      <a:off x="0" y="0"/>
                      <a:ext cx="4457700" cy="20345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D0B9880" w14:textId="5E15D663" w:rsidR="00717D95" w:rsidRDefault="00717D95" w:rsidP="00945007">
      <w:pPr>
        <w:tabs>
          <w:tab w:val="left" w:pos="142"/>
        </w:tabs>
        <w:spacing w:line="480" w:lineRule="auto"/>
        <w:ind w:left="0"/>
        <w:rPr>
          <w:rFonts w:cs="Times New Roman"/>
          <w:szCs w:val="24"/>
        </w:rPr>
      </w:pPr>
    </w:p>
    <w:p w14:paraId="50E64595" w14:textId="77777777" w:rsidR="00717D95" w:rsidRDefault="00717D95" w:rsidP="00945007">
      <w:pPr>
        <w:tabs>
          <w:tab w:val="left" w:pos="142"/>
        </w:tabs>
        <w:spacing w:line="480" w:lineRule="auto"/>
        <w:ind w:left="0"/>
        <w:rPr>
          <w:rFonts w:cs="Times New Roman"/>
          <w:szCs w:val="24"/>
        </w:rPr>
      </w:pPr>
    </w:p>
    <w:p w14:paraId="2D08523A" w14:textId="77777777" w:rsidR="00717D95" w:rsidRDefault="00717D95" w:rsidP="00717D95">
      <w:pPr>
        <w:pStyle w:val="Ttulo3"/>
        <w:numPr>
          <w:ilvl w:val="0"/>
          <w:numId w:val="0"/>
        </w:numPr>
        <w:rPr>
          <w:rFonts w:eastAsiaTheme="minorHAnsi" w:cs="Times New Roman"/>
          <w:b w:val="0"/>
          <w:color w:val="auto"/>
        </w:rPr>
      </w:pPr>
    </w:p>
    <w:p w14:paraId="33474088" w14:textId="17DFF9AC" w:rsidR="00717D95" w:rsidRDefault="00717D95" w:rsidP="00717D95"/>
    <w:p w14:paraId="4F83637E" w14:textId="3AC16FD9" w:rsidR="00717D95" w:rsidRDefault="000A0A65" w:rsidP="00717D95">
      <w:r>
        <w:rPr>
          <w:noProof/>
          <w:lang w:eastAsia="es-CO"/>
        </w:rPr>
        <mc:AlternateContent>
          <mc:Choice Requires="wps">
            <w:drawing>
              <wp:anchor distT="0" distB="0" distL="114300" distR="114300" simplePos="0" relativeHeight="251661312" behindDoc="0" locked="0" layoutInCell="1" allowOverlap="1" wp14:anchorId="6A82AF77" wp14:editId="40AF97DF">
                <wp:simplePos x="0" y="0"/>
                <wp:positionH relativeFrom="margin">
                  <wp:align>center</wp:align>
                </wp:positionH>
                <wp:positionV relativeFrom="paragraph">
                  <wp:posOffset>56515</wp:posOffset>
                </wp:positionV>
                <wp:extent cx="4457700" cy="635"/>
                <wp:effectExtent l="0" t="0" r="0" b="8255"/>
                <wp:wrapNone/>
                <wp:docPr id="1" name="Cuadro de texto 1"/>
                <wp:cNvGraphicFramePr/>
                <a:graphic xmlns:a="http://schemas.openxmlformats.org/drawingml/2006/main">
                  <a:graphicData uri="http://schemas.microsoft.com/office/word/2010/wordprocessingShape">
                    <wps:wsp>
                      <wps:cNvSpPr txBox="1"/>
                      <wps:spPr>
                        <a:xfrm>
                          <a:off x="0" y="0"/>
                          <a:ext cx="4457700" cy="635"/>
                        </a:xfrm>
                        <a:prstGeom prst="rect">
                          <a:avLst/>
                        </a:prstGeom>
                        <a:solidFill>
                          <a:prstClr val="white"/>
                        </a:solidFill>
                        <a:ln>
                          <a:noFill/>
                        </a:ln>
                        <a:effectLst/>
                      </wps:spPr>
                      <wps:txbx>
                        <w:txbxContent>
                          <w:p w14:paraId="52025249" w14:textId="77777777" w:rsidR="00A56FD1" w:rsidRPr="00D108CE" w:rsidRDefault="00A56FD1" w:rsidP="00717D95">
                            <w:pPr>
                              <w:pStyle w:val="Descripcin"/>
                              <w:rPr>
                                <w:rFonts w:cs="Times New Roman"/>
                                <w:sz w:val="24"/>
                              </w:rPr>
                            </w:pPr>
                            <w:bookmarkStart w:id="102" w:name="_Toc41335512"/>
                            <w:r>
                              <w:t xml:space="preserve">Ilustración </w:t>
                            </w:r>
                            <w:r>
                              <w:rPr>
                                <w:noProof/>
                              </w:rPr>
                              <w:fldChar w:fldCharType="begin"/>
                            </w:r>
                            <w:r>
                              <w:rPr>
                                <w:noProof/>
                              </w:rPr>
                              <w:instrText xml:space="preserve"> SEQ Ilustración \* ARABIC </w:instrText>
                            </w:r>
                            <w:r>
                              <w:rPr>
                                <w:noProof/>
                              </w:rPr>
                              <w:fldChar w:fldCharType="separate"/>
                            </w:r>
                            <w:r>
                              <w:rPr>
                                <w:noProof/>
                              </w:rPr>
                              <w:t>1</w:t>
                            </w:r>
                            <w:r>
                              <w:rPr>
                                <w:noProof/>
                              </w:rPr>
                              <w:fldChar w:fldCharType="end"/>
                            </w:r>
                            <w:r>
                              <w:t xml:space="preserve"> </w:t>
                            </w:r>
                            <w:r w:rsidRPr="00413ED9">
                              <w:t>Interfaz App Inventor (Tomada de: App Inventor interfaz de programación)</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A82AF77" id="_x0000_t202" coordsize="21600,21600" o:spt="202" path="m,l,21600r21600,l21600,xe">
                <v:stroke joinstyle="miter"/>
                <v:path gradientshapeok="t" o:connecttype="rect"/>
              </v:shapetype>
              <v:shape id="Cuadro de texto 1" o:spid="_x0000_s1026" type="#_x0000_t202" style="position:absolute;left:0;text-align:left;margin-left:0;margin-top:4.45pt;width:351pt;height:.05pt;z-index:25166131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" stroked="f">
                <v:textbox style="mso-fit-shape-to-text:t" inset="0,0,0,0">
                  <w:txbxContent>
                    <w:p w14:paraId="52025249" w14:textId="77777777" w:rsidR="00A56FD1" w:rsidRPr="00D108CE" w:rsidRDefault="00A56FD1" w:rsidP="00717D95">
                      <w:pPr>
                        <w:pStyle w:val="Descripcin"/>
                        <w:rPr>
                          <w:rFonts w:cs="Times New Roman"/>
                          <w:sz w:val="24"/>
                        </w:rPr>
                      </w:pPr>
                      <w:bookmarkStart w:id="103" w:name="_Toc41335512"/>
                      <w:r>
                        <w:t xml:space="preserve">Ilustración </w:t>
                      </w:r>
                      <w:r>
                        <w:rPr>
                          <w:noProof/>
                        </w:rPr>
                        <w:fldChar w:fldCharType="begin"/>
                      </w:r>
                      <w:r>
                        <w:rPr>
                          <w:noProof/>
                        </w:rPr>
                        <w:instrText xml:space="preserve"> SEQ Ilustración \* ARABIC </w:instrText>
                      </w:r>
                      <w:r>
                        <w:rPr>
                          <w:noProof/>
                        </w:rPr>
                        <w:fldChar w:fldCharType="separate"/>
                      </w:r>
                      <w:r>
                        <w:rPr>
                          <w:noProof/>
                        </w:rPr>
                        <w:t>1</w:t>
                      </w:r>
                      <w:r>
                        <w:rPr>
                          <w:noProof/>
                        </w:rPr>
                        <w:fldChar w:fldCharType="end"/>
                      </w:r>
                      <w:r>
                        <w:t xml:space="preserve"> </w:t>
                      </w:r>
                      <w:r w:rsidRPr="00413ED9">
                        <w:t>Interfaz App Inventor (Tomada de: App Inventor interfaz de programación)</w:t>
                      </w:r>
                      <w:bookmarkEnd w:id="103"/>
                    </w:p>
                  </w:txbxContent>
                </v:textbox>
                <w10:wrap anchorx="margin"/>
              </v:shape>
            </w:pict>
          </mc:Fallback>
        </mc:AlternateContent>
      </w:r>
    </w:p>
    <w:p w14:paraId="7E8CBA8D" w14:textId="300E96F1" w:rsidR="00717D95" w:rsidRPr="00717D95" w:rsidRDefault="00717D95" w:rsidP="00717D95"/>
    <w:p w14:paraId="77DDB4FF" w14:textId="38893A06" w:rsidR="00717D95" w:rsidRPr="00FD0AA3" w:rsidRDefault="00717D95" w:rsidP="00717D95">
      <w:pPr>
        <w:pStyle w:val="Ttulo3"/>
      </w:pPr>
      <w:bookmarkStart w:id="104" w:name="_Toc41335630"/>
      <w:bookmarkStart w:id="105" w:name="_Ref42439592"/>
      <w:bookmarkStart w:id="106" w:name="_Ref42439598"/>
      <w:r w:rsidRPr="00FD0AA3">
        <w:t>Micro:bit</w:t>
      </w:r>
      <w:bookmarkEnd w:id="104"/>
      <w:bookmarkEnd w:id="105"/>
      <w:bookmarkEnd w:id="106"/>
    </w:p>
    <w:p w14:paraId="0F758B8F" w14:textId="77777777" w:rsidR="00717D95" w:rsidRPr="00FD0AA3" w:rsidRDefault="00717D95">
      <w:pPr>
        <w:tabs>
          <w:tab w:val="left" w:pos="142"/>
        </w:tabs>
        <w:spacing w:line="480" w:lineRule="auto"/>
        <w:ind w:left="0"/>
        <w:jc w:val="both"/>
        <w:rPr>
          <w:rFonts w:cs="Times New Roman"/>
        </w:rPr>
        <w:pPrChange w:id="107" w:author="Steven Ortiz" w:date="2020-07-03T18:42:00Z">
          <w:pPr>
            <w:tabs>
              <w:tab w:val="left" w:pos="142"/>
            </w:tabs>
            <w:spacing w:line="480" w:lineRule="auto"/>
            <w:ind w:left="0"/>
          </w:pPr>
        </w:pPrChange>
      </w:pPr>
      <w:r w:rsidRPr="00FD0AA3">
        <w:rPr>
          <w:rFonts w:cs="Times New Roman"/>
        </w:rPr>
        <w:t xml:space="preserve">BBC micro:bit es un micro-computador programable que cabe en la mano y que puede usarse para todo tipo de fantásticas invenciones: desde robots a instrumentos musicales. </w:t>
      </w:r>
    </w:p>
    <w:p w14:paraId="2B77963C" w14:textId="67A2AC38" w:rsidR="00717D95" w:rsidRPr="00FD0AA3" w:rsidRDefault="00717D95">
      <w:pPr>
        <w:tabs>
          <w:tab w:val="left" w:pos="142"/>
        </w:tabs>
        <w:spacing w:line="480" w:lineRule="auto"/>
        <w:ind w:left="0"/>
        <w:jc w:val="both"/>
        <w:rPr>
          <w:rFonts w:cs="Times New Roman"/>
        </w:rPr>
        <w:pPrChange w:id="108" w:author="Steven Ortiz" w:date="2020-07-03T18:42:00Z">
          <w:pPr>
            <w:tabs>
              <w:tab w:val="left" w:pos="142"/>
            </w:tabs>
            <w:spacing w:line="480" w:lineRule="auto"/>
            <w:ind w:left="0"/>
          </w:pPr>
        </w:pPrChange>
      </w:pPr>
      <w:r w:rsidRPr="00FD0AA3">
        <w:rPr>
          <w:rFonts w:cs="Times New Roman"/>
        </w:rPr>
        <w:t>Se puede programar desde cualquier navegador web en Bloques, Javascript, Python, Scratch y más; no se requiere ningún otro software.</w:t>
      </w:r>
      <w:sdt>
        <w:sdtPr>
          <w:rPr>
            <w:rFonts w:cs="Times New Roman"/>
          </w:rPr>
          <w:id w:val="-2095856933"/>
          <w:citation/>
        </w:sdtPr>
        <w:sdtContent>
          <w:r w:rsidRPr="00FD0AA3">
            <w:rPr>
              <w:rFonts w:cs="Times New Roman"/>
            </w:rPr>
            <w:fldChar w:fldCharType="begin"/>
          </w:r>
          <w:r w:rsidRPr="00FD0AA3">
            <w:rPr>
              <w:rFonts w:cs="Times New Roman"/>
            </w:rPr>
            <w:instrText xml:space="preserve"> CITATION Mic \l 9226 </w:instrText>
          </w:r>
          <w:r w:rsidRPr="00FD0AA3">
            <w:rPr>
              <w:rFonts w:cs="Times New Roman"/>
            </w:rPr>
            <w:fldChar w:fldCharType="separate"/>
          </w:r>
          <w:r w:rsidR="00ED786A">
            <w:rPr>
              <w:rFonts w:cs="Times New Roman"/>
              <w:noProof/>
            </w:rPr>
            <w:t xml:space="preserve"> </w:t>
          </w:r>
          <w:r w:rsidR="00ED786A" w:rsidRPr="00ED786A">
            <w:rPr>
              <w:rFonts w:cs="Times New Roman"/>
              <w:noProof/>
            </w:rPr>
            <w:t>(Micro:Bit Educational Foundation, s.f.)</w:t>
          </w:r>
          <w:r w:rsidRPr="00FD0AA3">
            <w:rPr>
              <w:rFonts w:cs="Times New Roman"/>
            </w:rPr>
            <w:fldChar w:fldCharType="end"/>
          </w:r>
        </w:sdtContent>
      </w:sdt>
    </w:p>
    <w:p w14:paraId="25CB58DC" w14:textId="70714530" w:rsidR="00717D95" w:rsidRDefault="000A0A65" w:rsidP="00945007">
      <w:pPr>
        <w:tabs>
          <w:tab w:val="left" w:pos="142"/>
        </w:tabs>
        <w:spacing w:line="480" w:lineRule="auto"/>
        <w:ind w:left="0"/>
        <w:rPr>
          <w:rFonts w:cs="Times New Roman"/>
          <w:szCs w:val="24"/>
        </w:rPr>
      </w:pPr>
      <w:r w:rsidRPr="00FD0AA3">
        <w:rPr>
          <w:rFonts w:cs="Times New Roman"/>
          <w:noProof/>
          <w:lang w:eastAsia="es-CO"/>
        </w:rPr>
        <w:drawing>
          <wp:anchor distT="0" distB="0" distL="114300" distR="114300" simplePos="0" relativeHeight="251663360" behindDoc="0" locked="0" layoutInCell="1" allowOverlap="1" wp14:anchorId="23DBF8DE" wp14:editId="5FA5AAD4">
            <wp:simplePos x="0" y="0"/>
            <wp:positionH relativeFrom="margin">
              <wp:align>center</wp:align>
            </wp:positionH>
            <wp:positionV relativeFrom="paragraph">
              <wp:posOffset>114935</wp:posOffset>
            </wp:positionV>
            <wp:extent cx="3578860" cy="2124075"/>
            <wp:effectExtent l="0" t="0" r="2540" b="9525"/>
            <wp:wrapNone/>
            <wp:docPr id="37" name="Imagen 37" descr="javascript-edi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avascript-editor"/>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b="7669"/>
                    <a:stretch/>
                  </pic:blipFill>
                  <pic:spPr bwMode="auto">
                    <a:xfrm>
                      <a:off x="0" y="0"/>
                      <a:ext cx="3578860" cy="21240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51CBA54" w14:textId="3F2B0525" w:rsidR="00717D95" w:rsidRDefault="00717D95" w:rsidP="00945007">
      <w:pPr>
        <w:tabs>
          <w:tab w:val="left" w:pos="142"/>
        </w:tabs>
        <w:spacing w:line="480" w:lineRule="auto"/>
        <w:ind w:left="0"/>
        <w:rPr>
          <w:rFonts w:cs="Times New Roman"/>
          <w:szCs w:val="24"/>
        </w:rPr>
      </w:pPr>
    </w:p>
    <w:p w14:paraId="3A24EA27" w14:textId="70021960" w:rsidR="00717D95" w:rsidRDefault="00717D95" w:rsidP="00945007">
      <w:pPr>
        <w:tabs>
          <w:tab w:val="left" w:pos="142"/>
        </w:tabs>
        <w:spacing w:line="480" w:lineRule="auto"/>
        <w:ind w:left="0"/>
        <w:rPr>
          <w:rFonts w:cs="Times New Roman"/>
          <w:szCs w:val="24"/>
        </w:rPr>
      </w:pPr>
    </w:p>
    <w:p w14:paraId="3537B881" w14:textId="73F64C2E" w:rsidR="00717D95" w:rsidRDefault="00717D95" w:rsidP="00945007">
      <w:pPr>
        <w:tabs>
          <w:tab w:val="left" w:pos="142"/>
        </w:tabs>
        <w:spacing w:line="480" w:lineRule="auto"/>
        <w:ind w:left="0"/>
        <w:rPr>
          <w:rFonts w:cs="Times New Roman"/>
          <w:szCs w:val="24"/>
        </w:rPr>
      </w:pPr>
    </w:p>
    <w:p w14:paraId="35ADFAA4" w14:textId="52FB83E9" w:rsidR="00717D95" w:rsidRDefault="00717D95" w:rsidP="00945007">
      <w:pPr>
        <w:tabs>
          <w:tab w:val="left" w:pos="142"/>
        </w:tabs>
        <w:spacing w:line="480" w:lineRule="auto"/>
        <w:ind w:left="0"/>
        <w:rPr>
          <w:rFonts w:cs="Times New Roman"/>
          <w:szCs w:val="24"/>
        </w:rPr>
      </w:pPr>
    </w:p>
    <w:p w14:paraId="6E752DE2" w14:textId="78C6674E" w:rsidR="00717D95" w:rsidDel="000A0A65" w:rsidRDefault="000A0A65" w:rsidP="00945007">
      <w:pPr>
        <w:tabs>
          <w:tab w:val="left" w:pos="142"/>
        </w:tabs>
        <w:spacing w:line="480" w:lineRule="auto"/>
        <w:ind w:left="0"/>
        <w:rPr>
          <w:del w:id="109" w:author="Steven Ortiz" w:date="2020-07-03T18:42:00Z"/>
          <w:rFonts w:cs="Times New Roman"/>
          <w:szCs w:val="24"/>
        </w:rPr>
      </w:pPr>
      <w:r>
        <w:rPr>
          <w:noProof/>
          <w:lang w:eastAsia="es-CO"/>
        </w:rPr>
        <mc:AlternateContent>
          <mc:Choice Requires="wps">
            <w:drawing>
              <wp:anchor distT="0" distB="0" distL="114300" distR="114300" simplePos="0" relativeHeight="251665408" behindDoc="0" locked="0" layoutInCell="1" allowOverlap="1" wp14:anchorId="655696CB" wp14:editId="73BDE1F8">
                <wp:simplePos x="0" y="0"/>
                <wp:positionH relativeFrom="margin">
                  <wp:align>center</wp:align>
                </wp:positionH>
                <wp:positionV relativeFrom="paragraph">
                  <wp:posOffset>14605</wp:posOffset>
                </wp:positionV>
                <wp:extent cx="3578860" cy="635"/>
                <wp:effectExtent l="0" t="0" r="2540" b="8255"/>
                <wp:wrapNone/>
                <wp:docPr id="42" name="Cuadro de texto 42"/>
                <wp:cNvGraphicFramePr/>
                <a:graphic xmlns:a="http://schemas.openxmlformats.org/drawingml/2006/main">
                  <a:graphicData uri="http://schemas.microsoft.com/office/word/2010/wordprocessingShape">
                    <wps:wsp>
                      <wps:cNvSpPr txBox="1"/>
                      <wps:spPr>
                        <a:xfrm>
                          <a:off x="0" y="0"/>
                          <a:ext cx="3578860" cy="635"/>
                        </a:xfrm>
                        <a:prstGeom prst="rect">
                          <a:avLst/>
                        </a:prstGeom>
                        <a:solidFill>
                          <a:prstClr val="white"/>
                        </a:solidFill>
                        <a:ln>
                          <a:noFill/>
                        </a:ln>
                        <a:effectLst/>
                      </wps:spPr>
                      <wps:txbx>
                        <w:txbxContent>
                          <w:p w14:paraId="456A6453" w14:textId="77777777" w:rsidR="00A56FD1" w:rsidRPr="009657E7" w:rsidRDefault="00A56FD1" w:rsidP="00717D95">
                            <w:pPr>
                              <w:pStyle w:val="Descripcin"/>
                              <w:rPr>
                                <w:rFonts w:cs="Times New Roman"/>
                                <w:noProof/>
                                <w:sz w:val="24"/>
                              </w:rPr>
                            </w:pPr>
                            <w:bookmarkStart w:id="110" w:name="_Toc41335513"/>
                            <w:r>
                              <w:t xml:space="preserve">Ilustración </w:t>
                            </w:r>
                            <w:r>
                              <w:rPr>
                                <w:noProof/>
                              </w:rPr>
                              <w:fldChar w:fldCharType="begin"/>
                            </w:r>
                            <w:r>
                              <w:rPr>
                                <w:noProof/>
                              </w:rPr>
                              <w:instrText xml:space="preserve"> SEQ Ilustración \* ARABIC </w:instrText>
                            </w:r>
                            <w:r>
                              <w:rPr>
                                <w:noProof/>
                              </w:rPr>
                              <w:fldChar w:fldCharType="separate"/>
                            </w:r>
                            <w:r>
                              <w:rPr>
                                <w:noProof/>
                              </w:rPr>
                              <w:t>2</w:t>
                            </w:r>
                            <w:r>
                              <w:rPr>
                                <w:noProof/>
                              </w:rPr>
                              <w:fldChar w:fldCharType="end"/>
                            </w:r>
                            <w:r>
                              <w:t xml:space="preserve"> </w:t>
                            </w:r>
                            <w:r w:rsidRPr="008867BE">
                              <w:t>micro:bit (Tomada de:https://microbit.org/code/)</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5696CB" id="Cuadro de texto 42" o:spid="_x0000_s1027" type="#_x0000_t202" style="position:absolute;left:0;text-align:left;margin-left:0;margin-top:1.15pt;width:281.8pt;height:.05pt;z-index:25166540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" stroked="f">
                <v:textbox style="mso-fit-shape-to-text:t" inset="0,0,0,0">
                  <w:txbxContent>
                    <w:p w14:paraId="456A6453" w14:textId="77777777" w:rsidR="00A56FD1" w:rsidRPr="009657E7" w:rsidRDefault="00A56FD1" w:rsidP="00717D95">
                      <w:pPr>
                        <w:pStyle w:val="Descripcin"/>
                        <w:rPr>
                          <w:rFonts w:cs="Times New Roman"/>
                          <w:noProof/>
                          <w:sz w:val="24"/>
                        </w:rPr>
                      </w:pPr>
                      <w:bookmarkStart w:id="111" w:name="_Toc41335513"/>
                      <w:r>
                        <w:t xml:space="preserve">Ilustración </w:t>
                      </w:r>
                      <w:r>
                        <w:rPr>
                          <w:noProof/>
                        </w:rPr>
                        <w:fldChar w:fldCharType="begin"/>
                      </w:r>
                      <w:r>
                        <w:rPr>
                          <w:noProof/>
                        </w:rPr>
                        <w:instrText xml:space="preserve"> SEQ Ilustración \* ARABIC </w:instrText>
                      </w:r>
                      <w:r>
                        <w:rPr>
                          <w:noProof/>
                        </w:rPr>
                        <w:fldChar w:fldCharType="separate"/>
                      </w:r>
                      <w:r>
                        <w:rPr>
                          <w:noProof/>
                        </w:rPr>
                        <w:t>2</w:t>
                      </w:r>
                      <w:r>
                        <w:rPr>
                          <w:noProof/>
                        </w:rPr>
                        <w:fldChar w:fldCharType="end"/>
                      </w:r>
                      <w:r>
                        <w:t xml:space="preserve"> </w:t>
                      </w:r>
                      <w:r w:rsidRPr="008867BE">
                        <w:t>micro:bit (Tomada de:https://microbit.org/code/)</w:t>
                      </w:r>
                      <w:bookmarkEnd w:id="111"/>
                    </w:p>
                  </w:txbxContent>
                </v:textbox>
                <w10:wrap anchorx="margin"/>
              </v:shape>
            </w:pict>
          </mc:Fallback>
        </mc:AlternateContent>
      </w:r>
    </w:p>
    <w:p w14:paraId="787A7AC4" w14:textId="56D4D688" w:rsidR="000A0A65" w:rsidDel="000A0A65" w:rsidRDefault="000A0A65" w:rsidP="00945007">
      <w:pPr>
        <w:tabs>
          <w:tab w:val="left" w:pos="142"/>
        </w:tabs>
        <w:spacing w:line="480" w:lineRule="auto"/>
        <w:ind w:left="0"/>
        <w:rPr>
          <w:del w:id="112" w:author="Steven Ortiz" w:date="2020-07-03T18:42:00Z"/>
          <w:rFonts w:cs="Times New Roman"/>
          <w:szCs w:val="24"/>
        </w:rPr>
      </w:pPr>
    </w:p>
    <w:p w14:paraId="3B2D8C79" w14:textId="572E7E65" w:rsidR="00717D95" w:rsidRDefault="00717D95">
      <w:pPr>
        <w:tabs>
          <w:tab w:val="left" w:pos="142"/>
        </w:tabs>
        <w:spacing w:line="480" w:lineRule="auto"/>
        <w:ind w:left="0"/>
        <w:rPr>
          <w:rFonts w:cs="Times New Roman"/>
          <w:szCs w:val="24"/>
        </w:rPr>
      </w:pPr>
    </w:p>
    <w:p w14:paraId="5D72C13E" w14:textId="77777777" w:rsidR="00717D95" w:rsidRPr="00FD0AA3" w:rsidRDefault="00717D95" w:rsidP="00717D95">
      <w:pPr>
        <w:pStyle w:val="Ttulo3"/>
      </w:pPr>
      <w:bookmarkStart w:id="113" w:name="_Toc41335631"/>
      <w:r w:rsidRPr="00FD0AA3">
        <w:lastRenderedPageBreak/>
        <w:t>CODE</w:t>
      </w:r>
      <w:bookmarkEnd w:id="113"/>
      <w:r w:rsidRPr="00FD0AA3">
        <w:t xml:space="preserve"> </w:t>
      </w:r>
    </w:p>
    <w:p w14:paraId="166C45B6" w14:textId="77777777" w:rsidR="00717D95" w:rsidRPr="009E5145" w:rsidRDefault="00717D95">
      <w:pPr>
        <w:tabs>
          <w:tab w:val="left" w:pos="142"/>
        </w:tabs>
        <w:spacing w:line="480" w:lineRule="auto"/>
        <w:ind w:left="0"/>
        <w:jc w:val="both"/>
        <w:rPr>
          <w:rFonts w:cs="Times New Roman"/>
        </w:rPr>
        <w:pPrChange w:id="114" w:author="Steven Ortiz" w:date="2020-07-03T18:42:00Z">
          <w:pPr>
            <w:tabs>
              <w:tab w:val="left" w:pos="142"/>
            </w:tabs>
            <w:spacing w:line="480" w:lineRule="auto"/>
            <w:ind w:left="0"/>
          </w:pPr>
        </w:pPrChange>
      </w:pPr>
      <w:r w:rsidRPr="00FD0AA3">
        <w:rPr>
          <w:rFonts w:cs="Times New Roman"/>
          <w:noProof/>
          <w:lang w:eastAsia="es-CO"/>
        </w:rPr>
        <w:drawing>
          <wp:anchor distT="0" distB="0" distL="114300" distR="114300" simplePos="0" relativeHeight="251667456" behindDoc="0" locked="0" layoutInCell="1" allowOverlap="1" wp14:anchorId="4F880F82" wp14:editId="31C7BB07">
            <wp:simplePos x="0" y="0"/>
            <wp:positionH relativeFrom="margin">
              <wp:align>center</wp:align>
            </wp:positionH>
            <wp:positionV relativeFrom="paragraph">
              <wp:posOffset>1645506</wp:posOffset>
            </wp:positionV>
            <wp:extent cx="4044315" cy="1983105"/>
            <wp:effectExtent l="0" t="0" r="0" b="0"/>
            <wp:wrapNone/>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cstate="print">
                      <a:extLst>
                        <a:ext uri="{28A0092B-C50C-407E-A947-70E740481C1C}">
                          <a14:useLocalDpi xmlns:a14="http://schemas.microsoft.com/office/drawing/2010/main" val="0"/>
                        </a:ext>
                      </a:extLst>
                    </a:blip>
                    <a:srcRect t="8147" b="4647"/>
                    <a:stretch/>
                  </pic:blipFill>
                  <pic:spPr bwMode="auto">
                    <a:xfrm>
                      <a:off x="0" y="0"/>
                      <a:ext cx="4044315" cy="19831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D0AA3">
        <w:rPr>
          <w:rFonts w:cs="Times New Roman"/>
          <w:noProof/>
          <w:lang w:eastAsia="es-CO"/>
        </w:rPr>
        <mc:AlternateContent>
          <mc:Choice Requires="wps">
            <w:drawing>
              <wp:anchor distT="0" distB="0" distL="114300" distR="114300" simplePos="0" relativeHeight="251668480" behindDoc="0" locked="0" layoutInCell="1" allowOverlap="1" wp14:anchorId="565EDC59" wp14:editId="10383640">
                <wp:simplePos x="0" y="0"/>
                <wp:positionH relativeFrom="margin">
                  <wp:align>center</wp:align>
                </wp:positionH>
                <wp:positionV relativeFrom="paragraph">
                  <wp:posOffset>3704346</wp:posOffset>
                </wp:positionV>
                <wp:extent cx="4791075" cy="635"/>
                <wp:effectExtent l="0" t="0" r="9525" b="8255"/>
                <wp:wrapTopAndBottom/>
                <wp:docPr id="6" name="Cuadro de texto 6"/>
                <wp:cNvGraphicFramePr/>
                <a:graphic xmlns:a="http://schemas.openxmlformats.org/drawingml/2006/main">
                  <a:graphicData uri="http://schemas.microsoft.com/office/word/2010/wordprocessingShape">
                    <wps:wsp>
                      <wps:cNvSpPr txBox="1"/>
                      <wps:spPr>
                        <a:xfrm>
                          <a:off x="0" y="0"/>
                          <a:ext cx="4791075" cy="635"/>
                        </a:xfrm>
                        <a:prstGeom prst="rect">
                          <a:avLst/>
                        </a:prstGeom>
                        <a:solidFill>
                          <a:prstClr val="white"/>
                        </a:solidFill>
                        <a:ln>
                          <a:noFill/>
                        </a:ln>
                        <a:effectLst/>
                      </wps:spPr>
                      <wps:txbx>
                        <w:txbxContent>
                          <w:p w14:paraId="5B27DB5E" w14:textId="77777777" w:rsidR="00A56FD1" w:rsidRPr="00C50211" w:rsidRDefault="00A56FD1" w:rsidP="00717D95">
                            <w:pPr>
                              <w:pStyle w:val="Descripcin"/>
                              <w:jc w:val="center"/>
                              <w:rPr>
                                <w:noProof/>
                                <w:sz w:val="26"/>
                              </w:rPr>
                            </w:pPr>
                            <w:bookmarkStart w:id="115" w:name="_Toc16776993"/>
                            <w:bookmarkStart w:id="116" w:name="_Toc16777167"/>
                            <w:bookmarkStart w:id="117" w:name="_Toc30336125"/>
                            <w:bookmarkStart w:id="118" w:name="_Toc41335514"/>
                            <w:r>
                              <w:t xml:space="preserve">Ilustración </w:t>
                            </w:r>
                            <w:r>
                              <w:rPr>
                                <w:noProof/>
                              </w:rPr>
                              <w:fldChar w:fldCharType="begin"/>
                            </w:r>
                            <w:r>
                              <w:rPr>
                                <w:noProof/>
                              </w:rPr>
                              <w:instrText xml:space="preserve"> SEQ Ilustración \* ARABIC </w:instrText>
                            </w:r>
                            <w:r>
                              <w:rPr>
                                <w:noProof/>
                              </w:rPr>
                              <w:fldChar w:fldCharType="separate"/>
                            </w:r>
                            <w:r>
                              <w:rPr>
                                <w:noProof/>
                              </w:rPr>
                              <w:t>3</w:t>
                            </w:r>
                            <w:r>
                              <w:rPr>
                                <w:noProof/>
                              </w:rPr>
                              <w:fldChar w:fldCharType="end"/>
                            </w:r>
                            <w:r>
                              <w:t xml:space="preserve"> Interfaz Code.org (Tomada de: CODE interfaz de programación)</w:t>
                            </w:r>
                            <w:bookmarkEnd w:id="115"/>
                            <w:bookmarkEnd w:id="116"/>
                            <w:bookmarkEnd w:id="117"/>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5EDC59" id="Cuadro de texto 6" o:spid="_x0000_s1028" type="#_x0000_t202" style="position:absolute;left:0;text-align:left;margin-left:0;margin-top:291.7pt;width:377.25pt;height:.05pt;z-index:25166848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" stroked="f">
                <v:textbox style="mso-fit-shape-to-text:t" inset="0,0,0,0">
                  <w:txbxContent>
                    <w:p w14:paraId="5B27DB5E" w14:textId="77777777" w:rsidR="00A56FD1" w:rsidRPr="00C50211" w:rsidRDefault="00A56FD1" w:rsidP="00717D95">
                      <w:pPr>
                        <w:pStyle w:val="Descripcin"/>
                        <w:jc w:val="center"/>
                        <w:rPr>
                          <w:noProof/>
                          <w:sz w:val="26"/>
                        </w:rPr>
                      </w:pPr>
                      <w:bookmarkStart w:id="119" w:name="_Toc16776993"/>
                      <w:bookmarkStart w:id="120" w:name="_Toc16777167"/>
                      <w:bookmarkStart w:id="121" w:name="_Toc30336125"/>
                      <w:bookmarkStart w:id="122" w:name="_Toc41335514"/>
                      <w:r>
                        <w:t xml:space="preserve">Ilustración </w:t>
                      </w:r>
                      <w:r>
                        <w:rPr>
                          <w:noProof/>
                        </w:rPr>
                        <w:fldChar w:fldCharType="begin"/>
                      </w:r>
                      <w:r>
                        <w:rPr>
                          <w:noProof/>
                        </w:rPr>
                        <w:instrText xml:space="preserve"> SEQ Ilustración \* ARABIC </w:instrText>
                      </w:r>
                      <w:r>
                        <w:rPr>
                          <w:noProof/>
                        </w:rPr>
                        <w:fldChar w:fldCharType="separate"/>
                      </w:r>
                      <w:r>
                        <w:rPr>
                          <w:noProof/>
                        </w:rPr>
                        <w:t>3</w:t>
                      </w:r>
                      <w:r>
                        <w:rPr>
                          <w:noProof/>
                        </w:rPr>
                        <w:fldChar w:fldCharType="end"/>
                      </w:r>
                      <w:r>
                        <w:t xml:space="preserve"> Interfaz Code.org (Tomada de: CODE interfaz de programación)</w:t>
                      </w:r>
                      <w:bookmarkEnd w:id="119"/>
                      <w:bookmarkEnd w:id="120"/>
                      <w:bookmarkEnd w:id="121"/>
                      <w:bookmarkEnd w:id="122"/>
                    </w:p>
                  </w:txbxContent>
                </v:textbox>
                <w10:wrap type="topAndBottom" anchorx="margin"/>
              </v:shape>
            </w:pict>
          </mc:Fallback>
        </mc:AlternateContent>
      </w:r>
      <w:r w:rsidRPr="00FD0AA3">
        <w:rPr>
          <w:rFonts w:cs="Times New Roman"/>
        </w:rPr>
        <w:t>Code.org es una organización sin fines de lucro, dedicada a expandir el acceso a Ciencias de la Computación; haciéndola disponible en más escuelas y a aumentar la participación de las mujeres y minorías sub</w:t>
      </w:r>
      <w:r>
        <w:rPr>
          <w:rFonts w:cs="Times New Roman"/>
        </w:rPr>
        <w:t>-</w:t>
      </w:r>
      <w:r w:rsidRPr="00FD0AA3">
        <w:rPr>
          <w:rFonts w:cs="Times New Roman"/>
        </w:rPr>
        <w:t xml:space="preserve">representadas. Su visión es que cada estudiante en cada escuela tenga la oportunidad de aprender informática, de la misma manera que biología, química o álgebra. </w:t>
      </w:r>
      <w:sdt>
        <w:sdtPr>
          <w:rPr>
            <w:rFonts w:cs="Times New Roman"/>
          </w:rPr>
          <w:id w:val="-2046279316"/>
          <w:citation/>
        </w:sdtPr>
        <w:sdtContent>
          <w:r w:rsidRPr="00FD0AA3">
            <w:rPr>
              <w:rFonts w:cs="Times New Roman"/>
            </w:rPr>
            <w:fldChar w:fldCharType="begin"/>
          </w:r>
          <w:r w:rsidRPr="00FD0AA3">
            <w:rPr>
              <w:rFonts w:cs="Times New Roman"/>
            </w:rPr>
            <w:instrText xml:space="preserve"> CITATION Cod13 \l 9226 </w:instrText>
          </w:r>
          <w:r w:rsidRPr="00FD0AA3">
            <w:rPr>
              <w:rFonts w:cs="Times New Roman"/>
            </w:rPr>
            <w:fldChar w:fldCharType="separate"/>
          </w:r>
          <w:r w:rsidR="00ED786A" w:rsidRPr="00ED786A">
            <w:rPr>
              <w:rFonts w:cs="Times New Roman"/>
              <w:noProof/>
            </w:rPr>
            <w:t>(Code, 2013)</w:t>
          </w:r>
          <w:r w:rsidRPr="00FD0AA3">
            <w:rPr>
              <w:rFonts w:cs="Times New Roman"/>
            </w:rPr>
            <w:fldChar w:fldCharType="end"/>
          </w:r>
        </w:sdtContent>
      </w:sdt>
    </w:p>
    <w:p w14:paraId="52BB16F5" w14:textId="77777777" w:rsidR="00717D95" w:rsidRDefault="00717D95" w:rsidP="00945007">
      <w:pPr>
        <w:tabs>
          <w:tab w:val="left" w:pos="142"/>
        </w:tabs>
        <w:spacing w:line="480" w:lineRule="auto"/>
        <w:ind w:left="0"/>
        <w:rPr>
          <w:rFonts w:cs="Times New Roman"/>
          <w:szCs w:val="24"/>
        </w:rPr>
      </w:pPr>
    </w:p>
    <w:p w14:paraId="6E6C858D" w14:textId="77777777" w:rsidR="00717D95" w:rsidRDefault="00717D95" w:rsidP="00945007">
      <w:pPr>
        <w:tabs>
          <w:tab w:val="left" w:pos="142"/>
        </w:tabs>
        <w:spacing w:line="480" w:lineRule="auto"/>
        <w:ind w:left="0"/>
        <w:rPr>
          <w:rFonts w:cs="Times New Roman"/>
          <w:szCs w:val="24"/>
        </w:rPr>
      </w:pPr>
    </w:p>
    <w:p w14:paraId="544C562D" w14:textId="77777777" w:rsidR="00717D95" w:rsidRDefault="00717D95" w:rsidP="00945007">
      <w:pPr>
        <w:tabs>
          <w:tab w:val="left" w:pos="142"/>
        </w:tabs>
        <w:spacing w:line="480" w:lineRule="auto"/>
        <w:ind w:left="0"/>
        <w:rPr>
          <w:rFonts w:cs="Times New Roman"/>
          <w:szCs w:val="24"/>
        </w:rPr>
      </w:pPr>
    </w:p>
    <w:p w14:paraId="0F92E22E" w14:textId="77777777" w:rsidR="00717D95" w:rsidRDefault="00717D95" w:rsidP="00945007">
      <w:pPr>
        <w:tabs>
          <w:tab w:val="left" w:pos="142"/>
        </w:tabs>
        <w:spacing w:line="480" w:lineRule="auto"/>
        <w:ind w:left="0"/>
        <w:rPr>
          <w:rFonts w:cs="Times New Roman"/>
          <w:szCs w:val="24"/>
        </w:rPr>
      </w:pPr>
    </w:p>
    <w:p w14:paraId="10FBAC6C" w14:textId="77777777" w:rsidR="00717D95" w:rsidRPr="009E5145" w:rsidRDefault="00717D95" w:rsidP="00717D95">
      <w:pPr>
        <w:pStyle w:val="Ttulo3"/>
      </w:pPr>
      <w:bookmarkStart w:id="123" w:name="_Toc41335632"/>
      <w:r w:rsidRPr="00FD0AA3">
        <w:t>AutoBlocks for Jira</w:t>
      </w:r>
      <w:bookmarkEnd w:id="123"/>
    </w:p>
    <w:p w14:paraId="22125712" w14:textId="77777777" w:rsidR="00717D95" w:rsidRPr="00FD0AA3" w:rsidRDefault="00717D95">
      <w:pPr>
        <w:tabs>
          <w:tab w:val="left" w:pos="142"/>
        </w:tabs>
        <w:spacing w:line="480" w:lineRule="auto"/>
        <w:ind w:left="0"/>
        <w:jc w:val="both"/>
        <w:rPr>
          <w:rFonts w:cs="Times New Roman"/>
          <w:szCs w:val="24"/>
        </w:rPr>
        <w:pPrChange w:id="124" w:author="Steven Ortiz" w:date="2020-07-03T18:42:00Z">
          <w:pPr>
            <w:tabs>
              <w:tab w:val="left" w:pos="142"/>
            </w:tabs>
            <w:spacing w:line="480" w:lineRule="auto"/>
            <w:ind w:left="0"/>
          </w:pPr>
        </w:pPrChange>
      </w:pPr>
      <w:r w:rsidRPr="00FD0AA3">
        <w:rPr>
          <w:rFonts w:cs="Times New Roman"/>
          <w:szCs w:val="24"/>
        </w:rPr>
        <w:t>Basado en el Google Blockly Framework: AutoBlocks es una pizarra virtual que democratiza la automatización para los usuarios de Jira, permitiendo la personalización de Jira con tecnología fácil de arrastrar y soltar.</w:t>
      </w:r>
    </w:p>
    <w:p w14:paraId="34A30AFB" w14:textId="4B295F32" w:rsidR="00717D95" w:rsidRPr="00FD0AA3" w:rsidRDefault="00717D95">
      <w:pPr>
        <w:tabs>
          <w:tab w:val="left" w:pos="142"/>
        </w:tabs>
        <w:spacing w:line="480" w:lineRule="auto"/>
        <w:ind w:left="0"/>
        <w:jc w:val="both"/>
        <w:rPr>
          <w:rFonts w:cs="Times New Roman"/>
          <w:szCs w:val="24"/>
        </w:rPr>
        <w:pPrChange w:id="125" w:author="Steven Ortiz" w:date="2020-07-03T18:42:00Z">
          <w:pPr>
            <w:tabs>
              <w:tab w:val="left" w:pos="142"/>
            </w:tabs>
            <w:spacing w:line="480" w:lineRule="auto"/>
            <w:ind w:left="0"/>
          </w:pPr>
        </w:pPrChange>
      </w:pPr>
      <w:r w:rsidRPr="00FD0AA3">
        <w:rPr>
          <w:rFonts w:cs="Times New Roman"/>
          <w:szCs w:val="24"/>
        </w:rPr>
        <w:t>Empoderar a los usuarios de Jira para construir sus propias automatizaciones, una vez que estén listas, enviarlas a Jira Admin para su revisión y aprobación.</w:t>
      </w:r>
      <w:sdt>
        <w:sdtPr>
          <w:rPr>
            <w:rFonts w:cs="Times New Roman"/>
            <w:szCs w:val="24"/>
          </w:rPr>
          <w:id w:val="2102906831"/>
          <w:citation/>
        </w:sdtPr>
        <w:sdtContent>
          <w:r w:rsidRPr="00FD0AA3">
            <w:rPr>
              <w:rFonts w:cs="Times New Roman"/>
              <w:szCs w:val="24"/>
            </w:rPr>
            <w:fldChar w:fldCharType="begin"/>
          </w:r>
          <w:r w:rsidRPr="00FD0AA3">
            <w:rPr>
              <w:rFonts w:cs="Times New Roman"/>
              <w:szCs w:val="24"/>
            </w:rPr>
            <w:instrText xml:space="preserve"> CITATION Atl19 \l 9226 </w:instrText>
          </w:r>
          <w:r w:rsidRPr="00FD0AA3">
            <w:rPr>
              <w:rFonts w:cs="Times New Roman"/>
              <w:szCs w:val="24"/>
            </w:rPr>
            <w:fldChar w:fldCharType="separate"/>
          </w:r>
          <w:r w:rsidR="00ED786A">
            <w:rPr>
              <w:rFonts w:cs="Times New Roman"/>
              <w:noProof/>
              <w:szCs w:val="24"/>
            </w:rPr>
            <w:t xml:space="preserve"> </w:t>
          </w:r>
          <w:r w:rsidR="00ED786A" w:rsidRPr="00ED786A">
            <w:rPr>
              <w:rFonts w:cs="Times New Roman"/>
              <w:noProof/>
              <w:szCs w:val="24"/>
            </w:rPr>
            <w:t>(Atlassian Marketplace, 2019)</w:t>
          </w:r>
          <w:r w:rsidRPr="00FD0AA3">
            <w:rPr>
              <w:rFonts w:cs="Times New Roman"/>
              <w:szCs w:val="24"/>
            </w:rPr>
            <w:fldChar w:fldCharType="end"/>
          </w:r>
        </w:sdtContent>
      </w:sdt>
    </w:p>
    <w:p w14:paraId="6DE916EC" w14:textId="33B39AB3" w:rsidR="00717D95" w:rsidRDefault="00717D95" w:rsidP="00945007">
      <w:pPr>
        <w:tabs>
          <w:tab w:val="left" w:pos="142"/>
        </w:tabs>
        <w:spacing w:line="480" w:lineRule="auto"/>
        <w:ind w:left="0"/>
        <w:rPr>
          <w:rFonts w:cs="Times New Roman"/>
          <w:szCs w:val="24"/>
        </w:rPr>
      </w:pPr>
    </w:p>
    <w:p w14:paraId="2221507A" w14:textId="1499B01D" w:rsidR="00717D95" w:rsidRDefault="00717D95" w:rsidP="00945007">
      <w:pPr>
        <w:tabs>
          <w:tab w:val="left" w:pos="142"/>
        </w:tabs>
        <w:spacing w:line="480" w:lineRule="auto"/>
        <w:ind w:left="0"/>
        <w:rPr>
          <w:rFonts w:cs="Times New Roman"/>
          <w:szCs w:val="24"/>
        </w:rPr>
      </w:pPr>
    </w:p>
    <w:p w14:paraId="73190BCB" w14:textId="77777777" w:rsidR="00717D95" w:rsidRDefault="00717D95" w:rsidP="00945007">
      <w:pPr>
        <w:tabs>
          <w:tab w:val="left" w:pos="142"/>
        </w:tabs>
        <w:spacing w:line="480" w:lineRule="auto"/>
        <w:ind w:left="0"/>
        <w:rPr>
          <w:rFonts w:cs="Times New Roman"/>
          <w:szCs w:val="24"/>
        </w:rPr>
      </w:pPr>
    </w:p>
    <w:p w14:paraId="22E662C9" w14:textId="6705F45E" w:rsidR="00717D95" w:rsidRDefault="000A0A65" w:rsidP="00945007">
      <w:pPr>
        <w:tabs>
          <w:tab w:val="left" w:pos="142"/>
        </w:tabs>
        <w:spacing w:line="480" w:lineRule="auto"/>
        <w:ind w:left="0"/>
        <w:rPr>
          <w:ins w:id="126" w:author="Steven Ortiz" w:date="2020-07-03T18:42:00Z"/>
          <w:rFonts w:cs="Times New Roman"/>
          <w:szCs w:val="24"/>
        </w:rPr>
      </w:pPr>
      <w:r w:rsidRPr="00FD0AA3">
        <w:rPr>
          <w:rFonts w:cs="Times New Roman"/>
          <w:noProof/>
          <w:lang w:eastAsia="es-CO"/>
        </w:rPr>
        <w:lastRenderedPageBreak/>
        <w:drawing>
          <wp:anchor distT="0" distB="0" distL="114300" distR="114300" simplePos="0" relativeHeight="251670528" behindDoc="0" locked="0" layoutInCell="1" allowOverlap="1" wp14:anchorId="5785E8A6" wp14:editId="0F01ADCE">
            <wp:simplePos x="0" y="0"/>
            <wp:positionH relativeFrom="margin">
              <wp:align>center</wp:align>
            </wp:positionH>
            <wp:positionV relativeFrom="paragraph">
              <wp:posOffset>-6350</wp:posOffset>
            </wp:positionV>
            <wp:extent cx="3723640" cy="2138045"/>
            <wp:effectExtent l="0" t="0" r="0" b="0"/>
            <wp:wrapNone/>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cstate="print">
                      <a:extLst>
                        <a:ext uri="{28A0092B-C50C-407E-A947-70E740481C1C}">
                          <a14:useLocalDpi xmlns:a14="http://schemas.microsoft.com/office/drawing/2010/main" val="0"/>
                        </a:ext>
                      </a:extLst>
                    </a:blip>
                    <a:srcRect l="22233" t="14484" r="20740" b="27278"/>
                    <a:stretch/>
                  </pic:blipFill>
                  <pic:spPr bwMode="auto">
                    <a:xfrm>
                      <a:off x="0" y="0"/>
                      <a:ext cx="3723640" cy="21380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692D3D0" w14:textId="77777777" w:rsidR="000A0A65" w:rsidRDefault="000A0A65" w:rsidP="00945007">
      <w:pPr>
        <w:tabs>
          <w:tab w:val="left" w:pos="142"/>
        </w:tabs>
        <w:spacing w:line="480" w:lineRule="auto"/>
        <w:ind w:left="0"/>
        <w:rPr>
          <w:ins w:id="127" w:author="Steven Ortiz" w:date="2020-07-03T18:42:00Z"/>
          <w:rFonts w:cs="Times New Roman"/>
          <w:szCs w:val="24"/>
        </w:rPr>
      </w:pPr>
    </w:p>
    <w:p w14:paraId="59D4C1FB" w14:textId="77777777" w:rsidR="000A0A65" w:rsidRDefault="000A0A65" w:rsidP="00945007">
      <w:pPr>
        <w:tabs>
          <w:tab w:val="left" w:pos="142"/>
        </w:tabs>
        <w:spacing w:line="480" w:lineRule="auto"/>
        <w:ind w:left="0"/>
        <w:rPr>
          <w:ins w:id="128" w:author="Steven Ortiz" w:date="2020-07-03T18:43:00Z"/>
          <w:rFonts w:cs="Times New Roman"/>
          <w:szCs w:val="24"/>
        </w:rPr>
      </w:pPr>
    </w:p>
    <w:p w14:paraId="522297D8" w14:textId="77777777" w:rsidR="000A0A65" w:rsidRDefault="000A0A65" w:rsidP="00945007">
      <w:pPr>
        <w:tabs>
          <w:tab w:val="left" w:pos="142"/>
        </w:tabs>
        <w:spacing w:line="480" w:lineRule="auto"/>
        <w:ind w:left="0"/>
        <w:rPr>
          <w:ins w:id="129" w:author="Steven Ortiz" w:date="2020-07-03T18:43:00Z"/>
          <w:rFonts w:cs="Times New Roman"/>
          <w:szCs w:val="24"/>
        </w:rPr>
      </w:pPr>
    </w:p>
    <w:p w14:paraId="14281542" w14:textId="6DF5682D" w:rsidR="000A0A65" w:rsidRDefault="000A0A65" w:rsidP="00945007">
      <w:pPr>
        <w:tabs>
          <w:tab w:val="left" w:pos="142"/>
        </w:tabs>
        <w:spacing w:line="480" w:lineRule="auto"/>
        <w:ind w:left="0"/>
        <w:rPr>
          <w:rFonts w:cs="Times New Roman"/>
          <w:szCs w:val="24"/>
        </w:rPr>
      </w:pPr>
      <w:r>
        <w:rPr>
          <w:noProof/>
          <w:lang w:eastAsia="es-CO"/>
        </w:rPr>
        <mc:AlternateContent>
          <mc:Choice Requires="wps">
            <w:drawing>
              <wp:anchor distT="0" distB="0" distL="114300" distR="114300" simplePos="0" relativeHeight="251673600" behindDoc="0" locked="0" layoutInCell="1" allowOverlap="1" wp14:anchorId="41492F06" wp14:editId="77EAC443">
                <wp:simplePos x="0" y="0"/>
                <wp:positionH relativeFrom="margin">
                  <wp:posOffset>624840</wp:posOffset>
                </wp:positionH>
                <wp:positionV relativeFrom="paragraph">
                  <wp:posOffset>387985</wp:posOffset>
                </wp:positionV>
                <wp:extent cx="4315146" cy="635"/>
                <wp:effectExtent l="0" t="0" r="9525" b="0"/>
                <wp:wrapNone/>
                <wp:docPr id="43" name="Cuadro de texto 43"/>
                <wp:cNvGraphicFramePr/>
                <a:graphic xmlns:a="http://schemas.openxmlformats.org/drawingml/2006/main">
                  <a:graphicData uri="http://schemas.microsoft.com/office/word/2010/wordprocessingShape">
                    <wps:wsp>
                      <wps:cNvSpPr txBox="1"/>
                      <wps:spPr>
                        <a:xfrm>
                          <a:off x="0" y="0"/>
                          <a:ext cx="4315146" cy="635"/>
                        </a:xfrm>
                        <a:prstGeom prst="rect">
                          <a:avLst/>
                        </a:prstGeom>
                        <a:solidFill>
                          <a:prstClr val="white"/>
                        </a:solidFill>
                        <a:ln>
                          <a:noFill/>
                        </a:ln>
                        <a:effectLst/>
                      </wps:spPr>
                      <wps:txbx>
                        <w:txbxContent>
                          <w:p w14:paraId="5B0FF7CF" w14:textId="77777777" w:rsidR="00A56FD1" w:rsidRPr="0097181B" w:rsidRDefault="00A56FD1" w:rsidP="00717D95">
                            <w:pPr>
                              <w:pStyle w:val="Descripcin"/>
                              <w:jc w:val="center"/>
                              <w:rPr>
                                <w:rFonts w:cs="Times New Roman"/>
                                <w:noProof/>
                                <w:sz w:val="24"/>
                              </w:rPr>
                            </w:pPr>
                            <w:bookmarkStart w:id="130" w:name="_Toc41335515"/>
                            <w:r>
                              <w:t xml:space="preserve">Ilustración </w:t>
                            </w:r>
                            <w:r>
                              <w:rPr>
                                <w:noProof/>
                              </w:rPr>
                              <w:fldChar w:fldCharType="begin"/>
                            </w:r>
                            <w:r>
                              <w:rPr>
                                <w:noProof/>
                              </w:rPr>
                              <w:instrText xml:space="preserve"> SEQ Ilustración \* ARABIC </w:instrText>
                            </w:r>
                            <w:r>
                              <w:rPr>
                                <w:noProof/>
                              </w:rPr>
                              <w:fldChar w:fldCharType="separate"/>
                            </w:r>
                            <w:r>
                              <w:rPr>
                                <w:noProof/>
                              </w:rPr>
                              <w:t>4</w:t>
                            </w:r>
                            <w:r>
                              <w:rPr>
                                <w:noProof/>
                              </w:rPr>
                              <w:fldChar w:fldCharType="end"/>
                            </w:r>
                            <w:r>
                              <w:t xml:space="preserve"> </w:t>
                            </w:r>
                            <w:r w:rsidRPr="00434FB1">
                              <w:t>Interfaz de AutoBlock (Tomada de https://marketplace.atlassian.com/apps/1219915/autoblocks-for-jira?hosting=server&amp;tab=overview)</w:t>
                            </w:r>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1492F06" id="Cuadro de texto 43" o:spid="_x0000_s1029" type="#_x0000_t202" style="position:absolute;left:0;text-align:left;margin-left:49.2pt;margin-top:30.55pt;width:339.8pt;height:.05pt;z-index:25167360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" stroked="f">
                <v:textbox style="mso-fit-shape-to-text:t" inset="0,0,0,0">
                  <w:txbxContent>
                    <w:p w14:paraId="5B0FF7CF" w14:textId="77777777" w:rsidR="00A56FD1" w:rsidRPr="0097181B" w:rsidRDefault="00A56FD1" w:rsidP="00717D95">
                      <w:pPr>
                        <w:pStyle w:val="Descripcin"/>
                        <w:jc w:val="center"/>
                        <w:rPr>
                          <w:rFonts w:cs="Times New Roman"/>
                          <w:noProof/>
                          <w:sz w:val="24"/>
                        </w:rPr>
                      </w:pPr>
                      <w:bookmarkStart w:id="131" w:name="_Toc41335515"/>
                      <w:r>
                        <w:t xml:space="preserve">Ilustración </w:t>
                      </w:r>
                      <w:r>
                        <w:rPr>
                          <w:noProof/>
                        </w:rPr>
                        <w:fldChar w:fldCharType="begin"/>
                      </w:r>
                      <w:r>
                        <w:rPr>
                          <w:noProof/>
                        </w:rPr>
                        <w:instrText xml:space="preserve"> SEQ Ilustración \* ARABIC </w:instrText>
                      </w:r>
                      <w:r>
                        <w:rPr>
                          <w:noProof/>
                        </w:rPr>
                        <w:fldChar w:fldCharType="separate"/>
                      </w:r>
                      <w:r>
                        <w:rPr>
                          <w:noProof/>
                        </w:rPr>
                        <w:t>4</w:t>
                      </w:r>
                      <w:r>
                        <w:rPr>
                          <w:noProof/>
                        </w:rPr>
                        <w:fldChar w:fldCharType="end"/>
                      </w:r>
                      <w:r>
                        <w:t xml:space="preserve"> </w:t>
                      </w:r>
                      <w:r w:rsidRPr="00434FB1">
                        <w:t>Interfaz de AutoBlock (Tomada de https://marketplace.atlassian.com/apps/1219915/autoblocks-for-jira?hosting=server&amp;tab=overview)</w:t>
                      </w:r>
                      <w:bookmarkEnd w:id="131"/>
                    </w:p>
                  </w:txbxContent>
                </v:textbox>
                <w10:wrap anchorx="margin"/>
              </v:shape>
            </w:pict>
          </mc:Fallback>
        </mc:AlternateContent>
      </w:r>
    </w:p>
    <w:p w14:paraId="7B686C31" w14:textId="47D5BE61" w:rsidR="00717D95" w:rsidDel="000A0A65" w:rsidRDefault="00717D95" w:rsidP="00945007">
      <w:pPr>
        <w:tabs>
          <w:tab w:val="left" w:pos="142"/>
        </w:tabs>
        <w:spacing w:line="480" w:lineRule="auto"/>
        <w:ind w:left="0"/>
        <w:rPr>
          <w:del w:id="132" w:author="Steven Ortiz" w:date="2020-07-03T18:43:00Z"/>
          <w:rFonts w:cs="Times New Roman"/>
          <w:szCs w:val="24"/>
        </w:rPr>
      </w:pPr>
    </w:p>
    <w:p w14:paraId="700B9653" w14:textId="77777777" w:rsidR="00717D95" w:rsidRDefault="00717D95" w:rsidP="00945007">
      <w:pPr>
        <w:tabs>
          <w:tab w:val="left" w:pos="142"/>
        </w:tabs>
        <w:spacing w:line="480" w:lineRule="auto"/>
        <w:ind w:left="0"/>
        <w:rPr>
          <w:rFonts w:cs="Times New Roman"/>
          <w:szCs w:val="24"/>
        </w:rPr>
      </w:pPr>
    </w:p>
    <w:p w14:paraId="0792D82E" w14:textId="77777777" w:rsidR="00717D95" w:rsidRPr="00FD0AA3" w:rsidRDefault="00717D95" w:rsidP="00717D95">
      <w:pPr>
        <w:pStyle w:val="Ttulo3"/>
      </w:pPr>
      <w:bookmarkStart w:id="133" w:name="_Toc41335633"/>
      <w:r w:rsidRPr="00FD0AA3">
        <w:t>NOVA Labs</w:t>
      </w:r>
      <w:bookmarkEnd w:id="133"/>
    </w:p>
    <w:p w14:paraId="277C1116" w14:textId="77777777" w:rsidR="00717D95" w:rsidRDefault="00717D95">
      <w:pPr>
        <w:tabs>
          <w:tab w:val="left" w:pos="142"/>
        </w:tabs>
        <w:spacing w:line="480" w:lineRule="auto"/>
        <w:ind w:left="0"/>
        <w:jc w:val="both"/>
        <w:rPr>
          <w:rFonts w:cs="Times New Roman"/>
        </w:rPr>
        <w:pPrChange w:id="134" w:author="Steven Ortiz" w:date="2020-07-03T18:43:00Z">
          <w:pPr>
            <w:tabs>
              <w:tab w:val="left" w:pos="142"/>
            </w:tabs>
            <w:spacing w:line="480" w:lineRule="auto"/>
            <w:ind w:left="0"/>
          </w:pPr>
        </w:pPrChange>
      </w:pPr>
      <w:r w:rsidRPr="00FD0AA3">
        <w:rPr>
          <w:rFonts w:cs="Times New Roman"/>
        </w:rPr>
        <w:t>NOVA Labs es una plataforma digital gratuita que involucra a adolescentes y estudiantes en juegos interactivos que fomentan la exploración científica auténtica. Desde la predicción de tormentas solares y la construcción de sistemas de energía renovable hasta el seguimiento del movimiento de las nubes y el diseño de moléculas de ARN, los participantes de NOVA Labs pueden realizar investigaciones visualizando, analizando y compartiendo los mismos datos que usan los científicos.</w:t>
      </w:r>
      <w:sdt>
        <w:sdtPr>
          <w:rPr>
            <w:rFonts w:cs="Times New Roman"/>
          </w:rPr>
          <w:id w:val="-699853774"/>
          <w:citation/>
        </w:sdtPr>
        <w:sdtContent>
          <w:r w:rsidRPr="00FD0AA3">
            <w:rPr>
              <w:rFonts w:cs="Times New Roman"/>
            </w:rPr>
            <w:fldChar w:fldCharType="begin"/>
          </w:r>
          <w:r w:rsidRPr="00FD0AA3">
            <w:rPr>
              <w:rFonts w:cs="Times New Roman"/>
            </w:rPr>
            <w:instrText xml:space="preserve"> CITATION NOV19 \l 9226 </w:instrText>
          </w:r>
          <w:r w:rsidRPr="00FD0AA3">
            <w:rPr>
              <w:rFonts w:cs="Times New Roman"/>
            </w:rPr>
            <w:fldChar w:fldCharType="separate"/>
          </w:r>
          <w:r w:rsidR="00ED786A">
            <w:rPr>
              <w:rFonts w:cs="Times New Roman"/>
              <w:noProof/>
            </w:rPr>
            <w:t xml:space="preserve"> </w:t>
          </w:r>
          <w:r w:rsidR="00ED786A" w:rsidRPr="00ED786A">
            <w:rPr>
              <w:rFonts w:cs="Times New Roman"/>
              <w:noProof/>
            </w:rPr>
            <w:t>(NOVA Labs, 2019)</w:t>
          </w:r>
          <w:r w:rsidRPr="00FD0AA3">
            <w:rPr>
              <w:rFonts w:cs="Times New Roman"/>
            </w:rPr>
            <w:fldChar w:fldCharType="end"/>
          </w:r>
        </w:sdtContent>
      </w:sdt>
    </w:p>
    <w:p w14:paraId="5DA8518E" w14:textId="77777777" w:rsidR="00717D95" w:rsidRDefault="00717D95" w:rsidP="00717D95">
      <w:pPr>
        <w:pStyle w:val="Ttulo2"/>
      </w:pPr>
      <w:bookmarkStart w:id="135" w:name="_Toc41335634"/>
      <w:r>
        <w:t>ESP32</w:t>
      </w:r>
      <w:bookmarkEnd w:id="135"/>
    </w:p>
    <w:p w14:paraId="1D4DA940" w14:textId="77777777" w:rsidR="00717D95" w:rsidRDefault="00717D95">
      <w:pPr>
        <w:pStyle w:val="Sinespaciado"/>
        <w:spacing w:line="480" w:lineRule="auto"/>
        <w:rPr>
          <w:lang w:eastAsia="es-CO"/>
        </w:rPr>
      </w:pPr>
      <w:r>
        <w:rPr>
          <w:lang w:eastAsia="es-CO"/>
        </w:rPr>
        <w:t xml:space="preserve">Es un procesador elaborado por Espressif Systems, cuenta con capacidades IoT, y que permite la conexión mediante Wi-Fi (802.11 b/g/n/e/i) y Bluetooth versión 4.2 y Bluethooth de baja energía (BLE). </w:t>
      </w:r>
      <w:sdt>
        <w:sdtPr>
          <w:rPr>
            <w:lang w:eastAsia="es-CO"/>
          </w:rPr>
          <w:id w:val="-344327433"/>
          <w:citation/>
        </w:sdtPr>
        <w:sdtContent>
          <w:r>
            <w:rPr>
              <w:lang w:eastAsia="es-CO"/>
            </w:rPr>
            <w:fldChar w:fldCharType="begin"/>
          </w:r>
          <w:r>
            <w:rPr>
              <w:lang w:eastAsia="es-CO"/>
            </w:rPr>
            <w:instrText xml:space="preserve"> CITATION Esp16 \l 9226 </w:instrText>
          </w:r>
          <w:r>
            <w:rPr>
              <w:lang w:eastAsia="es-CO"/>
            </w:rPr>
            <w:fldChar w:fldCharType="separate"/>
          </w:r>
          <w:r w:rsidR="00ED786A">
            <w:rPr>
              <w:noProof/>
              <w:lang w:eastAsia="es-CO"/>
            </w:rPr>
            <w:t>(Systems, 2016)</w:t>
          </w:r>
          <w:r>
            <w:rPr>
              <w:lang w:eastAsia="es-CO"/>
            </w:rPr>
            <w:fldChar w:fldCharType="end"/>
          </w:r>
        </w:sdtContent>
      </w:sdt>
    </w:p>
    <w:p w14:paraId="4762CEF9" w14:textId="77777777" w:rsidR="00717D95" w:rsidRDefault="00717D95">
      <w:pPr>
        <w:pStyle w:val="Sinespaciado"/>
        <w:spacing w:line="480" w:lineRule="auto"/>
        <w:rPr>
          <w:lang w:eastAsia="es-CO"/>
        </w:rPr>
      </w:pPr>
      <w:r>
        <w:rPr>
          <w:lang w:eastAsia="es-CO"/>
        </w:rPr>
        <w:t>De fábrica trae el firmware para ser programado desde el IDE de Arduino, pero este puede ser cambiado por el firmware de MicroPython.</w:t>
      </w:r>
    </w:p>
    <w:p w14:paraId="34AAEE50" w14:textId="77777777" w:rsidR="00717D95" w:rsidRDefault="00717D95" w:rsidP="00717D95">
      <w:pPr>
        <w:pStyle w:val="Ttulo2"/>
      </w:pPr>
      <w:bookmarkStart w:id="136" w:name="_Toc41335635"/>
      <w:r>
        <w:lastRenderedPageBreak/>
        <w:t>MicroPython</w:t>
      </w:r>
      <w:bookmarkEnd w:id="136"/>
    </w:p>
    <w:p w14:paraId="1C855452" w14:textId="77777777" w:rsidR="00717D95" w:rsidRDefault="00717D95">
      <w:pPr>
        <w:pStyle w:val="Sinespaciado"/>
        <w:spacing w:line="480" w:lineRule="auto"/>
        <w:rPr>
          <w:lang w:eastAsia="es-CO"/>
        </w:rPr>
      </w:pPr>
      <w:r>
        <w:rPr>
          <w:lang w:eastAsia="es-CO"/>
        </w:rPr>
        <w:t>Este es un compilador de Python, el cual obtiene un mensaje interactivo (REPL) para ejecutar comandos desde una consola. Con capacidad de ejecutar e importar archivos integrados.</w:t>
      </w:r>
    </w:p>
    <w:p w14:paraId="42009EC9" w14:textId="77777777" w:rsidR="00717D95" w:rsidRDefault="00717D95">
      <w:pPr>
        <w:pStyle w:val="Sinespaciado"/>
        <w:spacing w:line="480" w:lineRule="auto"/>
        <w:rPr>
          <w:lang w:eastAsia="es-CO"/>
        </w:rPr>
      </w:pPr>
      <w:r>
        <w:rPr>
          <w:lang w:eastAsia="es-CO"/>
        </w:rPr>
        <w:t>MicroPython según sus desarrolladores es bastante compatible con Python.</w:t>
      </w:r>
      <w:sdt>
        <w:sdtPr>
          <w:rPr>
            <w:lang w:eastAsia="es-CO"/>
          </w:rPr>
          <w:id w:val="-1933512670"/>
          <w:citation/>
        </w:sdtPr>
        <w:sdtContent>
          <w:r>
            <w:rPr>
              <w:lang w:eastAsia="es-CO"/>
            </w:rPr>
            <w:fldChar w:fldCharType="begin"/>
          </w:r>
          <w:r>
            <w:rPr>
              <w:lang w:eastAsia="es-CO"/>
            </w:rPr>
            <w:instrText xml:space="preserve"> CITATION Mic18 \l 9226 </w:instrText>
          </w:r>
          <w:r>
            <w:rPr>
              <w:lang w:eastAsia="es-CO"/>
            </w:rPr>
            <w:fldChar w:fldCharType="separate"/>
          </w:r>
          <w:r w:rsidR="00ED786A">
            <w:rPr>
              <w:noProof/>
              <w:lang w:eastAsia="es-CO"/>
            </w:rPr>
            <w:t xml:space="preserve"> (MicroPython, 2018)</w:t>
          </w:r>
          <w:r>
            <w:rPr>
              <w:lang w:eastAsia="es-CO"/>
            </w:rPr>
            <w:fldChar w:fldCharType="end"/>
          </w:r>
        </w:sdtContent>
      </w:sdt>
    </w:p>
    <w:p w14:paraId="2CD86C6C" w14:textId="77777777" w:rsidR="00717D95" w:rsidRDefault="00717D95" w:rsidP="00717D95">
      <w:pPr>
        <w:pStyle w:val="Ttulo2"/>
      </w:pPr>
      <w:bookmarkStart w:id="137" w:name="_Toc41335636"/>
      <w:r>
        <w:t>Wi-Fi</w:t>
      </w:r>
      <w:bookmarkEnd w:id="137"/>
    </w:p>
    <w:p w14:paraId="05C43831" w14:textId="77777777" w:rsidR="00717D95" w:rsidRDefault="00717D95">
      <w:pPr>
        <w:pStyle w:val="Sinespaciado"/>
        <w:spacing w:line="480" w:lineRule="auto"/>
        <w:rPr>
          <w:lang w:eastAsia="es-CO"/>
        </w:rPr>
      </w:pPr>
      <w:r>
        <w:rPr>
          <w:lang w:eastAsia="es-CO"/>
        </w:rPr>
        <w:t>Es una marca comercial de Wi-Fi Alliance, tiene como objetivo fomentar las conexiones inalámbricas y la compatibilidad entre equipos.</w:t>
      </w:r>
      <w:sdt>
        <w:sdtPr>
          <w:rPr>
            <w:lang w:eastAsia="es-CO"/>
          </w:rPr>
          <w:id w:val="1904411740"/>
          <w:citation/>
        </w:sdtPr>
        <w:sdtContent>
          <w:r>
            <w:rPr>
              <w:lang w:eastAsia="es-CO"/>
            </w:rPr>
            <w:fldChar w:fldCharType="begin"/>
          </w:r>
          <w:r>
            <w:rPr>
              <w:lang w:eastAsia="es-CO"/>
            </w:rPr>
            <w:instrText xml:space="preserve"> CITATION WiF20 \l 9226 </w:instrText>
          </w:r>
          <w:r>
            <w:rPr>
              <w:lang w:eastAsia="es-CO"/>
            </w:rPr>
            <w:fldChar w:fldCharType="separate"/>
          </w:r>
          <w:r w:rsidR="00ED786A">
            <w:rPr>
              <w:noProof/>
              <w:lang w:eastAsia="es-CO"/>
            </w:rPr>
            <w:t xml:space="preserve"> (Alliance, 2020)</w:t>
          </w:r>
          <w:r>
            <w:rPr>
              <w:lang w:eastAsia="es-CO"/>
            </w:rPr>
            <w:fldChar w:fldCharType="end"/>
          </w:r>
        </w:sdtContent>
      </w:sdt>
    </w:p>
    <w:p w14:paraId="53AC51D1" w14:textId="77777777" w:rsidR="00717D95" w:rsidRDefault="00717D95">
      <w:pPr>
        <w:pStyle w:val="Sinespaciado"/>
        <w:spacing w:line="480" w:lineRule="auto"/>
        <w:rPr>
          <w:lang w:eastAsia="es-CO"/>
        </w:rPr>
      </w:pPr>
      <w:r>
        <w:rPr>
          <w:lang w:eastAsia="es-CO"/>
        </w:rPr>
        <w:t>Actualmente se ha popularizado a tal grado que teniendo un dispositivo compatible con Wi-Fi se puede conectar a la red inalámbricamente desde cualquier parte del mundo, esto es debido a la gran ventaja de esta tecnología en cuanto a la ausencia de cables.</w:t>
      </w:r>
    </w:p>
    <w:p w14:paraId="14CBAA9A" w14:textId="77777777" w:rsidR="00717D95" w:rsidRDefault="00717D95" w:rsidP="00717D95">
      <w:pPr>
        <w:pStyle w:val="Ttulo2"/>
      </w:pPr>
      <w:bookmarkStart w:id="138" w:name="_Toc41335637"/>
      <w:r>
        <w:t>Bluetooth</w:t>
      </w:r>
      <w:bookmarkEnd w:id="138"/>
    </w:p>
    <w:p w14:paraId="645C8A18" w14:textId="77777777" w:rsidR="00717D95" w:rsidRDefault="00717D95">
      <w:pPr>
        <w:pStyle w:val="Sinespaciado"/>
        <w:spacing w:line="480" w:lineRule="auto"/>
        <w:rPr>
          <w:lang w:eastAsia="es-CO"/>
        </w:rPr>
      </w:pPr>
      <w:r>
        <w:rPr>
          <w:lang w:eastAsia="es-CO"/>
        </w:rPr>
        <w:t xml:space="preserve">Es una especificación tecnológica a través de redes de área personal inalámbricas (WPAN) mediante una radio frecuencia de 2.4 GHz permitiendo la transmisión de datos bajo el estándar de comunicación inalámbrica IEEE 802.15.1. </w:t>
      </w:r>
      <w:sdt>
        <w:sdtPr>
          <w:rPr>
            <w:lang w:eastAsia="es-CO"/>
          </w:rPr>
          <w:id w:val="-1391420063"/>
          <w:citation/>
        </w:sdtPr>
        <w:sdtContent>
          <w:r>
            <w:rPr>
              <w:lang w:eastAsia="es-CO"/>
            </w:rPr>
            <w:fldChar w:fldCharType="begin"/>
          </w:r>
          <w:r>
            <w:rPr>
              <w:lang w:eastAsia="es-CO"/>
            </w:rPr>
            <w:instrText xml:space="preserve"> CITATION Def09 \l 9226 </w:instrText>
          </w:r>
          <w:r>
            <w:rPr>
              <w:lang w:eastAsia="es-CO"/>
            </w:rPr>
            <w:fldChar w:fldCharType="separate"/>
          </w:r>
          <w:r w:rsidR="00ED786A">
            <w:rPr>
              <w:noProof/>
              <w:lang w:eastAsia="es-CO"/>
            </w:rPr>
            <w:t>(Definición , 2009)</w:t>
          </w:r>
          <w:r>
            <w:rPr>
              <w:lang w:eastAsia="es-CO"/>
            </w:rPr>
            <w:fldChar w:fldCharType="end"/>
          </w:r>
        </w:sdtContent>
      </w:sdt>
      <w:sdt>
        <w:sdtPr>
          <w:rPr>
            <w:lang w:eastAsia="es-CO"/>
          </w:rPr>
          <w:id w:val="1656718706"/>
          <w:citation/>
        </w:sdtPr>
        <w:sdtContent>
          <w:r>
            <w:rPr>
              <w:lang w:eastAsia="es-CO"/>
            </w:rPr>
            <w:fldChar w:fldCharType="begin"/>
          </w:r>
          <w:r>
            <w:rPr>
              <w:lang w:eastAsia="es-CO"/>
            </w:rPr>
            <w:instrText xml:space="preserve"> CITATION Blu20 \l 9226 </w:instrText>
          </w:r>
          <w:r>
            <w:rPr>
              <w:lang w:eastAsia="es-CO"/>
            </w:rPr>
            <w:fldChar w:fldCharType="separate"/>
          </w:r>
          <w:r w:rsidR="00ED786A">
            <w:rPr>
              <w:noProof/>
              <w:lang w:eastAsia="es-CO"/>
            </w:rPr>
            <w:t xml:space="preserve"> (Bluetooth, 2020)</w:t>
          </w:r>
          <w:r>
            <w:rPr>
              <w:lang w:eastAsia="es-CO"/>
            </w:rPr>
            <w:fldChar w:fldCharType="end"/>
          </w:r>
        </w:sdtContent>
      </w:sdt>
    </w:p>
    <w:p w14:paraId="4D2AA4BE" w14:textId="77777777" w:rsidR="00717D95" w:rsidRDefault="00717D95" w:rsidP="00717D95">
      <w:pPr>
        <w:pStyle w:val="Ttulo2"/>
      </w:pPr>
      <w:bookmarkStart w:id="139" w:name="_Toc41335638"/>
      <w:r>
        <w:t>PWM</w:t>
      </w:r>
      <w:bookmarkEnd w:id="139"/>
      <w:r>
        <w:t xml:space="preserve"> </w:t>
      </w:r>
    </w:p>
    <w:p w14:paraId="77FEE7AF" w14:textId="77777777" w:rsidR="00717D95" w:rsidRDefault="00717D95">
      <w:pPr>
        <w:pStyle w:val="Sinespaciado"/>
        <w:spacing w:line="480" w:lineRule="auto"/>
        <w:rPr>
          <w:lang w:eastAsia="es-CO"/>
        </w:rPr>
      </w:pPr>
      <w:r>
        <w:rPr>
          <w:lang w:eastAsia="es-CO"/>
        </w:rPr>
        <w:t xml:space="preserve">La modulación por ancho de pulsos es una seña cuadrada la cual se puede variar cuánto dura esta señal en el nivel alto (generalmente VCC) y nivel bajo (generalmente GND), durante un periodo de tiempo determinado. Lo que se logra con esto es variar la tensión media, esta variación puede hacer que el comportamiento en un componente cambie, por ejemplo, el brillo en un LED o la velocidad en un motor de corriente continua </w:t>
      </w:r>
      <w:sdt>
        <w:sdtPr>
          <w:rPr>
            <w:lang w:eastAsia="es-CO"/>
          </w:rPr>
          <w:id w:val="-1745402377"/>
          <w:citation/>
        </w:sdtPr>
        <w:sdtContent>
          <w:r>
            <w:rPr>
              <w:lang w:eastAsia="es-CO"/>
            </w:rPr>
            <w:fldChar w:fldCharType="begin"/>
          </w:r>
          <w:r>
            <w:rPr>
              <w:lang w:eastAsia="es-CO"/>
            </w:rPr>
            <w:instrText xml:space="preserve"> CITATION Góm18 \l 9226 </w:instrText>
          </w:r>
          <w:r>
            <w:rPr>
              <w:lang w:eastAsia="es-CO"/>
            </w:rPr>
            <w:fldChar w:fldCharType="separate"/>
          </w:r>
          <w:r w:rsidR="00ED786A">
            <w:rPr>
              <w:noProof/>
              <w:lang w:eastAsia="es-CO"/>
            </w:rPr>
            <w:t>(Gómez, 2018)</w:t>
          </w:r>
          <w:r>
            <w:rPr>
              <w:lang w:eastAsia="es-CO"/>
            </w:rPr>
            <w:fldChar w:fldCharType="end"/>
          </w:r>
        </w:sdtContent>
      </w:sdt>
      <w:r>
        <w:rPr>
          <w:lang w:eastAsia="es-CO"/>
        </w:rPr>
        <w:t>.</w:t>
      </w:r>
    </w:p>
    <w:p w14:paraId="090B1C8A" w14:textId="77777777" w:rsidR="00717D95" w:rsidRDefault="00BC3ABD">
      <w:pPr>
        <w:pStyle w:val="Ttulo1"/>
        <w:tabs>
          <w:tab w:val="left" w:pos="142"/>
        </w:tabs>
        <w:spacing w:line="480" w:lineRule="auto"/>
        <w:ind w:left="0"/>
        <w:jc w:val="center"/>
        <w:rPr>
          <w:ins w:id="140" w:author="UECCI" w:date="2020-06-30T21:38:00Z"/>
          <w:rFonts w:cs="Times New Roman"/>
        </w:rPr>
        <w:pPrChange w:id="141" w:author="UECCI" w:date="2020-06-30T21:38:00Z">
          <w:pPr>
            <w:pStyle w:val="Ttulo1"/>
            <w:tabs>
              <w:tab w:val="left" w:pos="142"/>
            </w:tabs>
            <w:spacing w:line="480" w:lineRule="auto"/>
            <w:ind w:left="0"/>
          </w:pPr>
        </w:pPrChange>
      </w:pPr>
      <w:bookmarkStart w:id="142" w:name="_Toc41335639"/>
      <w:r w:rsidRPr="00FD0AA3">
        <w:rPr>
          <w:rFonts w:cs="Times New Roman"/>
        </w:rPr>
        <w:lastRenderedPageBreak/>
        <w:t>METODOLOG</w:t>
      </w:r>
      <w:r>
        <w:rPr>
          <w:rFonts w:cs="Times New Roman"/>
        </w:rPr>
        <w:t>ÍA</w:t>
      </w:r>
      <w:bookmarkEnd w:id="142"/>
    </w:p>
    <w:p w14:paraId="0A528645" w14:textId="77777777" w:rsidR="00BC3ABD" w:rsidRPr="000A0A65" w:rsidRDefault="00BC3ABD">
      <w:pPr>
        <w:pPrChange w:id="143" w:author="UECCI" w:date="2020-06-30T21:38:00Z">
          <w:pPr>
            <w:pStyle w:val="Ttulo1"/>
            <w:tabs>
              <w:tab w:val="left" w:pos="142"/>
            </w:tabs>
            <w:spacing w:line="480" w:lineRule="auto"/>
            <w:ind w:left="0"/>
          </w:pPr>
        </w:pPrChange>
      </w:pPr>
    </w:p>
    <w:p w14:paraId="1AF5B805" w14:textId="77777777" w:rsidR="00717D95" w:rsidRDefault="00717D95" w:rsidP="00717D95">
      <w:pPr>
        <w:pStyle w:val="Ttulo2"/>
      </w:pPr>
      <w:bookmarkStart w:id="144" w:name="_Toc41335640"/>
      <w:r>
        <w:t>Objetivo 1 – Construir bloques básicos de programación visual bajo el entorno de Blockly</w:t>
      </w:r>
      <w:bookmarkEnd w:id="144"/>
    </w:p>
    <w:p w14:paraId="5FA15F12" w14:textId="77777777" w:rsidR="00717D95" w:rsidRPr="00FD0AA3" w:rsidRDefault="00717D95" w:rsidP="00717D95">
      <w:pPr>
        <w:pStyle w:val="Ttulo3"/>
      </w:pPr>
      <w:bookmarkStart w:id="145" w:name="_Toc41335641"/>
      <w:r>
        <w:rPr>
          <w:lang w:eastAsia="es-CO"/>
        </w:rPr>
        <w:t xml:space="preserve">Actividad 1.1 - </w:t>
      </w:r>
      <w:r w:rsidRPr="00FD0AA3">
        <w:t>Selección de bloques funcionales</w:t>
      </w:r>
      <w:r>
        <w:t xml:space="preserve"> y la metodología de construcción</w:t>
      </w:r>
      <w:bookmarkEnd w:id="145"/>
    </w:p>
    <w:p w14:paraId="4CC92BC7" w14:textId="52F152C9" w:rsidR="00717D95" w:rsidRDefault="00717D95">
      <w:pPr>
        <w:tabs>
          <w:tab w:val="left" w:pos="142"/>
        </w:tabs>
        <w:spacing w:line="480" w:lineRule="auto"/>
        <w:ind w:left="0"/>
        <w:jc w:val="both"/>
        <w:rPr>
          <w:rFonts w:cs="Times New Roman"/>
        </w:rPr>
        <w:pPrChange w:id="146" w:author="Steven Ortiz" w:date="2020-07-03T18:44:00Z">
          <w:pPr>
            <w:tabs>
              <w:tab w:val="left" w:pos="142"/>
            </w:tabs>
            <w:spacing w:line="480" w:lineRule="auto"/>
            <w:ind w:left="0"/>
          </w:pPr>
        </w:pPrChange>
      </w:pPr>
      <w:r w:rsidRPr="00FD0AA3">
        <w:rPr>
          <w:rFonts w:cs="Times New Roman"/>
          <w:noProof/>
          <w:lang w:eastAsia="es-CO"/>
        </w:rPr>
        <w:drawing>
          <wp:anchor distT="0" distB="0" distL="114300" distR="114300" simplePos="0" relativeHeight="251675648" behindDoc="0" locked="0" layoutInCell="1" allowOverlap="1" wp14:anchorId="52E94D2E" wp14:editId="5B42BE4B">
            <wp:simplePos x="0" y="0"/>
            <wp:positionH relativeFrom="margin">
              <wp:align>center</wp:align>
            </wp:positionH>
            <wp:positionV relativeFrom="paragraph">
              <wp:posOffset>1142365</wp:posOffset>
            </wp:positionV>
            <wp:extent cx="3200400" cy="2719070"/>
            <wp:effectExtent l="0" t="0" r="0" b="5080"/>
            <wp:wrapNone/>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cstate="print">
                      <a:extLst>
                        <a:ext uri="{28A0092B-C50C-407E-A947-70E740481C1C}">
                          <a14:useLocalDpi xmlns:a14="http://schemas.microsoft.com/office/drawing/2010/main" val="0"/>
                        </a:ext>
                      </a:extLst>
                    </a:blip>
                    <a:srcRect l="31568" t="22934" r="32281" b="22450"/>
                    <a:stretch/>
                  </pic:blipFill>
                  <pic:spPr bwMode="auto">
                    <a:xfrm>
                      <a:off x="0" y="0"/>
                      <a:ext cx="3200400" cy="27190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D0AA3">
        <w:rPr>
          <w:rFonts w:cs="Times New Roman"/>
        </w:rPr>
        <w:t>Se trabajará la tarjeta ESP32 con el Firmware de MicroPython, para lo cual se deben seleccionar el tipo de bloques que necesita</w:t>
      </w:r>
      <w:r>
        <w:rPr>
          <w:rFonts w:cs="Times New Roman"/>
        </w:rPr>
        <w:t xml:space="preserve"> </w:t>
      </w:r>
      <w:r w:rsidRPr="00FD0AA3">
        <w:rPr>
          <w:rFonts w:cs="Times New Roman"/>
        </w:rPr>
        <w:t>y las especificaciones de la tarjeta de desarrollo (</w:t>
      </w:r>
      <w:r w:rsidRPr="00762C2E">
        <w:rPr>
          <w:rFonts w:cs="Times New Roman"/>
        </w:rPr>
        <w:t xml:space="preserve">véase </w:t>
      </w:r>
      <w:r>
        <w:rPr>
          <w:rFonts w:cs="Times New Roman"/>
        </w:rPr>
        <w:fldChar w:fldCharType="begin"/>
      </w:r>
      <w:r>
        <w:rPr>
          <w:rFonts w:cs="Times New Roman"/>
        </w:rPr>
        <w:instrText xml:space="preserve"> REF _Ref30406137 \h </w:instrText>
      </w:r>
      <w:r w:rsidR="000A0A65">
        <w:rPr>
          <w:rFonts w:cs="Times New Roman"/>
        </w:rPr>
        <w:instrText xml:space="preserve"> \* MERGEFORMAT </w:instrText>
      </w:r>
      <w:r>
        <w:rPr>
          <w:rFonts w:cs="Times New Roman"/>
        </w:rPr>
      </w:r>
      <w:r>
        <w:rPr>
          <w:rFonts w:cs="Times New Roman"/>
        </w:rPr>
        <w:fldChar w:fldCharType="separate"/>
      </w:r>
      <w:r>
        <w:t xml:space="preserve">Ilustración </w:t>
      </w:r>
      <w:r>
        <w:rPr>
          <w:noProof/>
        </w:rPr>
        <w:t>5</w:t>
      </w:r>
      <w:r>
        <w:rPr>
          <w:rFonts w:cs="Times New Roman"/>
        </w:rPr>
        <w:fldChar w:fldCharType="end"/>
      </w:r>
      <w:r w:rsidRPr="00762C2E">
        <w:rPr>
          <w:rFonts w:cs="Times New Roman"/>
        </w:rPr>
        <w:fldChar w:fldCharType="begin"/>
      </w:r>
      <w:r w:rsidRPr="00762C2E">
        <w:rPr>
          <w:rFonts w:cs="Times New Roman"/>
        </w:rPr>
        <w:instrText xml:space="preserve"> REF _Ref16763152 \h  \* MERGEFORMAT </w:instrText>
      </w:r>
      <w:r w:rsidRPr="00762C2E">
        <w:rPr>
          <w:rFonts w:cs="Times New Roman"/>
        </w:rPr>
      </w:r>
      <w:r w:rsidRPr="00762C2E">
        <w:rPr>
          <w:rFonts w:cs="Times New Roman"/>
        </w:rPr>
        <w:fldChar w:fldCharType="end"/>
      </w:r>
      <w:r w:rsidRPr="00FD0AA3">
        <w:rPr>
          <w:rFonts w:cs="Times New Roman"/>
        </w:rPr>
        <w:t>).</w:t>
      </w:r>
      <w:r>
        <w:rPr>
          <w:rFonts w:cs="Times New Roman"/>
        </w:rPr>
        <w:t xml:space="preserve"> </w:t>
      </w:r>
      <w:r w:rsidRPr="00FD0AA3">
        <w:rPr>
          <w:rFonts w:cs="Times New Roman"/>
        </w:rPr>
        <w:t xml:space="preserve">Estos bloques </w:t>
      </w:r>
      <w:r>
        <w:rPr>
          <w:rFonts w:cs="Times New Roman"/>
        </w:rPr>
        <w:t>pueden ser</w:t>
      </w:r>
      <w:r w:rsidRPr="00FD0AA3">
        <w:rPr>
          <w:rFonts w:cs="Times New Roman"/>
        </w:rPr>
        <w:t xml:space="preserve"> WI-FI, Bluetooth,</w:t>
      </w:r>
      <w:r>
        <w:rPr>
          <w:rFonts w:cs="Times New Roman"/>
        </w:rPr>
        <w:t xml:space="preserve"> </w:t>
      </w:r>
      <w:r w:rsidRPr="00FD0AA3">
        <w:rPr>
          <w:rFonts w:cs="Times New Roman"/>
        </w:rPr>
        <w:t>PWM, entre otros.</w:t>
      </w:r>
    </w:p>
    <w:p w14:paraId="5CA13CE5" w14:textId="77777777" w:rsidR="00717D95" w:rsidRPr="006B7991" w:rsidRDefault="00717D95" w:rsidP="00717D95">
      <w:pPr>
        <w:pStyle w:val="Sinespaciado"/>
        <w:spacing w:line="480" w:lineRule="auto"/>
        <w:rPr>
          <w:lang w:eastAsia="es-CO"/>
        </w:rPr>
      </w:pPr>
    </w:p>
    <w:p w14:paraId="30AA0199" w14:textId="77777777" w:rsidR="00717D95" w:rsidRDefault="00717D95" w:rsidP="00945007">
      <w:pPr>
        <w:tabs>
          <w:tab w:val="left" w:pos="142"/>
        </w:tabs>
        <w:spacing w:line="480" w:lineRule="auto"/>
        <w:ind w:left="0"/>
        <w:rPr>
          <w:rFonts w:cs="Times New Roman"/>
          <w:szCs w:val="24"/>
        </w:rPr>
      </w:pPr>
    </w:p>
    <w:p w14:paraId="050C0D59" w14:textId="77777777" w:rsidR="00717D95" w:rsidRDefault="00717D95" w:rsidP="00945007">
      <w:pPr>
        <w:tabs>
          <w:tab w:val="left" w:pos="142"/>
        </w:tabs>
        <w:spacing w:line="480" w:lineRule="auto"/>
        <w:ind w:left="0"/>
        <w:rPr>
          <w:rFonts w:cs="Times New Roman"/>
          <w:szCs w:val="24"/>
        </w:rPr>
      </w:pPr>
    </w:p>
    <w:p w14:paraId="3A68BCBD" w14:textId="77777777" w:rsidR="00717D95" w:rsidRDefault="00717D95" w:rsidP="00945007">
      <w:pPr>
        <w:tabs>
          <w:tab w:val="left" w:pos="142"/>
        </w:tabs>
        <w:spacing w:line="480" w:lineRule="auto"/>
        <w:ind w:left="0"/>
        <w:rPr>
          <w:rFonts w:cs="Times New Roman"/>
          <w:szCs w:val="24"/>
        </w:rPr>
      </w:pPr>
    </w:p>
    <w:p w14:paraId="5F1D7B58" w14:textId="77777777" w:rsidR="00717D95" w:rsidRDefault="00717D95" w:rsidP="00945007">
      <w:pPr>
        <w:tabs>
          <w:tab w:val="left" w:pos="142"/>
        </w:tabs>
        <w:spacing w:line="480" w:lineRule="auto"/>
        <w:ind w:left="0"/>
        <w:rPr>
          <w:rFonts w:cs="Times New Roman"/>
          <w:szCs w:val="24"/>
        </w:rPr>
      </w:pPr>
    </w:p>
    <w:p w14:paraId="0911D343" w14:textId="77777777" w:rsidR="00717D95" w:rsidRDefault="00717D95" w:rsidP="00945007">
      <w:pPr>
        <w:tabs>
          <w:tab w:val="left" w:pos="142"/>
        </w:tabs>
        <w:spacing w:line="480" w:lineRule="auto"/>
        <w:ind w:left="0"/>
        <w:rPr>
          <w:rFonts w:cs="Times New Roman"/>
          <w:szCs w:val="24"/>
        </w:rPr>
      </w:pPr>
    </w:p>
    <w:p w14:paraId="0BE26139" w14:textId="77777777" w:rsidR="00717D95" w:rsidRDefault="00717D95" w:rsidP="00945007">
      <w:pPr>
        <w:tabs>
          <w:tab w:val="left" w:pos="142"/>
        </w:tabs>
        <w:spacing w:line="480" w:lineRule="auto"/>
        <w:ind w:left="0"/>
        <w:rPr>
          <w:rFonts w:cs="Times New Roman"/>
          <w:szCs w:val="24"/>
        </w:rPr>
      </w:pPr>
      <w:r>
        <w:rPr>
          <w:noProof/>
          <w:lang w:eastAsia="es-CO"/>
        </w:rPr>
        <mc:AlternateContent>
          <mc:Choice Requires="wps">
            <w:drawing>
              <wp:anchor distT="0" distB="0" distL="114300" distR="114300" simplePos="0" relativeHeight="251677696" behindDoc="0" locked="0" layoutInCell="1" allowOverlap="1" wp14:anchorId="2A8B2242" wp14:editId="36ADFDBE">
                <wp:simplePos x="0" y="0"/>
                <wp:positionH relativeFrom="column">
                  <wp:posOffset>1211002</wp:posOffset>
                </wp:positionH>
                <wp:positionV relativeFrom="paragraph">
                  <wp:posOffset>154127</wp:posOffset>
                </wp:positionV>
                <wp:extent cx="3904180" cy="635"/>
                <wp:effectExtent l="0" t="0" r="1270" b="8255"/>
                <wp:wrapNone/>
                <wp:docPr id="44" name="Cuadro de texto 44"/>
                <wp:cNvGraphicFramePr/>
                <a:graphic xmlns:a="http://schemas.openxmlformats.org/drawingml/2006/main">
                  <a:graphicData uri="http://schemas.microsoft.com/office/word/2010/wordprocessingShape">
                    <wps:wsp>
                      <wps:cNvSpPr txBox="1"/>
                      <wps:spPr>
                        <a:xfrm>
                          <a:off x="0" y="0"/>
                          <a:ext cx="3904180" cy="635"/>
                        </a:xfrm>
                        <a:prstGeom prst="rect">
                          <a:avLst/>
                        </a:prstGeom>
                        <a:solidFill>
                          <a:prstClr val="white"/>
                        </a:solidFill>
                        <a:ln>
                          <a:noFill/>
                        </a:ln>
                        <a:effectLst/>
                      </wps:spPr>
                      <wps:txbx>
                        <w:txbxContent>
                          <w:p w14:paraId="10A8900A" w14:textId="77777777" w:rsidR="00A56FD1" w:rsidRPr="00512944" w:rsidRDefault="00A56FD1" w:rsidP="00717D95">
                            <w:pPr>
                              <w:pStyle w:val="Descripcin"/>
                              <w:rPr>
                                <w:rFonts w:cs="Times New Roman"/>
                                <w:noProof/>
                                <w:sz w:val="24"/>
                              </w:rPr>
                            </w:pPr>
                            <w:bookmarkStart w:id="147" w:name="_Toc41335516"/>
                            <w:r>
                              <w:t xml:space="preserve">Ilustración </w:t>
                            </w:r>
                            <w:r>
                              <w:rPr>
                                <w:noProof/>
                              </w:rPr>
                              <w:fldChar w:fldCharType="begin"/>
                            </w:r>
                            <w:r>
                              <w:rPr>
                                <w:noProof/>
                              </w:rPr>
                              <w:instrText xml:space="preserve"> SEQ Ilustración \* ARABIC </w:instrText>
                            </w:r>
                            <w:r>
                              <w:rPr>
                                <w:noProof/>
                              </w:rPr>
                              <w:fldChar w:fldCharType="separate"/>
                            </w:r>
                            <w:r>
                              <w:rPr>
                                <w:noProof/>
                              </w:rPr>
                              <w:t>5</w:t>
                            </w:r>
                            <w:r>
                              <w:rPr>
                                <w:noProof/>
                              </w:rPr>
                              <w:fldChar w:fldCharType="end"/>
                            </w:r>
                            <w:r>
                              <w:t xml:space="preserve"> </w:t>
                            </w:r>
                            <w:r w:rsidRPr="00D33DE6">
                              <w:t>Diagrama de bloques de funciones (Tomada de: ESP32 página 12)</w:t>
                            </w:r>
                            <w:bookmarkEnd w:id="1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A8B2242" id="Cuadro de texto 44" o:spid="_x0000_s1030" type="#_x0000_t202" style="position:absolute;left:0;text-align:left;margin-left:95.35pt;margin-top:12.15pt;width:307.4pt;height:.05pt;z-index:251677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" stroked="f">
                <v:textbox style="mso-fit-shape-to-text:t" inset="0,0,0,0">
                  <w:txbxContent>
                    <w:p w14:paraId="10A8900A" w14:textId="77777777" w:rsidR="00A56FD1" w:rsidRPr="00512944" w:rsidRDefault="00A56FD1" w:rsidP="00717D95">
                      <w:pPr>
                        <w:pStyle w:val="Descripcin"/>
                        <w:rPr>
                          <w:rFonts w:cs="Times New Roman"/>
                          <w:noProof/>
                          <w:sz w:val="24"/>
                        </w:rPr>
                      </w:pPr>
                      <w:bookmarkStart w:id="148" w:name="_Toc41335516"/>
                      <w:r>
                        <w:t xml:space="preserve">Ilustración </w:t>
                      </w:r>
                      <w:r>
                        <w:rPr>
                          <w:noProof/>
                        </w:rPr>
                        <w:fldChar w:fldCharType="begin"/>
                      </w:r>
                      <w:r>
                        <w:rPr>
                          <w:noProof/>
                        </w:rPr>
                        <w:instrText xml:space="preserve"> SEQ Ilustración \* ARABIC </w:instrText>
                      </w:r>
                      <w:r>
                        <w:rPr>
                          <w:noProof/>
                        </w:rPr>
                        <w:fldChar w:fldCharType="separate"/>
                      </w:r>
                      <w:r>
                        <w:rPr>
                          <w:noProof/>
                        </w:rPr>
                        <w:t>5</w:t>
                      </w:r>
                      <w:r>
                        <w:rPr>
                          <w:noProof/>
                        </w:rPr>
                        <w:fldChar w:fldCharType="end"/>
                      </w:r>
                      <w:r>
                        <w:t xml:space="preserve"> </w:t>
                      </w:r>
                      <w:r w:rsidRPr="00D33DE6">
                        <w:t>Diagrama de bloques de funciones (Tomada de: ESP32 página 12)</w:t>
                      </w:r>
                      <w:bookmarkEnd w:id="148"/>
                    </w:p>
                  </w:txbxContent>
                </v:textbox>
              </v:shape>
            </w:pict>
          </mc:Fallback>
        </mc:AlternateContent>
      </w:r>
    </w:p>
    <w:p w14:paraId="06B87DCF" w14:textId="0F01C0D7" w:rsidR="00717D95" w:rsidRDefault="00717D95">
      <w:pPr>
        <w:tabs>
          <w:tab w:val="left" w:pos="142"/>
        </w:tabs>
        <w:spacing w:line="480" w:lineRule="auto"/>
        <w:ind w:left="0"/>
        <w:jc w:val="both"/>
        <w:rPr>
          <w:rFonts w:cs="Times New Roman"/>
        </w:rPr>
        <w:pPrChange w:id="149" w:author="Steven Ortiz" w:date="2020-07-03T18:44:00Z">
          <w:pPr>
            <w:tabs>
              <w:tab w:val="left" w:pos="142"/>
            </w:tabs>
            <w:spacing w:line="480" w:lineRule="auto"/>
            <w:ind w:left="0"/>
          </w:pPr>
        </w:pPrChange>
      </w:pPr>
      <w:r>
        <w:rPr>
          <w:rFonts w:cs="Times New Roman"/>
        </w:rPr>
        <w:t>E</w:t>
      </w:r>
      <w:r w:rsidRPr="00FD0AA3">
        <w:rPr>
          <w:rFonts w:cs="Times New Roman"/>
        </w:rPr>
        <w:t>l paquete de demostración de Blockly</w:t>
      </w:r>
      <w:r>
        <w:rPr>
          <w:rFonts w:cs="Times New Roman"/>
        </w:rPr>
        <w:t xml:space="preserve"> (Google)</w:t>
      </w:r>
      <w:r w:rsidRPr="00FD0AA3">
        <w:rPr>
          <w:rFonts w:cs="Times New Roman"/>
        </w:rPr>
        <w:t xml:space="preserve">, </w:t>
      </w:r>
      <w:r>
        <w:rPr>
          <w:rFonts w:cs="Times New Roman"/>
        </w:rPr>
        <w:t xml:space="preserve">incluye el Blockly Developer Tools (véase </w:t>
      </w:r>
      <w:r>
        <w:rPr>
          <w:rFonts w:cs="Times New Roman"/>
        </w:rPr>
        <w:fldChar w:fldCharType="begin"/>
      </w:r>
      <w:r>
        <w:rPr>
          <w:rFonts w:cs="Times New Roman"/>
        </w:rPr>
        <w:instrText xml:space="preserve"> REF _Ref30336252 \h </w:instrText>
      </w:r>
      <w:r w:rsidR="000A0A65">
        <w:rPr>
          <w:rFonts w:cs="Times New Roman"/>
        </w:rPr>
        <w:instrText xml:space="preserve"> \* MERGEFORMAT </w:instrText>
      </w:r>
      <w:r>
        <w:rPr>
          <w:rFonts w:cs="Times New Roman"/>
        </w:rPr>
      </w:r>
      <w:r>
        <w:rPr>
          <w:rFonts w:cs="Times New Roman"/>
        </w:rPr>
        <w:fldChar w:fldCharType="separate"/>
      </w:r>
      <w:r>
        <w:t xml:space="preserve">Ilustración </w:t>
      </w:r>
      <w:r>
        <w:rPr>
          <w:noProof/>
        </w:rPr>
        <w:t>6</w:t>
      </w:r>
      <w:r>
        <w:rPr>
          <w:rFonts w:cs="Times New Roman"/>
        </w:rPr>
        <w:fldChar w:fldCharType="end"/>
      </w:r>
      <w:r>
        <w:rPr>
          <w:rFonts w:cs="Times New Roman"/>
        </w:rPr>
        <w:t>), el cual permite diseñar bloques dependiendo de la función que va a cumplir.</w:t>
      </w:r>
    </w:p>
    <w:p w14:paraId="6EBF2738" w14:textId="77777777" w:rsidR="00717D95" w:rsidRDefault="00717D95" w:rsidP="00717D95">
      <w:pPr>
        <w:tabs>
          <w:tab w:val="left" w:pos="142"/>
        </w:tabs>
        <w:spacing w:line="480" w:lineRule="auto"/>
        <w:ind w:left="0"/>
        <w:rPr>
          <w:rFonts w:cs="Times New Roman"/>
        </w:rPr>
      </w:pPr>
    </w:p>
    <w:p w14:paraId="365071F3" w14:textId="77777777" w:rsidR="00717D95" w:rsidRDefault="00717D95" w:rsidP="00717D95">
      <w:pPr>
        <w:tabs>
          <w:tab w:val="left" w:pos="142"/>
        </w:tabs>
        <w:spacing w:line="480" w:lineRule="auto"/>
        <w:ind w:left="0"/>
        <w:rPr>
          <w:rFonts w:cs="Times New Roman"/>
        </w:rPr>
      </w:pPr>
    </w:p>
    <w:p w14:paraId="4730529D" w14:textId="77777777" w:rsidR="00717D95" w:rsidRDefault="00717D95" w:rsidP="00717D95">
      <w:pPr>
        <w:tabs>
          <w:tab w:val="left" w:pos="142"/>
        </w:tabs>
        <w:spacing w:line="480" w:lineRule="auto"/>
        <w:ind w:left="0"/>
        <w:rPr>
          <w:rFonts w:cs="Times New Roman"/>
        </w:rPr>
      </w:pPr>
    </w:p>
    <w:p w14:paraId="23DE3AFC" w14:textId="74DE7D3C" w:rsidR="00717D95" w:rsidRDefault="000A0A65" w:rsidP="00717D95">
      <w:pPr>
        <w:tabs>
          <w:tab w:val="left" w:pos="142"/>
        </w:tabs>
        <w:spacing w:line="480" w:lineRule="auto"/>
        <w:ind w:left="0"/>
        <w:rPr>
          <w:rFonts w:cs="Times New Roman"/>
          <w:noProof/>
          <w:lang w:eastAsia="es-CO"/>
        </w:rPr>
      </w:pPr>
      <w:r w:rsidRPr="00FD0AA3">
        <w:rPr>
          <w:rFonts w:cs="Times New Roman"/>
          <w:noProof/>
          <w:lang w:eastAsia="es-CO"/>
        </w:rPr>
        <w:drawing>
          <wp:anchor distT="0" distB="0" distL="114300" distR="114300" simplePos="0" relativeHeight="251679744" behindDoc="0" locked="0" layoutInCell="1" allowOverlap="1" wp14:anchorId="5BB4F41E" wp14:editId="52B71D63">
            <wp:simplePos x="0" y="0"/>
            <wp:positionH relativeFrom="margin">
              <wp:align>right</wp:align>
            </wp:positionH>
            <wp:positionV relativeFrom="paragraph">
              <wp:posOffset>5715</wp:posOffset>
            </wp:positionV>
            <wp:extent cx="5612130" cy="2686050"/>
            <wp:effectExtent l="0" t="0" r="7620" b="0"/>
            <wp:wrapNone/>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cstate="print">
                      <a:extLst>
                        <a:ext uri="{28A0092B-C50C-407E-A947-70E740481C1C}">
                          <a14:useLocalDpi xmlns:a14="http://schemas.microsoft.com/office/drawing/2010/main" val="0"/>
                        </a:ext>
                      </a:extLst>
                    </a:blip>
                    <a:srcRect t="8751" b="6156"/>
                    <a:stretch/>
                  </pic:blipFill>
                  <pic:spPr bwMode="auto">
                    <a:xfrm>
                      <a:off x="0" y="0"/>
                      <a:ext cx="5612130" cy="26860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F89A93E" w14:textId="77777777" w:rsidR="00717D95" w:rsidRDefault="00717D95" w:rsidP="00717D95">
      <w:pPr>
        <w:tabs>
          <w:tab w:val="left" w:pos="142"/>
        </w:tabs>
        <w:spacing w:line="480" w:lineRule="auto"/>
        <w:ind w:left="0"/>
        <w:rPr>
          <w:rFonts w:cs="Times New Roman"/>
          <w:noProof/>
          <w:lang w:eastAsia="es-CO"/>
        </w:rPr>
      </w:pPr>
    </w:p>
    <w:p w14:paraId="7F2E853D" w14:textId="77777777" w:rsidR="00717D95" w:rsidRDefault="00717D95" w:rsidP="00717D95">
      <w:pPr>
        <w:tabs>
          <w:tab w:val="left" w:pos="142"/>
        </w:tabs>
        <w:spacing w:line="480" w:lineRule="auto"/>
        <w:ind w:left="0"/>
        <w:rPr>
          <w:rFonts w:cs="Times New Roman"/>
          <w:noProof/>
          <w:lang w:eastAsia="es-CO"/>
        </w:rPr>
      </w:pPr>
    </w:p>
    <w:p w14:paraId="36BA6D92" w14:textId="77777777" w:rsidR="00717D95" w:rsidRDefault="00717D95" w:rsidP="00717D95">
      <w:pPr>
        <w:tabs>
          <w:tab w:val="left" w:pos="142"/>
        </w:tabs>
        <w:spacing w:line="480" w:lineRule="auto"/>
        <w:ind w:left="0"/>
        <w:rPr>
          <w:rFonts w:cs="Times New Roman"/>
        </w:rPr>
      </w:pPr>
    </w:p>
    <w:p w14:paraId="290A4FFC" w14:textId="77777777" w:rsidR="00717D95" w:rsidRDefault="00717D95" w:rsidP="00717D95">
      <w:pPr>
        <w:tabs>
          <w:tab w:val="left" w:pos="142"/>
        </w:tabs>
        <w:spacing w:line="480" w:lineRule="auto"/>
        <w:ind w:left="0"/>
        <w:rPr>
          <w:rFonts w:cs="Times New Roman"/>
        </w:rPr>
      </w:pPr>
    </w:p>
    <w:p w14:paraId="0BAB3723" w14:textId="034A84A1" w:rsidR="00717D95" w:rsidRDefault="00717D95" w:rsidP="00717D95">
      <w:pPr>
        <w:tabs>
          <w:tab w:val="left" w:pos="142"/>
        </w:tabs>
        <w:spacing w:line="480" w:lineRule="auto"/>
        <w:ind w:left="0"/>
        <w:rPr>
          <w:rFonts w:cs="Times New Roman"/>
        </w:rPr>
      </w:pPr>
    </w:p>
    <w:p w14:paraId="426F0338" w14:textId="5CCEBE39" w:rsidR="00717D95" w:rsidRDefault="000A0A65" w:rsidP="00717D95">
      <w:pPr>
        <w:tabs>
          <w:tab w:val="left" w:pos="142"/>
        </w:tabs>
        <w:spacing w:line="480" w:lineRule="auto"/>
        <w:ind w:left="0"/>
        <w:rPr>
          <w:rFonts w:cs="Times New Roman"/>
        </w:rPr>
      </w:pPr>
      <w:r>
        <w:rPr>
          <w:noProof/>
          <w:lang w:eastAsia="es-CO"/>
        </w:rPr>
        <mc:AlternateContent>
          <mc:Choice Requires="wps">
            <w:drawing>
              <wp:anchor distT="0" distB="0" distL="114300" distR="114300" simplePos="0" relativeHeight="251681792" behindDoc="0" locked="0" layoutInCell="1" allowOverlap="1" wp14:anchorId="4BEC2B9A" wp14:editId="5DE83827">
                <wp:simplePos x="0" y="0"/>
                <wp:positionH relativeFrom="margin">
                  <wp:align>left</wp:align>
                </wp:positionH>
                <wp:positionV relativeFrom="paragraph">
                  <wp:posOffset>26670</wp:posOffset>
                </wp:positionV>
                <wp:extent cx="5612130" cy="635"/>
                <wp:effectExtent l="0" t="0" r="7620" b="8255"/>
                <wp:wrapNone/>
                <wp:docPr id="45" name="Cuadro de texto 45"/>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a:effectLst/>
                      </wps:spPr>
                      <wps:txbx>
                        <w:txbxContent>
                          <w:p w14:paraId="015ABC03" w14:textId="77777777" w:rsidR="00A56FD1" w:rsidRPr="003B4216" w:rsidRDefault="00A56FD1" w:rsidP="00717D95">
                            <w:pPr>
                              <w:pStyle w:val="Descripcin"/>
                              <w:jc w:val="center"/>
                              <w:rPr>
                                <w:rFonts w:cs="Times New Roman"/>
                                <w:noProof/>
                                <w:sz w:val="24"/>
                              </w:rPr>
                            </w:pPr>
                            <w:bookmarkStart w:id="150" w:name="_Toc41335517"/>
                            <w:r>
                              <w:t xml:space="preserve">Ilustración </w:t>
                            </w:r>
                            <w:r>
                              <w:rPr>
                                <w:noProof/>
                              </w:rPr>
                              <w:fldChar w:fldCharType="begin"/>
                            </w:r>
                            <w:r>
                              <w:rPr>
                                <w:noProof/>
                              </w:rPr>
                              <w:instrText xml:space="preserve"> SEQ Ilustración \* ARABIC </w:instrText>
                            </w:r>
                            <w:r>
                              <w:rPr>
                                <w:noProof/>
                              </w:rPr>
                              <w:fldChar w:fldCharType="separate"/>
                            </w:r>
                            <w:r>
                              <w:rPr>
                                <w:noProof/>
                              </w:rPr>
                              <w:t>6</w:t>
                            </w:r>
                            <w:r>
                              <w:rPr>
                                <w:noProof/>
                              </w:rPr>
                              <w:fldChar w:fldCharType="end"/>
                            </w:r>
                            <w:r>
                              <w:t xml:space="preserve"> </w:t>
                            </w:r>
                            <w:r w:rsidRPr="004D10BC">
                              <w:t>Herramienta para elaborar bloques (Tomado de: Blockly Developer Tools)</w:t>
                            </w:r>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EC2B9A" id="Cuadro de texto 45" o:spid="_x0000_s1031" type="#_x0000_t202" style="position:absolute;left:0;text-align:left;margin-left:0;margin-top:2.1pt;width:441.9pt;height:.05pt;z-index:25168179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" stroked="f">
                <v:textbox style="mso-fit-shape-to-text:t" inset="0,0,0,0">
                  <w:txbxContent>
                    <w:p w14:paraId="015ABC03" w14:textId="77777777" w:rsidR="00A56FD1" w:rsidRPr="003B4216" w:rsidRDefault="00A56FD1" w:rsidP="00717D95">
                      <w:pPr>
                        <w:pStyle w:val="Descripcin"/>
                        <w:jc w:val="center"/>
                        <w:rPr>
                          <w:rFonts w:cs="Times New Roman"/>
                          <w:noProof/>
                          <w:sz w:val="24"/>
                        </w:rPr>
                      </w:pPr>
                      <w:bookmarkStart w:id="151" w:name="_Toc41335517"/>
                      <w:r>
                        <w:t xml:space="preserve">Ilustración </w:t>
                      </w:r>
                      <w:r>
                        <w:rPr>
                          <w:noProof/>
                        </w:rPr>
                        <w:fldChar w:fldCharType="begin"/>
                      </w:r>
                      <w:r>
                        <w:rPr>
                          <w:noProof/>
                        </w:rPr>
                        <w:instrText xml:space="preserve"> SEQ Ilustración \* ARABIC </w:instrText>
                      </w:r>
                      <w:r>
                        <w:rPr>
                          <w:noProof/>
                        </w:rPr>
                        <w:fldChar w:fldCharType="separate"/>
                      </w:r>
                      <w:r>
                        <w:rPr>
                          <w:noProof/>
                        </w:rPr>
                        <w:t>6</w:t>
                      </w:r>
                      <w:r>
                        <w:rPr>
                          <w:noProof/>
                        </w:rPr>
                        <w:fldChar w:fldCharType="end"/>
                      </w:r>
                      <w:r>
                        <w:t xml:space="preserve"> </w:t>
                      </w:r>
                      <w:r w:rsidRPr="004D10BC">
                        <w:t>Herramienta para elaborar bloques (Tomado de: Blockly Developer Tools)</w:t>
                      </w:r>
                      <w:bookmarkEnd w:id="151"/>
                    </w:p>
                  </w:txbxContent>
                </v:textbox>
                <w10:wrap anchorx="margin"/>
              </v:shape>
            </w:pict>
          </mc:Fallback>
        </mc:AlternateContent>
      </w:r>
    </w:p>
    <w:p w14:paraId="37DB5C74" w14:textId="77777777" w:rsidR="004D27C7" w:rsidRDefault="00717D95">
      <w:pPr>
        <w:tabs>
          <w:tab w:val="left" w:pos="142"/>
        </w:tabs>
        <w:spacing w:line="480" w:lineRule="auto"/>
        <w:ind w:left="0"/>
        <w:jc w:val="both"/>
        <w:rPr>
          <w:rFonts w:cs="Times New Roman"/>
        </w:rPr>
        <w:pPrChange w:id="152" w:author="Steven Ortiz" w:date="2020-07-03T18:44:00Z">
          <w:pPr>
            <w:tabs>
              <w:tab w:val="left" w:pos="142"/>
            </w:tabs>
            <w:spacing w:line="480" w:lineRule="auto"/>
            <w:ind w:left="0"/>
          </w:pPr>
        </w:pPrChange>
      </w:pPr>
      <w:r>
        <w:rPr>
          <w:rFonts w:cs="Times New Roman"/>
        </w:rPr>
        <w:t>Dependiendo del tipo de bloque, este deberá cumplir algunas especificaciones de</w:t>
      </w:r>
      <w:r w:rsidR="004D27C7" w:rsidRPr="004D27C7">
        <w:rPr>
          <w:rFonts w:cs="Times New Roman"/>
        </w:rPr>
        <w:t xml:space="preserve"> </w:t>
      </w:r>
      <w:r w:rsidR="004D27C7">
        <w:rPr>
          <w:rFonts w:cs="Times New Roman"/>
        </w:rPr>
        <w:t>construcción, tales como;</w:t>
      </w:r>
    </w:p>
    <w:p w14:paraId="75769133" w14:textId="77777777" w:rsidR="004D27C7" w:rsidRDefault="004D27C7">
      <w:pPr>
        <w:pStyle w:val="Prrafodelista"/>
        <w:numPr>
          <w:ilvl w:val="0"/>
          <w:numId w:val="19"/>
        </w:numPr>
        <w:tabs>
          <w:tab w:val="left" w:pos="142"/>
        </w:tabs>
        <w:spacing w:line="480" w:lineRule="auto"/>
        <w:jc w:val="both"/>
        <w:rPr>
          <w:rFonts w:cs="Times New Roman"/>
        </w:rPr>
        <w:pPrChange w:id="153" w:author="Steven Ortiz" w:date="2020-07-03T18:44:00Z">
          <w:pPr>
            <w:pStyle w:val="Prrafodelista"/>
            <w:numPr>
              <w:numId w:val="19"/>
            </w:numPr>
            <w:tabs>
              <w:tab w:val="left" w:pos="142"/>
            </w:tabs>
            <w:spacing w:line="480" w:lineRule="auto"/>
            <w:ind w:left="1065" w:hanging="360"/>
          </w:pPr>
        </w:pPrChange>
      </w:pPr>
      <w:r>
        <w:rPr>
          <w:rFonts w:cs="Times New Roman"/>
        </w:rPr>
        <w:t>Paso de información: Los bloques con esta funcionalidad tienen información contenida y se podrá pasar a otros bloques.</w:t>
      </w:r>
    </w:p>
    <w:p w14:paraId="60AD412B" w14:textId="77777777" w:rsidR="004D27C7" w:rsidRDefault="004D27C7">
      <w:pPr>
        <w:pStyle w:val="Prrafodelista"/>
        <w:numPr>
          <w:ilvl w:val="0"/>
          <w:numId w:val="19"/>
        </w:numPr>
        <w:tabs>
          <w:tab w:val="left" w:pos="142"/>
        </w:tabs>
        <w:spacing w:line="480" w:lineRule="auto"/>
        <w:jc w:val="both"/>
        <w:rPr>
          <w:rFonts w:cs="Times New Roman"/>
        </w:rPr>
        <w:pPrChange w:id="154" w:author="Steven Ortiz" w:date="2020-07-03T18:44:00Z">
          <w:pPr>
            <w:pStyle w:val="Prrafodelista"/>
            <w:numPr>
              <w:numId w:val="19"/>
            </w:numPr>
            <w:tabs>
              <w:tab w:val="left" w:pos="142"/>
            </w:tabs>
            <w:spacing w:line="480" w:lineRule="auto"/>
            <w:ind w:left="1065" w:hanging="360"/>
          </w:pPr>
        </w:pPrChange>
      </w:pPr>
      <w:r>
        <w:rPr>
          <w:rFonts w:cs="Times New Roman"/>
        </w:rPr>
        <w:t>Recibir información: Estos bloques reciben la información de los anteriores. Estos bloques pueden procesar esa información y hacer algo en específico, un ejemplo de estos son los que llaman las funciones y envío por puerto serial.</w:t>
      </w:r>
    </w:p>
    <w:p w14:paraId="71AA0155" w14:textId="77777777" w:rsidR="004D27C7" w:rsidRDefault="004D27C7">
      <w:pPr>
        <w:pStyle w:val="Prrafodelista"/>
        <w:numPr>
          <w:ilvl w:val="0"/>
          <w:numId w:val="19"/>
        </w:numPr>
        <w:tabs>
          <w:tab w:val="left" w:pos="142"/>
        </w:tabs>
        <w:spacing w:line="480" w:lineRule="auto"/>
        <w:jc w:val="both"/>
        <w:rPr>
          <w:rFonts w:cs="Times New Roman"/>
        </w:rPr>
        <w:pPrChange w:id="155" w:author="Steven Ortiz" w:date="2020-07-03T18:44:00Z">
          <w:pPr>
            <w:pStyle w:val="Prrafodelista"/>
            <w:numPr>
              <w:numId w:val="19"/>
            </w:numPr>
            <w:tabs>
              <w:tab w:val="left" w:pos="142"/>
            </w:tabs>
            <w:spacing w:line="480" w:lineRule="auto"/>
            <w:ind w:left="1065" w:hanging="360"/>
          </w:pPr>
        </w:pPrChange>
      </w:pPr>
      <w:r>
        <w:rPr>
          <w:rFonts w:cs="Times New Roman"/>
        </w:rPr>
        <w:t>Combinados: Son una mezcla de las dos anteriores características, estos bloques reciben información de otros bloques, la procesan y pasan la información a otros bloques. Un ejemplo de estos bloques son los ingresos a funciones con retorno.</w:t>
      </w:r>
    </w:p>
    <w:p w14:paraId="22021D9B" w14:textId="77777777" w:rsidR="004D27C7" w:rsidRPr="009B0AC5" w:rsidRDefault="004D27C7">
      <w:pPr>
        <w:pStyle w:val="Prrafodelista"/>
        <w:numPr>
          <w:ilvl w:val="0"/>
          <w:numId w:val="19"/>
        </w:numPr>
        <w:tabs>
          <w:tab w:val="left" w:pos="142"/>
        </w:tabs>
        <w:spacing w:line="480" w:lineRule="auto"/>
        <w:jc w:val="both"/>
        <w:rPr>
          <w:rFonts w:cs="Times New Roman"/>
        </w:rPr>
        <w:pPrChange w:id="156" w:author="Steven Ortiz" w:date="2020-07-03T18:44:00Z">
          <w:pPr>
            <w:pStyle w:val="Prrafodelista"/>
            <w:numPr>
              <w:numId w:val="19"/>
            </w:numPr>
            <w:tabs>
              <w:tab w:val="left" w:pos="142"/>
            </w:tabs>
            <w:spacing w:line="480" w:lineRule="auto"/>
            <w:ind w:left="1065" w:hanging="360"/>
          </w:pPr>
        </w:pPrChange>
      </w:pPr>
      <w:r>
        <w:rPr>
          <w:rFonts w:cs="Times New Roman"/>
        </w:rPr>
        <w:t>Condicionales, bucles y funciones: Estos bloques pueden recibir información y poderla pasar, y en su interior pueden ingresar más bloques para realizar procesos.</w:t>
      </w:r>
    </w:p>
    <w:p w14:paraId="4636835F" w14:textId="77777777" w:rsidR="004D27C7" w:rsidRDefault="004D27C7" w:rsidP="004D27C7">
      <w:pPr>
        <w:pStyle w:val="Ttulo3"/>
      </w:pPr>
      <w:bookmarkStart w:id="157" w:name="_Toc41335642"/>
      <w:r>
        <w:rPr>
          <w:lang w:eastAsia="es-CO"/>
        </w:rPr>
        <w:lastRenderedPageBreak/>
        <w:t xml:space="preserve">Actividad 1.2 – </w:t>
      </w:r>
      <w:r>
        <w:t>Descripción de bloques funcionales en Python</w:t>
      </w:r>
      <w:bookmarkEnd w:id="157"/>
    </w:p>
    <w:p w14:paraId="345AB8F7" w14:textId="77777777" w:rsidR="004D27C7" w:rsidRDefault="004D27C7">
      <w:pPr>
        <w:tabs>
          <w:tab w:val="left" w:pos="142"/>
        </w:tabs>
        <w:spacing w:line="480" w:lineRule="auto"/>
        <w:ind w:left="0"/>
        <w:jc w:val="both"/>
        <w:rPr>
          <w:rFonts w:cs="Times New Roman"/>
          <w:szCs w:val="24"/>
        </w:rPr>
        <w:pPrChange w:id="158" w:author="Steven Ortiz" w:date="2020-07-03T18:44:00Z">
          <w:pPr>
            <w:tabs>
              <w:tab w:val="left" w:pos="142"/>
            </w:tabs>
            <w:spacing w:line="480" w:lineRule="auto"/>
            <w:ind w:left="0"/>
          </w:pPr>
        </w:pPrChange>
      </w:pPr>
      <w:r w:rsidRPr="00FD0AA3">
        <w:rPr>
          <w:rFonts w:cs="Times New Roman"/>
          <w:szCs w:val="24"/>
        </w:rPr>
        <w:t>Teniendo el tipo de bloque que se va a realizar, se usa la herr</w:t>
      </w:r>
      <w:r>
        <w:rPr>
          <w:rFonts w:cs="Times New Roman"/>
          <w:szCs w:val="24"/>
        </w:rPr>
        <w:t>amienta constructora de bloques. S</w:t>
      </w:r>
      <w:r w:rsidRPr="00FD0AA3">
        <w:rPr>
          <w:rFonts w:cs="Times New Roman"/>
          <w:szCs w:val="24"/>
        </w:rPr>
        <w:t xml:space="preserve">e crea el bloque dependiendo </w:t>
      </w:r>
      <w:r>
        <w:rPr>
          <w:rFonts w:cs="Times New Roman"/>
          <w:szCs w:val="24"/>
        </w:rPr>
        <w:t>del tipo y el Blockly Developer Tools devuelve un código JavaScript con espacio para un programa y aquí</w:t>
      </w:r>
      <w:r w:rsidRPr="00FD0AA3">
        <w:rPr>
          <w:rFonts w:cs="Times New Roman"/>
          <w:szCs w:val="24"/>
        </w:rPr>
        <w:t xml:space="preserve"> </w:t>
      </w:r>
      <w:r>
        <w:rPr>
          <w:rFonts w:cs="Times New Roman"/>
          <w:szCs w:val="24"/>
        </w:rPr>
        <w:t>se le asigna un código en Python dependiendo de su funcionalidad.</w:t>
      </w:r>
    </w:p>
    <w:p w14:paraId="1776B353" w14:textId="77777777" w:rsidR="004D27C7" w:rsidRDefault="004D27C7" w:rsidP="004D27C7">
      <w:pPr>
        <w:pStyle w:val="Ttulo3"/>
      </w:pPr>
      <w:bookmarkStart w:id="159" w:name="_Toc41335643"/>
      <w:r>
        <w:rPr>
          <w:lang w:eastAsia="es-CO"/>
        </w:rPr>
        <w:t xml:space="preserve">Actividad 1.3 – </w:t>
      </w:r>
      <w:r>
        <w:t>Integración de bloques con JavaScript</w:t>
      </w:r>
      <w:bookmarkEnd w:id="159"/>
    </w:p>
    <w:p w14:paraId="3FCA3797" w14:textId="77777777" w:rsidR="004D27C7" w:rsidRPr="00ED70F2" w:rsidRDefault="004D27C7">
      <w:pPr>
        <w:pStyle w:val="Sinespaciado"/>
        <w:spacing w:line="480" w:lineRule="auto"/>
      </w:pPr>
      <w:r>
        <w:t xml:space="preserve">El programa base de Blockly está escrito en JavaScript y HTML, y es aquí donde se debe integrar cada bloque que se construya, esto se hace agregando el código el bloque al programa base y compilándolo, esto ya añadirá el bloque construido a Blockly. </w:t>
      </w:r>
    </w:p>
    <w:p w14:paraId="4BC37DC9" w14:textId="2836E0B5" w:rsidR="004D27C7" w:rsidRPr="000B58F7" w:rsidRDefault="004D27C7" w:rsidP="004D27C7">
      <w:pPr>
        <w:pStyle w:val="Ttulo2"/>
      </w:pPr>
      <w:bookmarkStart w:id="160" w:name="_Toc41335644"/>
      <w:r>
        <w:t xml:space="preserve">Objetivo 2 </w:t>
      </w:r>
      <w:del w:id="161" w:author="Diany Lorena Hincapie Melo" w:date="2020-07-04T11:09:00Z">
        <w:r w:rsidDel="00BB67E7">
          <w:delText xml:space="preserve">- </w:delText>
        </w:r>
        <w:r w:rsidRPr="00FD0AA3" w:rsidDel="00BB67E7">
          <w:delText xml:space="preserve"> Constru</w:delText>
        </w:r>
        <w:r w:rsidDel="00BB67E7">
          <w:delText>ir</w:delText>
        </w:r>
      </w:del>
      <w:ins w:id="162" w:author="Diany Lorena Hincapie Melo" w:date="2020-07-04T11:09:00Z">
        <w:r w:rsidR="00BB67E7">
          <w:t xml:space="preserve">- </w:t>
        </w:r>
        <w:r w:rsidR="00BB67E7" w:rsidRPr="00FD0AA3">
          <w:t>Construir</w:t>
        </w:r>
      </w:ins>
      <w:r>
        <w:t xml:space="preserve"> un </w:t>
      </w:r>
      <w:r w:rsidRPr="00FD0AA3">
        <w:t>prototipo</w:t>
      </w:r>
      <w:r>
        <w:t xml:space="preserve"> inicial de hardware que permita probar la integración de la programación visual</w:t>
      </w:r>
      <w:bookmarkEnd w:id="160"/>
      <w:r w:rsidRPr="00FD0AA3">
        <w:t xml:space="preserve"> </w:t>
      </w:r>
    </w:p>
    <w:p w14:paraId="25BD715F" w14:textId="77777777" w:rsidR="004D27C7" w:rsidRDefault="004D27C7" w:rsidP="004D27C7">
      <w:pPr>
        <w:pStyle w:val="Ttulo3"/>
        <w:rPr>
          <w:lang w:eastAsia="es-CO"/>
        </w:rPr>
      </w:pPr>
      <w:bookmarkStart w:id="163" w:name="_Toc41335645"/>
      <w:r>
        <w:rPr>
          <w:lang w:eastAsia="es-CO"/>
        </w:rPr>
        <w:t>Actividad 2.1 – Selección de componentes electrónicos</w:t>
      </w:r>
      <w:bookmarkEnd w:id="163"/>
    </w:p>
    <w:p w14:paraId="6FB30BD2" w14:textId="77777777" w:rsidR="004D27C7" w:rsidRDefault="004D27C7">
      <w:pPr>
        <w:pStyle w:val="Sinespaciado"/>
        <w:spacing w:line="480" w:lineRule="auto"/>
        <w:rPr>
          <w:lang w:eastAsia="es-CO"/>
        </w:rPr>
      </w:pPr>
      <w:r>
        <w:rPr>
          <w:lang w:eastAsia="es-CO"/>
        </w:rPr>
        <w:t>Con las funcionalidades en hardware ya definidas, se selecciona cada componente electrónico que cumpla con esta funcionalidad, una de estas funcionalidades es la música algorítmica, por tanto, se debe seleccionar un componente que permita reproducir esta música programada.</w:t>
      </w:r>
    </w:p>
    <w:p w14:paraId="42D96DFA" w14:textId="77777777" w:rsidR="004D27C7" w:rsidRDefault="004D27C7" w:rsidP="004D27C7">
      <w:pPr>
        <w:pStyle w:val="Ttulo3"/>
        <w:rPr>
          <w:lang w:eastAsia="es-CO"/>
        </w:rPr>
      </w:pPr>
      <w:bookmarkStart w:id="164" w:name="_Toc41335646"/>
      <w:r>
        <w:rPr>
          <w:lang w:eastAsia="es-CO"/>
        </w:rPr>
        <w:t>Actividad 2.2 – Diseño de la tarjeta PCB</w:t>
      </w:r>
      <w:bookmarkEnd w:id="164"/>
    </w:p>
    <w:p w14:paraId="2A5CDEDF" w14:textId="77777777" w:rsidR="004D27C7" w:rsidRDefault="004D27C7">
      <w:pPr>
        <w:pStyle w:val="Sinespaciado"/>
        <w:spacing w:line="480" w:lineRule="auto"/>
        <w:rPr>
          <w:lang w:eastAsia="es-CO"/>
        </w:rPr>
      </w:pPr>
      <w:r>
        <w:rPr>
          <w:lang w:eastAsia="es-CO"/>
        </w:rPr>
        <w:t>Ya con cada componente definido, se realiza el diseño de la tarjeta PCB con el circuito que permita el funcionamiento de cada uno de ellos y la tarjeta de desarrollo.</w:t>
      </w:r>
    </w:p>
    <w:p w14:paraId="47DEDCB0" w14:textId="77777777" w:rsidR="004D27C7" w:rsidRDefault="004D27C7" w:rsidP="004D27C7">
      <w:pPr>
        <w:pStyle w:val="Ttulo3"/>
        <w:rPr>
          <w:lang w:eastAsia="es-CO"/>
        </w:rPr>
      </w:pPr>
      <w:bookmarkStart w:id="165" w:name="_Toc41335647"/>
      <w:r>
        <w:rPr>
          <w:lang w:eastAsia="es-CO"/>
        </w:rPr>
        <w:t>Actividad 2.3 - Ensamblaje y testeo del diseño de hardware</w:t>
      </w:r>
      <w:bookmarkEnd w:id="165"/>
    </w:p>
    <w:p w14:paraId="4BC5374F" w14:textId="77777777" w:rsidR="004D27C7" w:rsidRPr="009B4B5F" w:rsidRDefault="004D27C7">
      <w:pPr>
        <w:pStyle w:val="Sinespaciado"/>
        <w:spacing w:line="480" w:lineRule="auto"/>
        <w:rPr>
          <w:lang w:eastAsia="es-CO"/>
        </w:rPr>
      </w:pPr>
      <w:r>
        <w:rPr>
          <w:lang w:eastAsia="es-CO"/>
        </w:rPr>
        <w:t xml:space="preserve">Con la tarjeta ya hecha, se procede a ensamblarla con cada uno de sus componentes. Luego de tenerla lista, se realizan las pruebas de funcionamiento, las cuales consisten en </w:t>
      </w:r>
      <w:r>
        <w:rPr>
          <w:lang w:eastAsia="es-CO"/>
        </w:rPr>
        <w:lastRenderedPageBreak/>
        <w:t>realizar un programa, enviar el código a la tarjeta y se verifica que cada componente este funcionando correctamente.</w:t>
      </w:r>
    </w:p>
    <w:p w14:paraId="67E7B6B3" w14:textId="77777777" w:rsidR="004D27C7" w:rsidRDefault="004D27C7" w:rsidP="004D27C7">
      <w:pPr>
        <w:pStyle w:val="Ttulo2"/>
      </w:pPr>
      <w:bookmarkStart w:id="166" w:name="_Toc41335648"/>
      <w:r>
        <w:t>Objetivo 3 - Validar la interface visual de programación con la tarjeta de procesamiento</w:t>
      </w:r>
      <w:bookmarkEnd w:id="166"/>
    </w:p>
    <w:p w14:paraId="3F58EB89" w14:textId="77777777" w:rsidR="004D27C7" w:rsidRDefault="004D27C7" w:rsidP="004D27C7">
      <w:pPr>
        <w:pStyle w:val="Ttulo3"/>
        <w:rPr>
          <w:lang w:eastAsia="es-CO"/>
        </w:rPr>
      </w:pPr>
      <w:bookmarkStart w:id="167" w:name="_Toc41335649"/>
      <w:r>
        <w:rPr>
          <w:lang w:eastAsia="es-CO"/>
        </w:rPr>
        <w:t>Actividad 3.1 – Instalación de MicroPython en el procesador ESP32</w:t>
      </w:r>
      <w:bookmarkEnd w:id="167"/>
    </w:p>
    <w:p w14:paraId="5150BFEF" w14:textId="77777777" w:rsidR="004D27C7" w:rsidRPr="006F7B4A" w:rsidRDefault="004D27C7">
      <w:pPr>
        <w:pStyle w:val="Sinespaciado"/>
        <w:spacing w:line="480" w:lineRule="auto"/>
        <w:rPr>
          <w:lang w:eastAsia="es-CO"/>
        </w:rPr>
      </w:pPr>
      <w:r>
        <w:rPr>
          <w:lang w:eastAsia="es-CO"/>
        </w:rPr>
        <w:t xml:space="preserve">Las tarjetas ESP32 traen de fábrica el firmware para ser programados por el IDE de Arduino, por tanto, se debe cambiar para ser programado por MicroPython. Para poder realizar este procedimiento se debe descargar el firmware para MicroPython y seguir las instrucciones del fabricante (estas instrucciones se encuentran en la página de SparkFun) las cuales consisten en eliminar el firmware actual e instalar el de MicroPython y luego verificar por una terminal que fue instalado correctamente. </w:t>
      </w:r>
    </w:p>
    <w:p w14:paraId="21E01383" w14:textId="77777777" w:rsidR="004D27C7" w:rsidRDefault="004D27C7" w:rsidP="004D27C7">
      <w:pPr>
        <w:pStyle w:val="Ttulo3"/>
        <w:rPr>
          <w:lang w:eastAsia="es-CO"/>
        </w:rPr>
      </w:pPr>
      <w:bookmarkStart w:id="168" w:name="_Toc41335650"/>
      <w:r>
        <w:rPr>
          <w:lang w:eastAsia="es-CO"/>
        </w:rPr>
        <w:t>Actividad 3.2 – Prueba de MicroPython en el procesador con la tarjeta de desarrollo ESP32 SparkFun</w:t>
      </w:r>
      <w:bookmarkEnd w:id="168"/>
    </w:p>
    <w:p w14:paraId="2C593A58" w14:textId="77777777" w:rsidR="004D27C7" w:rsidRPr="00507E4A" w:rsidRDefault="004D27C7">
      <w:pPr>
        <w:pStyle w:val="Sinespaciado"/>
        <w:spacing w:line="480" w:lineRule="auto"/>
        <w:rPr>
          <w:lang w:eastAsia="es-CO"/>
        </w:rPr>
      </w:pPr>
      <w:r>
        <w:rPr>
          <w:lang w:eastAsia="es-CO"/>
        </w:rPr>
        <w:t>Luego de haber instalado el Firmware se procede a realizar pruebas con MicroPython corriendo en la ESP32, para esto se realiza un Blink. Se usa el programa Atom para realizar el código correspondiente y se carga en la tarjeta de desarrollo, y se valida que el led integrado en la ESP32 parpadee.</w:t>
      </w:r>
    </w:p>
    <w:p w14:paraId="76200CD2" w14:textId="77777777" w:rsidR="004D27C7" w:rsidRDefault="004D27C7" w:rsidP="004D27C7">
      <w:pPr>
        <w:pStyle w:val="Ttulo3"/>
        <w:rPr>
          <w:lang w:eastAsia="es-CO"/>
        </w:rPr>
      </w:pPr>
      <w:bookmarkStart w:id="169" w:name="_Toc41335651"/>
      <w:r>
        <w:rPr>
          <w:lang w:eastAsia="es-CO"/>
        </w:rPr>
        <w:t>Actividad 3.3 - Integración de los bloques con MicroPython</w:t>
      </w:r>
      <w:bookmarkEnd w:id="169"/>
    </w:p>
    <w:p w14:paraId="4698BFBC" w14:textId="77777777" w:rsidR="004D27C7" w:rsidRDefault="004D27C7">
      <w:pPr>
        <w:pStyle w:val="Sinespaciado"/>
        <w:spacing w:line="480" w:lineRule="auto"/>
        <w:rPr>
          <w:lang w:eastAsia="es-CO"/>
        </w:rPr>
      </w:pPr>
      <w:r>
        <w:rPr>
          <w:lang w:eastAsia="es-CO"/>
        </w:rPr>
        <w:t xml:space="preserve">Para poder integrar los bloques con MicroPython, se realiza un programa tipo Blink en Blockly y el programa resultante se copea y se pega en un archivo en Atom y se carga el programa a la tarjeta para luego verificar su funcionamiento. Luego de lo anterior se le agrega la funcionalidad a Blockly para poder descargar el archivo .py, para así descargarlo y poder abrirlo en Atom y cargar el programa para revisar su funcionamiento. </w:t>
      </w:r>
    </w:p>
    <w:p w14:paraId="6D007B6A" w14:textId="77777777" w:rsidR="004D27C7" w:rsidRDefault="004D27C7" w:rsidP="004D27C7">
      <w:pPr>
        <w:pStyle w:val="Ttulo3"/>
        <w:rPr>
          <w:lang w:eastAsia="es-CO"/>
        </w:rPr>
      </w:pPr>
      <w:bookmarkStart w:id="170" w:name="_Toc41335652"/>
      <w:r>
        <w:rPr>
          <w:lang w:eastAsia="es-CO"/>
        </w:rPr>
        <w:lastRenderedPageBreak/>
        <w:t>Actividad 3.4 - Prueba del hardware básico y su funcionalidad</w:t>
      </w:r>
      <w:bookmarkEnd w:id="170"/>
      <w:r>
        <w:rPr>
          <w:lang w:eastAsia="es-CO"/>
        </w:rPr>
        <w:t xml:space="preserve">   </w:t>
      </w:r>
    </w:p>
    <w:p w14:paraId="468B95D5" w14:textId="77777777" w:rsidR="004D27C7" w:rsidRDefault="004D27C7">
      <w:pPr>
        <w:pStyle w:val="Sinespaciado"/>
        <w:spacing w:line="480" w:lineRule="auto"/>
        <w:rPr>
          <w:lang w:eastAsia="es-CO"/>
        </w:rPr>
      </w:pPr>
      <w:r>
        <w:rPr>
          <w:lang w:eastAsia="es-CO"/>
        </w:rPr>
        <w:t xml:space="preserve">Se hace la integración entre el hardware y el Blockly, para esto, se realiza un programa en bloques con todas las funcionalidades agregadas en el hardware, con esto se envía a la tarjeta de desarrollo y se ejecuta este programa y se revisa que todas las funcionalidades se estén realizando correctamente según lo que se programó. </w:t>
      </w:r>
    </w:p>
    <w:p w14:paraId="73FFDDD3" w14:textId="77777777" w:rsidR="004D27C7" w:rsidRDefault="004D27C7" w:rsidP="004D27C7">
      <w:pPr>
        <w:pStyle w:val="Ttulo2"/>
      </w:pPr>
      <w:bookmarkStart w:id="171" w:name="_Toc41335653"/>
      <w:r>
        <w:t>Objetivo 4 - Implementar la web e integrar el sistema con un diseño centrado en el usuario</w:t>
      </w:r>
      <w:bookmarkEnd w:id="171"/>
    </w:p>
    <w:p w14:paraId="39EDD280" w14:textId="77777777" w:rsidR="004D27C7" w:rsidRDefault="004D27C7" w:rsidP="004D27C7">
      <w:pPr>
        <w:pStyle w:val="Ttulo3"/>
        <w:rPr>
          <w:lang w:eastAsia="es-CO"/>
        </w:rPr>
      </w:pPr>
      <w:bookmarkStart w:id="172" w:name="_Toc41335654"/>
      <w:r>
        <w:rPr>
          <w:lang w:eastAsia="es-CO"/>
        </w:rPr>
        <w:t>Actividad 4.1 – Configuración del web server</w:t>
      </w:r>
      <w:bookmarkEnd w:id="172"/>
    </w:p>
    <w:p w14:paraId="73B1533C" w14:textId="77777777" w:rsidR="004D27C7" w:rsidRPr="00097FB5" w:rsidRDefault="004D27C7">
      <w:pPr>
        <w:pStyle w:val="Sinespaciado"/>
        <w:spacing w:line="480" w:lineRule="auto"/>
        <w:rPr>
          <w:lang w:eastAsia="es-CO"/>
        </w:rPr>
      </w:pPr>
      <w:r>
        <w:rPr>
          <w:lang w:eastAsia="es-CO"/>
        </w:rPr>
        <w:t xml:space="preserve">La tarjeta ESP32 cuenta con la funcionalidad WebSocket, el cual es un canal de comunicación full-duplex </w:t>
      </w:r>
      <w:sdt>
        <w:sdtPr>
          <w:rPr>
            <w:lang w:eastAsia="es-CO"/>
          </w:rPr>
          <w:id w:val="-1414381769"/>
          <w:citation/>
        </w:sdtPr>
        <w:sdtContent>
          <w:r>
            <w:rPr>
              <w:lang w:eastAsia="es-CO"/>
            </w:rPr>
            <w:fldChar w:fldCharType="begin"/>
          </w:r>
          <w:r>
            <w:rPr>
              <w:lang w:eastAsia="es-CO"/>
            </w:rPr>
            <w:instrText xml:space="preserve"> CITATION Par19 \l 9226 </w:instrText>
          </w:r>
          <w:r>
            <w:rPr>
              <w:lang w:eastAsia="es-CO"/>
            </w:rPr>
            <w:fldChar w:fldCharType="separate"/>
          </w:r>
          <w:r w:rsidR="00ED786A">
            <w:rPr>
              <w:noProof/>
              <w:lang w:eastAsia="es-CO"/>
            </w:rPr>
            <w:t>(Pardo, 2019)</w:t>
          </w:r>
          <w:r>
            <w:rPr>
              <w:lang w:eastAsia="es-CO"/>
            </w:rPr>
            <w:fldChar w:fldCharType="end"/>
          </w:r>
        </w:sdtContent>
      </w:sdt>
      <w:r>
        <w:rPr>
          <w:lang w:eastAsia="es-CO"/>
        </w:rPr>
        <w:t>. Esto puede servir como medio para enviar el código generado por Blockly sin tener que conectar la tarjeta físicamente al dispositivo desde donde se está utilizado la plataforma.</w:t>
      </w:r>
    </w:p>
    <w:p w14:paraId="74D323B9" w14:textId="77777777" w:rsidR="004D27C7" w:rsidRDefault="004D27C7" w:rsidP="004D27C7">
      <w:pPr>
        <w:pStyle w:val="Ttulo3"/>
        <w:rPr>
          <w:lang w:eastAsia="es-CO"/>
        </w:rPr>
      </w:pPr>
      <w:bookmarkStart w:id="173" w:name="_Toc41335655"/>
      <w:r>
        <w:rPr>
          <w:lang w:eastAsia="es-CO"/>
        </w:rPr>
        <w:t>Actividad 4.2 - Diseño del HTML e integración de los bloques</w:t>
      </w:r>
      <w:bookmarkEnd w:id="173"/>
    </w:p>
    <w:p w14:paraId="630E6505" w14:textId="77777777" w:rsidR="004D27C7" w:rsidRDefault="004D27C7">
      <w:pPr>
        <w:pStyle w:val="Sinespaciado"/>
        <w:spacing w:line="480" w:lineRule="auto"/>
        <w:rPr>
          <w:ins w:id="174" w:author="UECCI" w:date="2020-06-30T21:38:00Z"/>
          <w:lang w:eastAsia="es-CO"/>
        </w:rPr>
      </w:pPr>
      <w:r>
        <w:rPr>
          <w:lang w:eastAsia="es-CO"/>
        </w:rPr>
        <w:t xml:space="preserve">La plataforma debe ser amigable con el usuario, para lo cual, la distribución de bloques, botones y área de trabajo debe ser ordenada y que el usuario pueda familiarizarse con la plataforma de forma eficaz. </w:t>
      </w:r>
    </w:p>
    <w:p w14:paraId="3A46518D" w14:textId="77777777" w:rsidR="00BC3ABD" w:rsidRDefault="00BC3ABD" w:rsidP="004D27C7">
      <w:pPr>
        <w:pStyle w:val="Sinespaciado"/>
        <w:spacing w:line="480" w:lineRule="auto"/>
        <w:rPr>
          <w:ins w:id="175" w:author="UECCI" w:date="2020-06-30T21:38:00Z"/>
          <w:lang w:eastAsia="es-CO"/>
        </w:rPr>
      </w:pPr>
    </w:p>
    <w:p w14:paraId="36B354CE" w14:textId="77777777" w:rsidR="00BC3ABD" w:rsidRDefault="00BC3ABD" w:rsidP="004D27C7">
      <w:pPr>
        <w:pStyle w:val="Sinespaciado"/>
        <w:spacing w:line="480" w:lineRule="auto"/>
        <w:rPr>
          <w:ins w:id="176" w:author="UECCI" w:date="2020-06-30T21:38:00Z"/>
          <w:lang w:eastAsia="es-CO"/>
        </w:rPr>
      </w:pPr>
    </w:p>
    <w:p w14:paraId="18C940B9" w14:textId="77777777" w:rsidR="00BC3ABD" w:rsidRDefault="00BC3ABD" w:rsidP="004D27C7">
      <w:pPr>
        <w:pStyle w:val="Sinespaciado"/>
        <w:spacing w:line="480" w:lineRule="auto"/>
        <w:rPr>
          <w:ins w:id="177" w:author="UECCI" w:date="2020-06-30T21:38:00Z"/>
          <w:lang w:eastAsia="es-CO"/>
        </w:rPr>
      </w:pPr>
    </w:p>
    <w:p w14:paraId="7BC4C388" w14:textId="77777777" w:rsidR="00BC3ABD" w:rsidRDefault="00BC3ABD" w:rsidP="004D27C7">
      <w:pPr>
        <w:pStyle w:val="Sinespaciado"/>
        <w:spacing w:line="480" w:lineRule="auto"/>
        <w:rPr>
          <w:ins w:id="178" w:author="UECCI" w:date="2020-06-30T21:38:00Z"/>
          <w:lang w:eastAsia="es-CO"/>
        </w:rPr>
      </w:pPr>
    </w:p>
    <w:p w14:paraId="468E3FCD" w14:textId="77777777" w:rsidR="00BC3ABD" w:rsidRDefault="00BC3ABD" w:rsidP="004D27C7">
      <w:pPr>
        <w:pStyle w:val="Sinespaciado"/>
        <w:spacing w:line="480" w:lineRule="auto"/>
        <w:rPr>
          <w:ins w:id="179" w:author="UECCI" w:date="2020-06-30T21:38:00Z"/>
          <w:lang w:eastAsia="es-CO"/>
        </w:rPr>
      </w:pPr>
    </w:p>
    <w:p w14:paraId="5A327E01" w14:textId="77777777" w:rsidR="00BC3ABD" w:rsidRDefault="00BC3ABD" w:rsidP="004D27C7">
      <w:pPr>
        <w:pStyle w:val="Sinespaciado"/>
        <w:spacing w:line="480" w:lineRule="auto"/>
        <w:rPr>
          <w:ins w:id="180" w:author="UECCI" w:date="2020-06-30T21:38:00Z"/>
          <w:lang w:eastAsia="es-CO"/>
        </w:rPr>
      </w:pPr>
    </w:p>
    <w:p w14:paraId="5E18C0BB" w14:textId="77777777" w:rsidR="00BC3ABD" w:rsidRDefault="00BC3ABD" w:rsidP="004D27C7">
      <w:pPr>
        <w:pStyle w:val="Sinespaciado"/>
        <w:spacing w:line="480" w:lineRule="auto"/>
        <w:rPr>
          <w:ins w:id="181" w:author="UECCI" w:date="2020-06-30T21:38:00Z"/>
          <w:lang w:eastAsia="es-CO"/>
        </w:rPr>
      </w:pPr>
    </w:p>
    <w:p w14:paraId="76A6B400" w14:textId="77777777" w:rsidR="00BC3ABD" w:rsidDel="000A0A65" w:rsidRDefault="00BC3ABD" w:rsidP="004D27C7">
      <w:pPr>
        <w:pStyle w:val="Sinespaciado"/>
        <w:spacing w:line="480" w:lineRule="auto"/>
        <w:rPr>
          <w:ins w:id="182" w:author="UECCI" w:date="2020-06-30T21:38:00Z"/>
          <w:del w:id="183" w:author="Steven Ortiz" w:date="2020-07-03T18:45:00Z"/>
          <w:lang w:eastAsia="es-CO"/>
        </w:rPr>
      </w:pPr>
    </w:p>
    <w:p w14:paraId="74545DAE" w14:textId="77777777" w:rsidR="00BC3ABD" w:rsidRDefault="00BC3ABD">
      <w:pPr>
        <w:pStyle w:val="Sinespaciado"/>
        <w:spacing w:line="480" w:lineRule="auto"/>
        <w:ind w:firstLine="0"/>
        <w:rPr>
          <w:lang w:eastAsia="es-CO"/>
        </w:rPr>
        <w:pPrChange w:id="184" w:author="Steven Ortiz" w:date="2020-07-03T18:45:00Z">
          <w:pPr>
            <w:pStyle w:val="Sinespaciado"/>
            <w:spacing w:line="480" w:lineRule="auto"/>
          </w:pPr>
        </w:pPrChange>
      </w:pPr>
    </w:p>
    <w:p w14:paraId="4D7A1F40" w14:textId="77777777" w:rsidR="00E93B13" w:rsidRPr="004672E9" w:rsidRDefault="00E93B13">
      <w:pPr>
        <w:pStyle w:val="Ttulo1"/>
        <w:tabs>
          <w:tab w:val="left" w:pos="142"/>
        </w:tabs>
        <w:spacing w:line="480" w:lineRule="auto"/>
        <w:ind w:left="0"/>
        <w:jc w:val="center"/>
        <w:rPr>
          <w:moveTo w:id="185" w:author="Diany Lorena Hincapie Melo" w:date="2020-07-04T11:11:00Z"/>
          <w:rFonts w:cs="Times New Roman"/>
        </w:rPr>
        <w:pPrChange w:id="186" w:author="Diany Lorena Hincapie Melo" w:date="2020-07-04T11:11:00Z">
          <w:pPr>
            <w:pStyle w:val="Ttulo1"/>
            <w:tabs>
              <w:tab w:val="left" w:pos="142"/>
            </w:tabs>
            <w:spacing w:line="480" w:lineRule="auto"/>
            <w:ind w:left="0"/>
          </w:pPr>
        </w:pPrChange>
      </w:pPr>
      <w:bookmarkStart w:id="187" w:name="_Toc41335656"/>
      <w:moveToRangeStart w:id="188" w:author="Diany Lorena Hincapie Melo" w:date="2020-07-04T11:11:00Z" w:name="move44753477"/>
      <w:commentRangeStart w:id="189"/>
      <w:moveTo w:id="190" w:author="Diany Lorena Hincapie Melo" w:date="2020-07-04T11:11:00Z">
        <w:r w:rsidRPr="00FD0AA3">
          <w:rPr>
            <w:rFonts w:cs="Times New Roman"/>
          </w:rPr>
          <w:lastRenderedPageBreak/>
          <w:t>Cronograma</w:t>
        </w:r>
        <w:commentRangeEnd w:id="189"/>
        <w:r>
          <w:rPr>
            <w:rStyle w:val="Refdecomentario"/>
            <w:rFonts w:eastAsiaTheme="minorHAnsi" w:cstheme="minorBidi"/>
            <w:b w:val="0"/>
            <w:color w:val="auto"/>
            <w:lang w:eastAsia="en-US"/>
          </w:rPr>
          <w:commentReference w:id="189"/>
        </w:r>
      </w:moveTo>
    </w:p>
    <w:p w14:paraId="610DC326" w14:textId="77777777" w:rsidR="00E93B13" w:rsidRDefault="00E93B13" w:rsidP="00E93B13">
      <w:pPr>
        <w:pStyle w:val="Sinespaciado"/>
        <w:spacing w:line="480" w:lineRule="auto"/>
        <w:rPr>
          <w:moveTo w:id="191" w:author="Diany Lorena Hincapie Melo" w:date="2020-07-04T11:11:00Z"/>
        </w:rPr>
      </w:pPr>
      <w:moveTo w:id="192" w:author="Diany Lorena Hincapie Melo" w:date="2020-07-04T11:11:00Z">
        <w:r>
          <w:rPr>
            <w:noProof/>
            <w:lang w:eastAsia="es-CO"/>
          </w:rPr>
          <mc:AlternateContent>
            <mc:Choice Requires="wps">
              <w:drawing>
                <wp:anchor distT="0" distB="0" distL="114300" distR="114300" simplePos="0" relativeHeight="251860992" behindDoc="0" locked="0" layoutInCell="1" allowOverlap="1" wp14:anchorId="00B9B15E" wp14:editId="6ED6065D">
                  <wp:simplePos x="0" y="0"/>
                  <wp:positionH relativeFrom="margin">
                    <wp:align>left</wp:align>
                  </wp:positionH>
                  <wp:positionV relativeFrom="paragraph">
                    <wp:posOffset>620695</wp:posOffset>
                  </wp:positionV>
                  <wp:extent cx="5576570" cy="457200"/>
                  <wp:effectExtent l="0" t="0" r="5080" b="0"/>
                  <wp:wrapNone/>
                  <wp:docPr id="123" name="Cuadro de texto 123"/>
                  <wp:cNvGraphicFramePr/>
                  <a:graphic xmlns:a="http://schemas.openxmlformats.org/drawingml/2006/main">
                    <a:graphicData uri="http://schemas.microsoft.com/office/word/2010/wordprocessingShape">
                      <wps:wsp>
                        <wps:cNvSpPr txBox="1"/>
                        <wps:spPr>
                          <a:xfrm>
                            <a:off x="0" y="0"/>
                            <a:ext cx="5576570" cy="457200"/>
                          </a:xfrm>
                          <a:prstGeom prst="rect">
                            <a:avLst/>
                          </a:prstGeom>
                          <a:solidFill>
                            <a:prstClr val="white"/>
                          </a:solidFill>
                          <a:ln>
                            <a:noFill/>
                          </a:ln>
                          <a:effectLst/>
                        </wps:spPr>
                        <wps:txbx>
                          <w:txbxContent>
                            <w:p w14:paraId="753976DC" w14:textId="77777777" w:rsidR="00A56FD1" w:rsidRPr="00E02162" w:rsidRDefault="00A56FD1" w:rsidP="00E93B13">
                              <w:pPr>
                                <w:pStyle w:val="Descripcin"/>
                                <w:jc w:val="center"/>
                                <w:rPr>
                                  <w:noProof/>
                                  <w:sz w:val="24"/>
                                </w:rPr>
                              </w:pPr>
                              <w:r>
                                <w:t xml:space="preserve">Tabla </w:t>
                              </w:r>
                              <w:r>
                                <w:rPr>
                                  <w:noProof/>
                                </w:rPr>
                                <w:fldChar w:fldCharType="begin"/>
                              </w:r>
                              <w:r>
                                <w:rPr>
                                  <w:noProof/>
                                </w:rPr>
                                <w:instrText xml:space="preserve"> SEQ Tabla \* ARABIC </w:instrText>
                              </w:r>
                              <w:r>
                                <w:rPr>
                                  <w:noProof/>
                                </w:rPr>
                                <w:fldChar w:fldCharType="separate"/>
                              </w:r>
                              <w:r>
                                <w:rPr>
                                  <w:noProof/>
                                </w:rPr>
                                <w:t>1</w:t>
                              </w:r>
                              <w:r>
                                <w:rPr>
                                  <w:noProof/>
                                </w:rPr>
                                <w:fldChar w:fldCharType="end"/>
                              </w:r>
                              <w:r>
                                <w:t xml:space="preserve"> Cronograma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00B9B15E" id="Cuadro de texto 123" o:spid="_x0000_s1032" type="#_x0000_t202" style="position:absolute;left:0;text-align:left;margin-left:0;margin-top:48.85pt;width:439.1pt;height:36pt;z-index:25186099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" stroked="f">
                  <v:textbox inset="0,0,0,0">
                    <w:txbxContent>
                      <w:p w14:paraId="753976DC" w14:textId="77777777" w:rsidR="00A56FD1" w:rsidRPr="00E02162" w:rsidRDefault="00A56FD1" w:rsidP="00E93B13">
                        <w:pPr>
                          <w:pStyle w:val="Descripcin"/>
                          <w:jc w:val="center"/>
                          <w:rPr>
                            <w:noProof/>
                            <w:sz w:val="24"/>
                          </w:rPr>
                        </w:pPr>
                        <w:r>
                          <w:t xml:space="preserve">Tabla </w:t>
                        </w:r>
                        <w:r>
                          <w:rPr>
                            <w:noProof/>
                          </w:rPr>
                          <w:fldChar w:fldCharType="begin"/>
                        </w:r>
                        <w:r>
                          <w:rPr>
                            <w:noProof/>
                          </w:rPr>
                          <w:instrText xml:space="preserve"> SEQ Tabla \* ARABIC </w:instrText>
                        </w:r>
                        <w:r>
                          <w:rPr>
                            <w:noProof/>
                          </w:rPr>
                          <w:fldChar w:fldCharType="separate"/>
                        </w:r>
                        <w:r>
                          <w:rPr>
                            <w:noProof/>
                          </w:rPr>
                          <w:t>1</w:t>
                        </w:r>
                        <w:r>
                          <w:rPr>
                            <w:noProof/>
                          </w:rPr>
                          <w:fldChar w:fldCharType="end"/>
                        </w:r>
                        <w:r>
                          <w:t xml:space="preserve"> Cronograma</w:t>
                        </w:r>
                      </w:p>
                    </w:txbxContent>
                  </v:textbox>
                  <w10:wrap anchorx="margin"/>
                </v:shape>
              </w:pict>
            </mc:Fallback>
          </mc:AlternateContent>
        </w:r>
        <w:r w:rsidRPr="00FD0AA3">
          <w:t xml:space="preserve">Las tareas mostradas en </w:t>
        </w:r>
        <w:r w:rsidRPr="00FD0AA3">
          <w:fldChar w:fldCharType="begin"/>
        </w:r>
        <w:r w:rsidRPr="00FD0AA3">
          <w:instrText xml:space="preserve"> REF _Ref16775903 \h  \* MERGEFORMAT </w:instrText>
        </w:r>
      </w:moveTo>
      <w:moveTo w:id="193" w:author="Diany Lorena Hincapie Melo" w:date="2020-07-04T11:11:00Z">
        <w:r w:rsidRPr="00FD0AA3">
          <w:fldChar w:fldCharType="separate"/>
        </w:r>
        <w:r w:rsidRPr="00FD0AA3">
          <w:t xml:space="preserve">Tabla </w:t>
        </w:r>
        <w:r w:rsidRPr="00FD0AA3">
          <w:rPr>
            <w:noProof/>
          </w:rPr>
          <w:t>1</w:t>
        </w:r>
        <w:r w:rsidRPr="00FD0AA3">
          <w:t xml:space="preserve"> Cronograma</w:t>
        </w:r>
        <w:r w:rsidRPr="00FD0AA3">
          <w:fldChar w:fldCharType="end"/>
        </w:r>
        <w:r w:rsidRPr="00FD0AA3">
          <w:t xml:space="preserve">, son aquellas mostradas en el </w:t>
        </w:r>
        <w:r w:rsidRPr="00FD0AA3">
          <w:fldChar w:fldCharType="begin"/>
        </w:r>
        <w:r w:rsidRPr="00FD0AA3">
          <w:instrText xml:space="preserve"> REF _Ref16775955 \h  \* MERGEFORMAT </w:instrText>
        </w:r>
      </w:moveTo>
      <w:moveTo w:id="194" w:author="Diany Lorena Hincapie Melo" w:date="2020-07-04T11:11:00Z">
        <w:r w:rsidRPr="00FD0AA3">
          <w:fldChar w:fldCharType="separate"/>
        </w:r>
        <w:r w:rsidRPr="00FD0AA3">
          <w:t>Diseño Metodológico</w:t>
        </w:r>
        <w:r w:rsidRPr="00FD0AA3">
          <w:fldChar w:fldCharType="end"/>
        </w:r>
        <w:r w:rsidRPr="00FD0AA3">
          <w:t>.</w:t>
        </w:r>
      </w:moveTo>
    </w:p>
    <w:p w14:paraId="68046E08" w14:textId="77777777" w:rsidR="00E93B13" w:rsidRDefault="00E93B13" w:rsidP="00E93B13">
      <w:pPr>
        <w:pStyle w:val="Sinespaciado"/>
        <w:spacing w:line="480" w:lineRule="auto"/>
        <w:rPr>
          <w:moveTo w:id="195" w:author="Diany Lorena Hincapie Melo" w:date="2020-07-04T11:11:00Z"/>
        </w:rPr>
      </w:pPr>
    </w:p>
    <w:p w14:paraId="0CFE11F6" w14:textId="77777777" w:rsidR="00E93B13" w:rsidRDefault="00E93B13" w:rsidP="00E93B13">
      <w:pPr>
        <w:pStyle w:val="Sinespaciado"/>
        <w:spacing w:line="480" w:lineRule="auto"/>
        <w:rPr>
          <w:moveTo w:id="196" w:author="Diany Lorena Hincapie Melo" w:date="2020-07-04T11:11:00Z"/>
        </w:rPr>
      </w:pPr>
      <w:moveTo w:id="197" w:author="Diany Lorena Hincapie Melo" w:date="2020-07-04T11:11:00Z">
        <w:r>
          <w:rPr>
            <w:noProof/>
            <w:lang w:eastAsia="es-CO"/>
          </w:rPr>
          <w:drawing>
            <wp:anchor distT="0" distB="0" distL="114300" distR="114300" simplePos="0" relativeHeight="251859968" behindDoc="0" locked="0" layoutInCell="1" allowOverlap="1" wp14:anchorId="23BF05DD" wp14:editId="7250B9D6">
              <wp:simplePos x="0" y="0"/>
              <wp:positionH relativeFrom="margin">
                <wp:align>right</wp:align>
              </wp:positionH>
              <wp:positionV relativeFrom="paragraph">
                <wp:posOffset>87979</wp:posOffset>
              </wp:positionV>
              <wp:extent cx="5576728" cy="3760342"/>
              <wp:effectExtent l="0" t="0" r="5080" b="0"/>
              <wp:wrapNone/>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cstate="print">
                        <a:extLst>
                          <a:ext uri="{28A0092B-C50C-407E-A947-70E740481C1C}">
                            <a14:useLocalDpi xmlns:a14="http://schemas.microsoft.com/office/drawing/2010/main" val="0"/>
                          </a:ext>
                        </a:extLst>
                      </a:blip>
                      <a:srcRect l="21969" t="23762" r="21267" b="8188"/>
                      <a:stretch/>
                    </pic:blipFill>
                    <pic:spPr bwMode="auto">
                      <a:xfrm>
                        <a:off x="0" y="0"/>
                        <a:ext cx="5576728" cy="376034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moveTo>
    </w:p>
    <w:p w14:paraId="0A03B0CF" w14:textId="77777777" w:rsidR="00E93B13" w:rsidRDefault="00E93B13" w:rsidP="00E93B13">
      <w:pPr>
        <w:pStyle w:val="Sinespaciado"/>
        <w:spacing w:line="480" w:lineRule="auto"/>
        <w:rPr>
          <w:moveTo w:id="198" w:author="Diany Lorena Hincapie Melo" w:date="2020-07-04T11:11:00Z"/>
        </w:rPr>
      </w:pPr>
    </w:p>
    <w:p w14:paraId="4AA2AFA5" w14:textId="77777777" w:rsidR="00E93B13" w:rsidRDefault="00E93B13" w:rsidP="00E93B13">
      <w:pPr>
        <w:pStyle w:val="Sinespaciado"/>
        <w:spacing w:line="480" w:lineRule="auto"/>
        <w:rPr>
          <w:moveTo w:id="199" w:author="Diany Lorena Hincapie Melo" w:date="2020-07-04T11:11:00Z"/>
        </w:rPr>
      </w:pPr>
    </w:p>
    <w:p w14:paraId="5E391A7E" w14:textId="77777777" w:rsidR="00E93B13" w:rsidRDefault="00E93B13" w:rsidP="00E93B13">
      <w:pPr>
        <w:pStyle w:val="Sinespaciado"/>
        <w:spacing w:line="480" w:lineRule="auto"/>
        <w:rPr>
          <w:moveTo w:id="200" w:author="Diany Lorena Hincapie Melo" w:date="2020-07-04T11:11:00Z"/>
        </w:rPr>
      </w:pPr>
    </w:p>
    <w:p w14:paraId="4FBA2D89" w14:textId="77777777" w:rsidR="00E93B13" w:rsidRDefault="00E93B13" w:rsidP="00E93B13">
      <w:pPr>
        <w:pStyle w:val="Sinespaciado"/>
        <w:spacing w:line="480" w:lineRule="auto"/>
        <w:rPr>
          <w:moveTo w:id="201" w:author="Diany Lorena Hincapie Melo" w:date="2020-07-04T11:11:00Z"/>
        </w:rPr>
      </w:pPr>
    </w:p>
    <w:p w14:paraId="3471D1D6" w14:textId="77777777" w:rsidR="00E93B13" w:rsidRDefault="00E93B13" w:rsidP="00E93B13">
      <w:pPr>
        <w:pStyle w:val="Sinespaciado"/>
        <w:spacing w:line="480" w:lineRule="auto"/>
        <w:rPr>
          <w:moveTo w:id="202" w:author="Diany Lorena Hincapie Melo" w:date="2020-07-04T11:11:00Z"/>
        </w:rPr>
      </w:pPr>
    </w:p>
    <w:p w14:paraId="0D8BDC42" w14:textId="77777777" w:rsidR="00E93B13" w:rsidRDefault="00E93B13" w:rsidP="00E93B13">
      <w:pPr>
        <w:pStyle w:val="Sinespaciado"/>
        <w:spacing w:line="480" w:lineRule="auto"/>
        <w:rPr>
          <w:moveTo w:id="203" w:author="Diany Lorena Hincapie Melo" w:date="2020-07-04T11:11:00Z"/>
        </w:rPr>
      </w:pPr>
    </w:p>
    <w:p w14:paraId="498D7777" w14:textId="77777777" w:rsidR="00E93B13" w:rsidRDefault="00E93B13" w:rsidP="00E93B13">
      <w:pPr>
        <w:pStyle w:val="Sinespaciado"/>
        <w:spacing w:line="480" w:lineRule="auto"/>
        <w:rPr>
          <w:moveTo w:id="204" w:author="Diany Lorena Hincapie Melo" w:date="2020-07-04T11:11:00Z"/>
        </w:rPr>
      </w:pPr>
    </w:p>
    <w:p w14:paraId="532CDF81" w14:textId="77777777" w:rsidR="00E93B13" w:rsidRDefault="00E93B13" w:rsidP="00E93B13">
      <w:pPr>
        <w:pStyle w:val="Sinespaciado"/>
        <w:spacing w:line="480" w:lineRule="auto"/>
        <w:rPr>
          <w:moveTo w:id="205" w:author="Diany Lorena Hincapie Melo" w:date="2020-07-04T11:11:00Z"/>
        </w:rPr>
      </w:pPr>
    </w:p>
    <w:p w14:paraId="7B873871" w14:textId="77777777" w:rsidR="00E93B13" w:rsidRDefault="00E93B13" w:rsidP="00E93B13">
      <w:pPr>
        <w:pStyle w:val="Sinespaciado"/>
        <w:spacing w:line="480" w:lineRule="auto"/>
        <w:rPr>
          <w:moveTo w:id="206" w:author="Diany Lorena Hincapie Melo" w:date="2020-07-04T11:11:00Z"/>
        </w:rPr>
      </w:pPr>
    </w:p>
    <w:p w14:paraId="0D8D4C6D" w14:textId="77777777" w:rsidR="00E93B13" w:rsidDel="00E93B13" w:rsidRDefault="00E93B13" w:rsidP="00E93B13">
      <w:pPr>
        <w:tabs>
          <w:tab w:val="left" w:pos="142"/>
        </w:tabs>
        <w:spacing w:line="480" w:lineRule="auto"/>
        <w:ind w:left="0" w:firstLine="0"/>
        <w:rPr>
          <w:del w:id="207" w:author="Diany Lorena Hincapie Melo" w:date="2020-07-04T11:11:00Z"/>
          <w:moveTo w:id="208" w:author="Diany Lorena Hincapie Melo" w:date="2020-07-04T11:11:00Z"/>
          <w:rFonts w:cs="Times New Roman"/>
        </w:rPr>
      </w:pPr>
    </w:p>
    <w:moveToRangeEnd w:id="188"/>
    <w:p w14:paraId="6FFC1B72" w14:textId="77777777" w:rsidR="00E93B13" w:rsidRDefault="00E93B13">
      <w:pPr>
        <w:pStyle w:val="Ttulo1"/>
        <w:numPr>
          <w:ilvl w:val="0"/>
          <w:numId w:val="0"/>
        </w:numPr>
        <w:rPr>
          <w:ins w:id="209" w:author="Diany Lorena Hincapie Melo" w:date="2020-07-04T11:10:00Z"/>
        </w:rPr>
        <w:pPrChange w:id="210" w:author="Diany Lorena Hincapie Melo" w:date="2020-07-04T11:11:00Z">
          <w:pPr>
            <w:pStyle w:val="Ttulo1"/>
            <w:ind w:left="0" w:hanging="426"/>
            <w:jc w:val="center"/>
          </w:pPr>
        </w:pPrChange>
      </w:pPr>
    </w:p>
    <w:p w14:paraId="1E77CE7E" w14:textId="77777777" w:rsidR="00E93B13" w:rsidRDefault="00E93B13">
      <w:pPr>
        <w:spacing w:line="259" w:lineRule="auto"/>
        <w:ind w:left="0" w:firstLine="0"/>
        <w:rPr>
          <w:ins w:id="211" w:author="Diany Lorena Hincapie Melo" w:date="2020-07-04T11:10:00Z"/>
          <w:rFonts w:eastAsia="Times New Roman" w:cstheme="majorBidi"/>
          <w:b/>
          <w:color w:val="000000" w:themeColor="text1"/>
          <w:szCs w:val="32"/>
          <w:lang w:eastAsia="es-CO"/>
        </w:rPr>
      </w:pPr>
      <w:ins w:id="212" w:author="Diany Lorena Hincapie Melo" w:date="2020-07-04T11:10:00Z">
        <w:r>
          <w:br w:type="page"/>
        </w:r>
      </w:ins>
    </w:p>
    <w:p w14:paraId="639ADBD0" w14:textId="35B5E751" w:rsidR="004D27C7" w:rsidRDefault="00BC3ABD">
      <w:pPr>
        <w:pStyle w:val="Ttulo1"/>
        <w:ind w:left="0" w:hanging="426"/>
        <w:jc w:val="center"/>
        <w:rPr>
          <w:ins w:id="213" w:author="Steven Ortiz" w:date="2020-07-03T19:10:00Z"/>
        </w:rPr>
        <w:pPrChange w:id="214" w:author="UECCI" w:date="2020-06-30T21:37:00Z">
          <w:pPr>
            <w:pStyle w:val="Ttulo1"/>
            <w:ind w:left="0" w:hanging="426"/>
          </w:pPr>
        </w:pPrChange>
      </w:pPr>
      <w:r>
        <w:lastRenderedPageBreak/>
        <w:t>RESULTADOS</w:t>
      </w:r>
      <w:bookmarkEnd w:id="187"/>
    </w:p>
    <w:p w14:paraId="38A86313" w14:textId="11FA98E4" w:rsidR="006C1D81" w:rsidRPr="006C1D81" w:rsidRDefault="006C1D81">
      <w:pPr>
        <w:rPr>
          <w:rPrChange w:id="215" w:author="Steven Ortiz" w:date="2020-07-03T19:10:00Z">
            <w:rPr/>
          </w:rPrChange>
        </w:rPr>
        <w:pPrChange w:id="216" w:author="Steven Ortiz" w:date="2020-07-03T19:10:00Z">
          <w:pPr>
            <w:pStyle w:val="Ttulo1"/>
            <w:ind w:left="0" w:hanging="426"/>
          </w:pPr>
        </w:pPrChange>
      </w:pPr>
    </w:p>
    <w:p w14:paraId="46EFA14A" w14:textId="77777777" w:rsidR="004D27C7" w:rsidRDefault="004D27C7" w:rsidP="004D27C7">
      <w:pPr>
        <w:pStyle w:val="Sinespaciado"/>
        <w:rPr>
          <w:ins w:id="217" w:author="UECCI" w:date="2020-06-30T21:38:00Z"/>
          <w:lang w:eastAsia="es-CO"/>
        </w:rPr>
      </w:pPr>
    </w:p>
    <w:p w14:paraId="4E980298" w14:textId="5761FA06" w:rsidR="006C1D81" w:rsidRPr="006C1D81" w:rsidRDefault="006C1D81">
      <w:pPr>
        <w:pStyle w:val="Ttulo2"/>
        <w:rPr>
          <w:ins w:id="218" w:author="UECCI" w:date="2020-06-30T21:38:00Z"/>
          <w:rPrChange w:id="219" w:author="Steven Ortiz" w:date="2020-07-03T19:07:00Z">
            <w:rPr>
              <w:ins w:id="220" w:author="UECCI" w:date="2020-06-30T21:38:00Z"/>
            </w:rPr>
          </w:rPrChange>
        </w:rPr>
        <w:pPrChange w:id="221" w:author="Steven Ortiz" w:date="2020-07-03T19:12:00Z">
          <w:pPr>
            <w:pStyle w:val="Sinespaciado"/>
          </w:pPr>
        </w:pPrChange>
      </w:pPr>
      <w:ins w:id="222" w:author="Steven Ortiz" w:date="2020-07-03T19:07:00Z">
        <w:r>
          <w:t>Creación de bloques funcionales</w:t>
        </w:r>
      </w:ins>
    </w:p>
    <w:p w14:paraId="3BA841F1" w14:textId="0CB089D1" w:rsidR="00BC3ABD" w:rsidRDefault="006C1D81">
      <w:pPr>
        <w:pStyle w:val="Sinespaciado"/>
        <w:spacing w:line="480" w:lineRule="auto"/>
        <w:rPr>
          <w:ins w:id="223" w:author="Steven Ortiz" w:date="2020-07-03T19:12:00Z"/>
          <w:lang w:eastAsia="es-CO"/>
        </w:rPr>
        <w:pPrChange w:id="224" w:author="Steven Ortiz" w:date="2020-07-03T21:41:00Z">
          <w:pPr>
            <w:pStyle w:val="Sinespaciado"/>
          </w:pPr>
        </w:pPrChange>
      </w:pPr>
      <w:ins w:id="225" w:author="Steven Ortiz" w:date="2020-07-03T19:11:00Z">
        <w:r>
          <w:rPr>
            <w:lang w:eastAsia="es-CO"/>
          </w:rPr>
          <w:t>Se definieron unos bloques funcionales</w:t>
        </w:r>
      </w:ins>
      <w:ins w:id="226" w:author="Steven Ortiz" w:date="2020-07-03T19:59:00Z">
        <w:r w:rsidR="00D57392">
          <w:rPr>
            <w:lang w:eastAsia="es-CO"/>
          </w:rPr>
          <w:t xml:space="preserve"> que sirvan para crear instrumentos musicales</w:t>
        </w:r>
      </w:ins>
      <w:ins w:id="227" w:author="Steven Ortiz" w:date="2020-07-03T20:00:00Z">
        <w:r w:rsidR="00D57392">
          <w:rPr>
            <w:lang w:eastAsia="es-CO"/>
          </w:rPr>
          <w:t xml:space="preserve">, estos </w:t>
        </w:r>
      </w:ins>
      <w:ins w:id="228" w:author="Steven Ortiz" w:date="2020-07-03T22:16:00Z">
        <w:r w:rsidR="00EB50BF">
          <w:rPr>
            <w:lang w:eastAsia="es-CO"/>
          </w:rPr>
          <w:t>están</w:t>
        </w:r>
      </w:ins>
      <w:ins w:id="229" w:author="Steven Ortiz" w:date="2020-07-03T19:11:00Z">
        <w:r>
          <w:rPr>
            <w:lang w:eastAsia="es-CO"/>
          </w:rPr>
          <w:t xml:space="preserve"> </w:t>
        </w:r>
      </w:ins>
      <w:ins w:id="230" w:author="Steven Ortiz" w:date="2020-07-03T19:18:00Z">
        <w:r w:rsidR="00C70516">
          <w:rPr>
            <w:lang w:eastAsia="es-CO"/>
          </w:rPr>
          <w:t xml:space="preserve">divididos </w:t>
        </w:r>
      </w:ins>
      <w:ins w:id="231" w:author="Steven Ortiz" w:date="2020-07-03T22:16:00Z">
        <w:r w:rsidR="00EB50BF">
          <w:rPr>
            <w:lang w:eastAsia="es-CO"/>
          </w:rPr>
          <w:t xml:space="preserve">en categorías y cada funcionalidad puede tener hasta 3 bloques, ya sea el importador, que es el que crea el objeto con los respectivos pines para </w:t>
        </w:r>
      </w:ins>
      <w:ins w:id="232" w:author="Steven Ortiz" w:date="2020-07-03T22:17:00Z">
        <w:r w:rsidR="00EB50BF">
          <w:rPr>
            <w:lang w:eastAsia="es-CO"/>
          </w:rPr>
          <w:t>su funcionamiento, el funcional que es el que activara las fu</w:t>
        </w:r>
      </w:ins>
      <w:ins w:id="233" w:author="Steven Ortiz" w:date="2020-07-03T22:18:00Z">
        <w:r w:rsidR="00EB50BF">
          <w:rPr>
            <w:lang w:eastAsia="es-CO"/>
          </w:rPr>
          <w:t xml:space="preserve">nciones del objeto anterior y por </w:t>
        </w:r>
        <w:del w:id="234" w:author="Diany Lorena Hincapie Melo" w:date="2020-07-04T08:42:00Z">
          <w:r w:rsidR="00EB50BF" w:rsidDel="00F24CEF">
            <w:rPr>
              <w:lang w:eastAsia="es-CO"/>
            </w:rPr>
            <w:delText>ultimo</w:delText>
          </w:r>
        </w:del>
      </w:ins>
      <w:ins w:id="235" w:author="Diany Lorena Hincapie Melo" w:date="2020-07-04T08:42:00Z">
        <w:r w:rsidR="00F24CEF">
          <w:rPr>
            <w:lang w:eastAsia="es-CO"/>
          </w:rPr>
          <w:t>último</w:t>
        </w:r>
      </w:ins>
      <w:ins w:id="236" w:author="Steven Ortiz" w:date="2020-07-03T22:18:00Z">
        <w:r w:rsidR="00EB50BF">
          <w:rPr>
            <w:lang w:eastAsia="es-CO"/>
          </w:rPr>
          <w:t xml:space="preserve"> un bloque extra para alguna otra </w:t>
        </w:r>
      </w:ins>
      <w:ins w:id="237" w:author="Steven Ortiz" w:date="2020-07-03T22:19:00Z">
        <w:r w:rsidR="00EB50BF">
          <w:rPr>
            <w:lang w:eastAsia="es-CO"/>
          </w:rPr>
          <w:t>funcionalidad</w:t>
        </w:r>
      </w:ins>
      <w:ins w:id="238" w:author="Steven Ortiz" w:date="2020-07-03T22:18:00Z">
        <w:r w:rsidR="00EB50BF">
          <w:rPr>
            <w:lang w:eastAsia="es-CO"/>
          </w:rPr>
          <w:t xml:space="preserve"> o </w:t>
        </w:r>
      </w:ins>
      <w:ins w:id="239" w:author="Steven Ortiz" w:date="2020-07-03T22:19:00Z">
        <w:r w:rsidR="00EB50BF">
          <w:rPr>
            <w:lang w:eastAsia="es-CO"/>
          </w:rPr>
          <w:t>configuración</w:t>
        </w:r>
      </w:ins>
      <w:ins w:id="240" w:author="Steven Ortiz" w:date="2020-07-03T19:12:00Z">
        <w:r>
          <w:rPr>
            <w:lang w:eastAsia="es-CO"/>
          </w:rPr>
          <w:t>:</w:t>
        </w:r>
      </w:ins>
    </w:p>
    <w:p w14:paraId="20FDD721" w14:textId="77777777" w:rsidR="006C1D81" w:rsidRDefault="006C1D81" w:rsidP="004D27C7">
      <w:pPr>
        <w:pStyle w:val="Sinespaciado"/>
        <w:rPr>
          <w:ins w:id="241" w:author="Steven Ortiz" w:date="2020-07-03T19:12:00Z"/>
          <w:lang w:eastAsia="es-CO"/>
        </w:rPr>
      </w:pPr>
    </w:p>
    <w:p w14:paraId="4532DD9C" w14:textId="7E60EEC7" w:rsidR="006C1D81" w:rsidRDefault="00C70516">
      <w:pPr>
        <w:pStyle w:val="Ttulo3"/>
        <w:rPr>
          <w:ins w:id="242" w:author="Steven Ortiz" w:date="2020-07-03T19:17:00Z"/>
          <w:lang w:eastAsia="es-CO"/>
        </w:rPr>
        <w:pPrChange w:id="243" w:author="Steven Ortiz" w:date="2020-07-03T19:12:00Z">
          <w:pPr>
            <w:pStyle w:val="Sinespaciado"/>
          </w:pPr>
        </w:pPrChange>
      </w:pPr>
      <w:ins w:id="244" w:author="Steven Ortiz" w:date="2020-07-03T19:17:00Z">
        <w:r>
          <w:rPr>
            <w:lang w:eastAsia="es-CO"/>
          </w:rPr>
          <w:t>Notas</w:t>
        </w:r>
      </w:ins>
    </w:p>
    <w:p w14:paraId="5F3C5EDA" w14:textId="396D014F" w:rsidR="00C70516" w:rsidRDefault="00C70516">
      <w:pPr>
        <w:pStyle w:val="Sinespaciado"/>
        <w:spacing w:line="480" w:lineRule="auto"/>
        <w:rPr>
          <w:ins w:id="245" w:author="Steven Ortiz" w:date="2020-07-03T19:23:00Z"/>
          <w:lang w:eastAsia="es-CO"/>
        </w:rPr>
        <w:pPrChange w:id="246" w:author="Steven Ortiz" w:date="2020-07-03T19:38:00Z">
          <w:pPr>
            <w:pStyle w:val="Sinespaciado"/>
          </w:pPr>
        </w:pPrChange>
      </w:pPr>
      <w:ins w:id="247" w:author="Steven Ortiz" w:date="2020-07-03T19:19:00Z">
        <w:r>
          <w:rPr>
            <w:lang w:eastAsia="es-CO"/>
          </w:rPr>
          <w:t xml:space="preserve">En esta categoría se encuentran todos los bloques que manejan la parte musical. </w:t>
        </w:r>
      </w:ins>
      <w:ins w:id="248" w:author="Steven Ortiz" w:date="2020-07-03T19:21:00Z">
        <w:r>
          <w:rPr>
            <w:lang w:eastAsia="es-CO"/>
          </w:rPr>
          <w:t>Se simul</w:t>
        </w:r>
      </w:ins>
      <w:ins w:id="249" w:author="Steven Ortiz" w:date="2020-07-03T19:22:00Z">
        <w:r>
          <w:rPr>
            <w:lang w:eastAsia="es-CO"/>
          </w:rPr>
          <w:t xml:space="preserve">ó el sonido </w:t>
        </w:r>
      </w:ins>
      <w:ins w:id="250" w:author="Steven Ortiz" w:date="2020-07-03T19:34:00Z">
        <w:r w:rsidR="005D3166">
          <w:rPr>
            <w:lang w:eastAsia="es-CO"/>
          </w:rPr>
          <w:t xml:space="preserve">con un PWM </w:t>
        </w:r>
      </w:ins>
      <w:ins w:id="251" w:author="Steven Ortiz" w:date="2020-07-03T19:47:00Z">
        <w:r w:rsidR="0058161C">
          <w:rPr>
            <w:lang w:eastAsia="es-CO"/>
          </w:rPr>
          <w:t>y un BUZZER,</w:t>
        </w:r>
      </w:ins>
      <w:ins w:id="252" w:author="Steven Ortiz" w:date="2020-07-03T19:34:00Z">
        <w:r w:rsidR="005D3166">
          <w:rPr>
            <w:lang w:eastAsia="es-CO"/>
          </w:rPr>
          <w:t xml:space="preserve"> </w:t>
        </w:r>
      </w:ins>
      <w:ins w:id="253" w:author="Steven Ortiz" w:date="2020-07-03T19:22:00Z">
        <w:r>
          <w:rPr>
            <w:lang w:eastAsia="es-CO"/>
          </w:rPr>
          <w:t>una flauta, un piano, un xilófono, un instrumento de percus</w:t>
        </w:r>
      </w:ins>
      <w:ins w:id="254" w:author="Steven Ortiz" w:date="2020-07-03T19:23:00Z">
        <w:r>
          <w:rPr>
            <w:lang w:eastAsia="es-CO"/>
          </w:rPr>
          <w:t>ión, y una guitarra eléctrica.</w:t>
        </w:r>
      </w:ins>
    </w:p>
    <w:p w14:paraId="1A798E97" w14:textId="443E7F21" w:rsidR="00C70516" w:rsidRDefault="005D3166">
      <w:pPr>
        <w:pStyle w:val="Sinespaciado"/>
        <w:spacing w:line="480" w:lineRule="auto"/>
        <w:rPr>
          <w:ins w:id="255" w:author="Steven Ortiz" w:date="2020-07-03T19:33:00Z"/>
          <w:lang w:eastAsia="es-CO"/>
        </w:rPr>
        <w:pPrChange w:id="256" w:author="Steven Ortiz" w:date="2020-07-03T19:38:00Z">
          <w:pPr>
            <w:pStyle w:val="Sinespaciado"/>
          </w:pPr>
        </w:pPrChange>
      </w:pPr>
      <w:ins w:id="257" w:author="Steven Ortiz" w:date="2020-07-03T19:32:00Z">
        <w:r>
          <w:rPr>
            <w:lang w:eastAsia="es-CO"/>
          </w:rPr>
          <w:t xml:space="preserve">Para poder generar una mayor gama de sonidos se tomaron las notas musicales (Do, Do#,Re, Re#,Mi,Fa,Fa#,Sol, Sol#,La, La# y Si) para diferentes instrumentos musicales, y desde su segunda octava Do2 hasta su octava octava Do8, cada nota musical en cada una de sus escalas tiene una frecuencia característica, según </w:t>
        </w:r>
      </w:ins>
      <w:customXmlInsRangeStart w:id="258" w:author="Steven Ortiz" w:date="2020-07-03T19:32:00Z"/>
      <w:sdt>
        <w:sdtPr>
          <w:rPr>
            <w:lang w:eastAsia="es-CO"/>
          </w:rPr>
          <w:id w:val="1438639777"/>
          <w:citation/>
        </w:sdtPr>
        <w:sdtContent>
          <w:customXmlInsRangeEnd w:id="258"/>
          <w:ins w:id="259" w:author="Steven Ortiz" w:date="2020-07-03T19:32:00Z">
            <w:r>
              <w:rPr>
                <w:lang w:eastAsia="es-CO"/>
              </w:rPr>
              <w:fldChar w:fldCharType="begin"/>
            </w:r>
            <w:r>
              <w:rPr>
                <w:lang w:eastAsia="es-CO"/>
              </w:rPr>
              <w:instrText xml:space="preserve"> CITATION Web06 \l 9226 </w:instrText>
            </w:r>
            <w:r>
              <w:rPr>
                <w:lang w:eastAsia="es-CO"/>
              </w:rPr>
              <w:fldChar w:fldCharType="separate"/>
            </w:r>
            <w:r>
              <w:rPr>
                <w:noProof/>
                <w:lang w:eastAsia="es-CO"/>
              </w:rPr>
              <w:t>(Web Archive Org, 2006)</w:t>
            </w:r>
            <w:r>
              <w:rPr>
                <w:lang w:eastAsia="es-CO"/>
              </w:rPr>
              <w:fldChar w:fldCharType="end"/>
            </w:r>
          </w:ins>
          <w:customXmlInsRangeStart w:id="260" w:author="Steven Ortiz" w:date="2020-07-03T19:32:00Z"/>
        </w:sdtContent>
      </w:sdt>
      <w:customXmlInsRangeEnd w:id="260"/>
      <w:ins w:id="261" w:author="Steven Ortiz" w:date="2020-07-03T19:32:00Z">
        <w:r>
          <w:rPr>
            <w:lang w:eastAsia="es-CO"/>
          </w:rPr>
          <w:t>.</w:t>
        </w:r>
      </w:ins>
    </w:p>
    <w:p w14:paraId="69F8C687" w14:textId="2B6FF8BE" w:rsidR="00F72542" w:rsidRDefault="005D3166">
      <w:pPr>
        <w:pStyle w:val="Sinespaciado"/>
        <w:spacing w:line="480" w:lineRule="auto"/>
        <w:rPr>
          <w:ins w:id="262" w:author="Steven Ortiz" w:date="2020-07-03T22:19:00Z"/>
          <w:lang w:eastAsia="es-CO"/>
        </w:rPr>
        <w:pPrChange w:id="263" w:author="Steven Ortiz" w:date="2020-07-03T22:19:00Z">
          <w:pPr>
            <w:pStyle w:val="Sinespaciado"/>
          </w:pPr>
        </w:pPrChange>
      </w:pPr>
      <w:ins w:id="264" w:author="Steven Ortiz" w:date="2020-07-03T19:33:00Z">
        <w:r>
          <w:rPr>
            <w:lang w:eastAsia="es-CO"/>
          </w:rPr>
          <w:t xml:space="preserve">Para poder diferenciar un instrumento del otro </w:t>
        </w:r>
      </w:ins>
      <w:ins w:id="265" w:author="Steven Ortiz" w:date="2020-07-03T19:34:00Z">
        <w:r>
          <w:rPr>
            <w:lang w:eastAsia="es-CO"/>
          </w:rPr>
          <w:t xml:space="preserve">se le </w:t>
        </w:r>
      </w:ins>
      <w:ins w:id="266" w:author="Steven Ortiz" w:date="2020-07-03T19:35:00Z">
        <w:r>
          <w:rPr>
            <w:lang w:eastAsia="es-CO"/>
          </w:rPr>
          <w:t>asignó</w:t>
        </w:r>
      </w:ins>
      <w:ins w:id="267" w:author="Steven Ortiz" w:date="2020-07-03T19:34:00Z">
        <w:r>
          <w:rPr>
            <w:lang w:eastAsia="es-CO"/>
          </w:rPr>
          <w:t xml:space="preserve"> </w:t>
        </w:r>
      </w:ins>
      <w:ins w:id="268" w:author="Steven Ortiz" w:date="2020-07-03T19:36:00Z">
        <w:r>
          <w:rPr>
            <w:lang w:eastAsia="es-CO"/>
          </w:rPr>
          <w:t xml:space="preserve">un porcentaje para el ciclo útil del PWM, </w:t>
        </w:r>
      </w:ins>
      <w:ins w:id="269" w:author="Steven Ortiz" w:date="2020-07-03T19:37:00Z">
        <w:r>
          <w:rPr>
            <w:lang w:eastAsia="es-CO"/>
          </w:rPr>
          <w:t xml:space="preserve">esta asignación se realizó de manera empírica </w:t>
        </w:r>
        <w:r w:rsidR="0058161C">
          <w:rPr>
            <w:lang w:eastAsia="es-CO"/>
          </w:rPr>
          <w:t>y se relacionaron los sonidos generados con instrumentos existentes, de esta manera se obtuvieron los instrumentos nombrados anteriormente.</w:t>
        </w:r>
      </w:ins>
      <w:ins w:id="270" w:author="Steven Ortiz" w:date="2020-07-03T21:54:00Z">
        <w:r w:rsidR="00F72542">
          <w:rPr>
            <w:lang w:eastAsia="es-CO"/>
          </w:rPr>
          <w:t xml:space="preserve"> </w:t>
        </w:r>
      </w:ins>
    </w:p>
    <w:p w14:paraId="49157F82" w14:textId="1A859F10" w:rsidR="00EB50BF" w:rsidRPr="00EB50BF" w:rsidRDefault="00EB50BF">
      <w:pPr>
        <w:pStyle w:val="Sinespaciado"/>
        <w:spacing w:line="480" w:lineRule="auto"/>
        <w:rPr>
          <w:ins w:id="271" w:author="Steven Ortiz" w:date="2020-07-03T21:57:00Z"/>
          <w:color w:val="FF0000"/>
          <w:lang w:eastAsia="es-CO"/>
          <w:rPrChange w:id="272" w:author="Steven Ortiz" w:date="2020-07-03T22:21:00Z">
            <w:rPr>
              <w:ins w:id="273" w:author="Steven Ortiz" w:date="2020-07-03T21:57:00Z"/>
              <w:lang w:eastAsia="es-CO"/>
            </w:rPr>
          </w:rPrChange>
        </w:rPr>
        <w:pPrChange w:id="274" w:author="Steven Ortiz" w:date="2020-07-03T22:19:00Z">
          <w:pPr>
            <w:pStyle w:val="Sinespaciado"/>
          </w:pPr>
        </w:pPrChange>
      </w:pPr>
      <w:ins w:id="275" w:author="Steven Ortiz" w:date="2020-07-03T22:19:00Z">
        <w:r w:rsidRPr="00EB50BF">
          <w:rPr>
            <w:color w:val="FF0000"/>
            <w:lang w:eastAsia="es-CO"/>
            <w:rPrChange w:id="276" w:author="Steven Ortiz" w:date="2020-07-03T22:21:00Z">
              <w:rPr>
                <w:lang w:eastAsia="es-CO"/>
              </w:rPr>
            </w:rPrChange>
          </w:rPr>
          <w:t xml:space="preserve">Ver ilustración tal del importador, y ver </w:t>
        </w:r>
      </w:ins>
      <w:ins w:id="277" w:author="Steven Ortiz" w:date="2020-07-03T22:20:00Z">
        <w:r w:rsidRPr="00EB50BF">
          <w:rPr>
            <w:color w:val="FF0000"/>
            <w:lang w:eastAsia="es-CO"/>
            <w:rPrChange w:id="278" w:author="Steven Ortiz" w:date="2020-07-03T22:21:00Z">
              <w:rPr>
                <w:lang w:eastAsia="es-CO"/>
              </w:rPr>
            </w:rPrChange>
          </w:rPr>
          <w:t>ilustración</w:t>
        </w:r>
      </w:ins>
      <w:ins w:id="279" w:author="Steven Ortiz" w:date="2020-07-03T22:19:00Z">
        <w:r w:rsidRPr="00EB50BF">
          <w:rPr>
            <w:color w:val="FF0000"/>
            <w:lang w:eastAsia="es-CO"/>
            <w:rPrChange w:id="280" w:author="Steven Ortiz" w:date="2020-07-03T22:21:00Z">
              <w:rPr>
                <w:lang w:eastAsia="es-CO"/>
              </w:rPr>
            </w:rPrChange>
          </w:rPr>
          <w:t xml:space="preserve"> tal </w:t>
        </w:r>
      </w:ins>
      <w:ins w:id="281" w:author="Steven Ortiz" w:date="2020-07-03T22:20:00Z">
        <w:r w:rsidRPr="00EB50BF">
          <w:rPr>
            <w:color w:val="FF0000"/>
            <w:lang w:eastAsia="es-CO"/>
            <w:rPrChange w:id="282" w:author="Steven Ortiz" w:date="2020-07-03T22:21:00Z">
              <w:rPr>
                <w:lang w:eastAsia="es-CO"/>
              </w:rPr>
            </w:rPrChange>
          </w:rPr>
          <w:t>del funcional (flauta)</w:t>
        </w:r>
      </w:ins>
      <w:ins w:id="283" w:author="Steven Ortiz" w:date="2020-07-03T22:23:00Z">
        <w:r w:rsidR="00385660">
          <w:rPr>
            <w:color w:val="FF0000"/>
            <w:lang w:eastAsia="es-CO"/>
          </w:rPr>
          <w:t>.</w:t>
        </w:r>
      </w:ins>
    </w:p>
    <w:p w14:paraId="2A421163" w14:textId="0D54C90D" w:rsidR="00F72542" w:rsidRDefault="00F72542">
      <w:pPr>
        <w:pStyle w:val="Sinespaciado"/>
        <w:spacing w:line="480" w:lineRule="auto"/>
        <w:ind w:left="1065" w:firstLine="0"/>
        <w:rPr>
          <w:ins w:id="284" w:author="Steven Ortiz" w:date="2020-07-03T21:58:00Z"/>
          <w:lang w:eastAsia="es-CO"/>
        </w:rPr>
        <w:pPrChange w:id="285" w:author="Steven Ortiz" w:date="2020-07-03T21:57:00Z">
          <w:pPr>
            <w:pStyle w:val="Sinespaciado"/>
          </w:pPr>
        </w:pPrChange>
      </w:pPr>
    </w:p>
    <w:p w14:paraId="3CE8ED15" w14:textId="1EA9AC8C" w:rsidR="00F72542" w:rsidRDefault="00F72542">
      <w:pPr>
        <w:pStyle w:val="Sinespaciado"/>
        <w:spacing w:line="480" w:lineRule="auto"/>
        <w:ind w:left="1065" w:firstLine="0"/>
        <w:rPr>
          <w:ins w:id="286" w:author="Steven Ortiz" w:date="2020-07-03T21:58:00Z"/>
          <w:lang w:eastAsia="es-CO"/>
        </w:rPr>
        <w:pPrChange w:id="287" w:author="Steven Ortiz" w:date="2020-07-03T21:57:00Z">
          <w:pPr>
            <w:pStyle w:val="Sinespaciado"/>
          </w:pPr>
        </w:pPrChange>
      </w:pPr>
    </w:p>
    <w:p w14:paraId="4EDC16F8" w14:textId="1C24B355" w:rsidR="00F72542" w:rsidRDefault="00F72542">
      <w:pPr>
        <w:pStyle w:val="Sinespaciado"/>
        <w:spacing w:line="480" w:lineRule="auto"/>
        <w:ind w:left="1065" w:firstLine="0"/>
        <w:rPr>
          <w:ins w:id="288" w:author="Steven Ortiz" w:date="2020-07-03T21:58:00Z"/>
          <w:lang w:eastAsia="es-CO"/>
        </w:rPr>
        <w:pPrChange w:id="289" w:author="Steven Ortiz" w:date="2020-07-03T21:57:00Z">
          <w:pPr>
            <w:pStyle w:val="Sinespaciado"/>
          </w:pPr>
        </w:pPrChange>
      </w:pPr>
    </w:p>
    <w:p w14:paraId="6C6A07DA" w14:textId="088E1877" w:rsidR="00F72542" w:rsidRDefault="00F72542">
      <w:pPr>
        <w:pStyle w:val="Sinespaciado"/>
        <w:spacing w:line="480" w:lineRule="auto"/>
        <w:ind w:left="1065" w:firstLine="0"/>
        <w:rPr>
          <w:ins w:id="290" w:author="Steven Ortiz" w:date="2020-07-03T21:58:00Z"/>
          <w:lang w:eastAsia="es-CO"/>
        </w:rPr>
        <w:pPrChange w:id="291" w:author="Steven Ortiz" w:date="2020-07-03T21:57:00Z">
          <w:pPr>
            <w:pStyle w:val="Sinespaciado"/>
          </w:pPr>
        </w:pPrChange>
      </w:pPr>
    </w:p>
    <w:p w14:paraId="3ABC1548" w14:textId="2DD1D53C" w:rsidR="00F72542" w:rsidRDefault="00EB50BF">
      <w:pPr>
        <w:pStyle w:val="Sinespaciado"/>
        <w:spacing w:line="480" w:lineRule="auto"/>
        <w:ind w:left="1065" w:firstLine="0"/>
        <w:rPr>
          <w:ins w:id="292" w:author="Steven Ortiz" w:date="2020-07-03T21:58:00Z"/>
          <w:lang w:eastAsia="es-CO"/>
        </w:rPr>
        <w:pPrChange w:id="293" w:author="Steven Ortiz" w:date="2020-07-03T21:57:00Z">
          <w:pPr>
            <w:pStyle w:val="Sinespaciado"/>
          </w:pPr>
        </w:pPrChange>
      </w:pPr>
      <w:ins w:id="294" w:author="Steven Ortiz" w:date="2020-07-03T21:57:00Z">
        <w:r>
          <w:rPr>
            <w:noProof/>
            <w:lang w:eastAsia="es-CO"/>
          </w:rPr>
          <w:drawing>
            <wp:anchor distT="0" distB="0" distL="114300" distR="114300" simplePos="0" relativeHeight="251797504" behindDoc="0" locked="0" layoutInCell="1" allowOverlap="1" wp14:anchorId="5F80189B" wp14:editId="3F7B48B5">
              <wp:simplePos x="0" y="0"/>
              <wp:positionH relativeFrom="margin">
                <wp:align>center</wp:align>
              </wp:positionH>
              <wp:positionV relativeFrom="paragraph">
                <wp:posOffset>1270</wp:posOffset>
              </wp:positionV>
              <wp:extent cx="4048125" cy="1676400"/>
              <wp:effectExtent l="0" t="0" r="9525" b="0"/>
              <wp:wrapNone/>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048125" cy="1676400"/>
                      </a:xfrm>
                      <a:prstGeom prst="rect">
                        <a:avLst/>
                      </a:prstGeom>
                      <a:noFill/>
                      <a:ln>
                        <a:noFill/>
                      </a:ln>
                    </pic:spPr>
                  </pic:pic>
                </a:graphicData>
              </a:graphic>
              <wp14:sizeRelH relativeFrom="page">
                <wp14:pctWidth>0</wp14:pctWidth>
              </wp14:sizeRelH>
              <wp14:sizeRelV relativeFrom="page">
                <wp14:pctHeight>0</wp14:pctHeight>
              </wp14:sizeRelV>
            </wp:anchor>
          </w:drawing>
        </w:r>
      </w:ins>
    </w:p>
    <w:p w14:paraId="30176F8E" w14:textId="2F5A1484" w:rsidR="00F72542" w:rsidRDefault="00F72542">
      <w:pPr>
        <w:pStyle w:val="Sinespaciado"/>
        <w:spacing w:line="480" w:lineRule="auto"/>
        <w:ind w:left="1065" w:firstLine="0"/>
        <w:rPr>
          <w:ins w:id="295" w:author="Steven Ortiz" w:date="2020-07-03T21:58:00Z"/>
          <w:lang w:eastAsia="es-CO"/>
        </w:rPr>
        <w:pPrChange w:id="296" w:author="Steven Ortiz" w:date="2020-07-03T21:57:00Z">
          <w:pPr>
            <w:pStyle w:val="Sinespaciado"/>
          </w:pPr>
        </w:pPrChange>
      </w:pPr>
    </w:p>
    <w:p w14:paraId="57FEE47C" w14:textId="3F66DB53" w:rsidR="00F72542" w:rsidRDefault="00F72542">
      <w:pPr>
        <w:pStyle w:val="Sinespaciado"/>
        <w:spacing w:line="480" w:lineRule="auto"/>
        <w:ind w:left="1065" w:firstLine="0"/>
        <w:rPr>
          <w:ins w:id="297" w:author="Steven Ortiz" w:date="2020-07-03T21:58:00Z"/>
          <w:lang w:eastAsia="es-CO"/>
        </w:rPr>
        <w:pPrChange w:id="298" w:author="Steven Ortiz" w:date="2020-07-03T21:57:00Z">
          <w:pPr>
            <w:pStyle w:val="Sinespaciado"/>
          </w:pPr>
        </w:pPrChange>
      </w:pPr>
    </w:p>
    <w:p w14:paraId="68904788" w14:textId="2FF33BFF" w:rsidR="00F72542" w:rsidRDefault="00F72542">
      <w:pPr>
        <w:pStyle w:val="Sinespaciado"/>
        <w:spacing w:line="480" w:lineRule="auto"/>
        <w:ind w:left="1065" w:firstLine="0"/>
        <w:rPr>
          <w:ins w:id="299" w:author="Steven Ortiz" w:date="2020-07-03T21:58:00Z"/>
          <w:lang w:eastAsia="es-CO"/>
        </w:rPr>
        <w:pPrChange w:id="300" w:author="Steven Ortiz" w:date="2020-07-03T21:57:00Z">
          <w:pPr>
            <w:pStyle w:val="Sinespaciado"/>
          </w:pPr>
        </w:pPrChange>
      </w:pPr>
    </w:p>
    <w:p w14:paraId="0215081F" w14:textId="77777777" w:rsidR="00F72542" w:rsidRDefault="00F72542">
      <w:pPr>
        <w:pStyle w:val="Sinespaciado"/>
        <w:spacing w:line="480" w:lineRule="auto"/>
        <w:ind w:left="1065" w:firstLine="0"/>
        <w:rPr>
          <w:ins w:id="301" w:author="Steven Ortiz" w:date="2020-07-03T21:58:00Z"/>
          <w:lang w:eastAsia="es-CO"/>
        </w:rPr>
        <w:pPrChange w:id="302" w:author="Steven Ortiz" w:date="2020-07-03T21:57:00Z">
          <w:pPr>
            <w:pStyle w:val="Sinespaciado"/>
          </w:pPr>
        </w:pPrChange>
      </w:pPr>
    </w:p>
    <w:p w14:paraId="3CDD2A18" w14:textId="0BF7C1A9" w:rsidR="00F72542" w:rsidRDefault="00F72542">
      <w:pPr>
        <w:pStyle w:val="Sinespaciado"/>
        <w:spacing w:line="480" w:lineRule="auto"/>
        <w:ind w:left="1065" w:firstLine="0"/>
        <w:rPr>
          <w:ins w:id="303" w:author="Steven Ortiz" w:date="2020-07-03T22:00:00Z"/>
          <w:lang w:eastAsia="es-CO"/>
        </w:rPr>
        <w:pPrChange w:id="304" w:author="Steven Ortiz" w:date="2020-07-03T21:57:00Z">
          <w:pPr>
            <w:pStyle w:val="Sinespaciado"/>
          </w:pPr>
        </w:pPrChange>
      </w:pPr>
    </w:p>
    <w:p w14:paraId="4CF15E57" w14:textId="0F7E7D6F" w:rsidR="005E22AB" w:rsidRDefault="005E22AB">
      <w:pPr>
        <w:pStyle w:val="Sinespaciado"/>
        <w:spacing w:line="480" w:lineRule="auto"/>
        <w:ind w:left="1065" w:firstLine="0"/>
        <w:rPr>
          <w:ins w:id="305" w:author="Steven Ortiz" w:date="2020-07-03T21:58:00Z"/>
          <w:lang w:eastAsia="es-CO"/>
        </w:rPr>
        <w:pPrChange w:id="306" w:author="Steven Ortiz" w:date="2020-07-03T22:02:00Z">
          <w:pPr>
            <w:pStyle w:val="Sinespaciado"/>
          </w:pPr>
        </w:pPrChange>
      </w:pPr>
      <w:ins w:id="307" w:author="Steven Ortiz" w:date="2020-07-03T22:02:00Z">
        <w:r>
          <w:rPr>
            <w:noProof/>
            <w:lang w:eastAsia="es-CO"/>
          </w:rPr>
          <w:drawing>
            <wp:anchor distT="0" distB="0" distL="114300" distR="114300" simplePos="0" relativeHeight="251798528" behindDoc="0" locked="0" layoutInCell="1" allowOverlap="1" wp14:anchorId="2ADF98E4" wp14:editId="209CFE0B">
              <wp:simplePos x="0" y="0"/>
              <wp:positionH relativeFrom="margin">
                <wp:align>right</wp:align>
              </wp:positionH>
              <wp:positionV relativeFrom="paragraph">
                <wp:posOffset>18415</wp:posOffset>
              </wp:positionV>
              <wp:extent cx="5610225" cy="1390650"/>
              <wp:effectExtent l="0" t="0" r="9525" b="0"/>
              <wp:wrapNone/>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610225" cy="1390650"/>
                      </a:xfrm>
                      <a:prstGeom prst="rect">
                        <a:avLst/>
                      </a:prstGeom>
                      <a:noFill/>
                      <a:ln>
                        <a:noFill/>
                      </a:ln>
                    </pic:spPr>
                  </pic:pic>
                </a:graphicData>
              </a:graphic>
              <wp14:sizeRelH relativeFrom="page">
                <wp14:pctWidth>0</wp14:pctWidth>
              </wp14:sizeRelH>
              <wp14:sizeRelV relativeFrom="page">
                <wp14:pctHeight>0</wp14:pctHeight>
              </wp14:sizeRelV>
            </wp:anchor>
          </w:drawing>
        </w:r>
      </w:ins>
    </w:p>
    <w:p w14:paraId="7BE54D52" w14:textId="6775302B" w:rsidR="00F72542" w:rsidRDefault="00F72542">
      <w:pPr>
        <w:pStyle w:val="Sinespaciado"/>
        <w:spacing w:line="480" w:lineRule="auto"/>
        <w:ind w:left="1065" w:firstLine="0"/>
        <w:rPr>
          <w:ins w:id="308" w:author="Steven Ortiz" w:date="2020-07-03T22:02:00Z"/>
          <w:lang w:eastAsia="es-CO"/>
        </w:rPr>
        <w:pPrChange w:id="309" w:author="Steven Ortiz" w:date="2020-07-03T21:57:00Z">
          <w:pPr>
            <w:pStyle w:val="Sinespaciado"/>
          </w:pPr>
        </w:pPrChange>
      </w:pPr>
    </w:p>
    <w:p w14:paraId="3E49D911" w14:textId="59480129" w:rsidR="005E22AB" w:rsidRDefault="005E22AB">
      <w:pPr>
        <w:pStyle w:val="Sinespaciado"/>
        <w:spacing w:line="480" w:lineRule="auto"/>
        <w:ind w:left="1065" w:firstLine="0"/>
        <w:rPr>
          <w:ins w:id="310" w:author="Steven Ortiz" w:date="2020-07-03T22:02:00Z"/>
          <w:lang w:eastAsia="es-CO"/>
        </w:rPr>
        <w:pPrChange w:id="311" w:author="Steven Ortiz" w:date="2020-07-03T21:57:00Z">
          <w:pPr>
            <w:pStyle w:val="Sinespaciado"/>
          </w:pPr>
        </w:pPrChange>
      </w:pPr>
    </w:p>
    <w:p w14:paraId="32193925" w14:textId="77777777" w:rsidR="005E22AB" w:rsidRDefault="005E22AB">
      <w:pPr>
        <w:pStyle w:val="Sinespaciado"/>
        <w:spacing w:line="480" w:lineRule="auto"/>
        <w:ind w:left="1065" w:firstLine="0"/>
        <w:rPr>
          <w:ins w:id="312" w:author="Steven Ortiz" w:date="2020-07-03T22:02:00Z"/>
          <w:lang w:eastAsia="es-CO"/>
        </w:rPr>
        <w:pPrChange w:id="313" w:author="Steven Ortiz" w:date="2020-07-03T21:57:00Z">
          <w:pPr>
            <w:pStyle w:val="Sinespaciado"/>
          </w:pPr>
        </w:pPrChange>
      </w:pPr>
    </w:p>
    <w:p w14:paraId="089EAD9D" w14:textId="2C48A03A" w:rsidR="005E22AB" w:rsidRDefault="005E22AB">
      <w:pPr>
        <w:pStyle w:val="Sinespaciado"/>
        <w:spacing w:line="480" w:lineRule="auto"/>
        <w:ind w:left="1065" w:firstLine="0"/>
        <w:rPr>
          <w:ins w:id="314" w:author="Steven Ortiz" w:date="2020-07-03T19:39:00Z"/>
          <w:lang w:eastAsia="es-CO"/>
        </w:rPr>
        <w:pPrChange w:id="315" w:author="Steven Ortiz" w:date="2020-07-03T21:57:00Z">
          <w:pPr>
            <w:pStyle w:val="Sinespaciado"/>
          </w:pPr>
        </w:pPrChange>
      </w:pPr>
    </w:p>
    <w:p w14:paraId="2871A1A4" w14:textId="5D9ECCB2" w:rsidR="0058161C" w:rsidRDefault="0058161C">
      <w:pPr>
        <w:pStyle w:val="Ttulo3"/>
        <w:rPr>
          <w:ins w:id="316" w:author="Steven Ortiz" w:date="2020-07-03T19:40:00Z"/>
        </w:rPr>
        <w:pPrChange w:id="317" w:author="Steven Ortiz" w:date="2020-07-03T19:39:00Z">
          <w:pPr>
            <w:pStyle w:val="Sinespaciado"/>
          </w:pPr>
        </w:pPrChange>
      </w:pPr>
      <w:ins w:id="318" w:author="Steven Ortiz" w:date="2020-07-03T19:39:00Z">
        <w:r>
          <w:t>Sensores</w:t>
        </w:r>
      </w:ins>
    </w:p>
    <w:p w14:paraId="083B27B2" w14:textId="4C7D76F6" w:rsidR="0058161C" w:rsidRDefault="0058161C">
      <w:pPr>
        <w:pStyle w:val="Sinespaciado"/>
        <w:spacing w:line="480" w:lineRule="auto"/>
        <w:rPr>
          <w:ins w:id="319" w:author="Steven Ortiz" w:date="2020-07-03T22:21:00Z"/>
        </w:rPr>
        <w:pPrChange w:id="320" w:author="Steven Ortiz" w:date="2020-07-03T21:41:00Z">
          <w:pPr>
            <w:pStyle w:val="Sinespaciado"/>
          </w:pPr>
        </w:pPrChange>
      </w:pPr>
      <w:ins w:id="321" w:author="Steven Ortiz" w:date="2020-07-03T19:41:00Z">
        <w:r>
          <w:t xml:space="preserve">Debido a la situación con el Covid-19, la categoría </w:t>
        </w:r>
      </w:ins>
      <w:ins w:id="322" w:author="Steven Ortiz" w:date="2020-07-03T19:42:00Z">
        <w:r>
          <w:t xml:space="preserve">“Sensores” tiene consigo bloques </w:t>
        </w:r>
      </w:ins>
      <w:ins w:id="323" w:author="Steven Ortiz" w:date="2020-07-03T19:43:00Z">
        <w:r>
          <w:t xml:space="preserve">con módulos que se habían usado con anterioridad en otros proyectos siendo estos el </w:t>
        </w:r>
      </w:ins>
      <w:ins w:id="324" w:author="Steven Ortiz" w:date="2020-07-03T19:44:00Z">
        <w:r>
          <w:t xml:space="preserve">MPU6050 y el </w:t>
        </w:r>
      </w:ins>
      <w:ins w:id="325" w:author="Steven Ortiz" w:date="2020-07-03T19:45:00Z">
        <w:r>
          <w:t xml:space="preserve">HC-SR04, además de ello se agregó un bloque </w:t>
        </w:r>
      </w:ins>
      <w:ins w:id="326" w:author="Steven Ortiz" w:date="2020-07-03T19:43:00Z">
        <w:r>
          <w:t xml:space="preserve">para controlar el </w:t>
        </w:r>
      </w:ins>
      <w:ins w:id="327" w:author="Steven Ortiz" w:date="2020-07-03T19:46:00Z">
        <w:r>
          <w:t xml:space="preserve">TouchPad que trae la tarjeta ESP32. </w:t>
        </w:r>
      </w:ins>
    </w:p>
    <w:p w14:paraId="6DBEC7CB" w14:textId="285D334B" w:rsidR="00385660" w:rsidRDefault="00385660">
      <w:pPr>
        <w:pStyle w:val="Sinespaciado"/>
        <w:spacing w:line="480" w:lineRule="auto"/>
        <w:rPr>
          <w:ins w:id="328" w:author="Steven Ortiz" w:date="2020-07-03T22:04:00Z"/>
        </w:rPr>
        <w:pPrChange w:id="329" w:author="Steven Ortiz" w:date="2020-07-03T21:41:00Z">
          <w:pPr>
            <w:pStyle w:val="Sinespaciado"/>
          </w:pPr>
        </w:pPrChange>
      </w:pPr>
      <w:ins w:id="330" w:author="Steven Ortiz" w:date="2020-07-03T22:21:00Z">
        <w:r w:rsidRPr="00EC34D5">
          <w:rPr>
            <w:color w:val="FF0000"/>
            <w:lang w:eastAsia="es-CO"/>
          </w:rPr>
          <w:t>Ver ilustración tal del importador, y ver ilustración tal del funcional</w:t>
        </w:r>
        <w:r>
          <w:rPr>
            <w:color w:val="FF0000"/>
            <w:lang w:eastAsia="es-CO"/>
          </w:rPr>
          <w:t xml:space="preserve"> del sensor de ultrasonido</w:t>
        </w:r>
      </w:ins>
      <w:ins w:id="331" w:author="Steven Ortiz" w:date="2020-07-03T22:23:00Z">
        <w:r>
          <w:rPr>
            <w:color w:val="FF0000"/>
            <w:lang w:eastAsia="es-CO"/>
          </w:rPr>
          <w:t>.</w:t>
        </w:r>
      </w:ins>
    </w:p>
    <w:p w14:paraId="4F20A54E" w14:textId="13592F82" w:rsidR="005E22AB" w:rsidRDefault="005E22AB">
      <w:pPr>
        <w:pStyle w:val="Sinespaciado"/>
        <w:spacing w:line="480" w:lineRule="auto"/>
        <w:rPr>
          <w:ins w:id="332" w:author="Steven Ortiz" w:date="2020-07-03T22:06:00Z"/>
        </w:rPr>
        <w:pPrChange w:id="333" w:author="Steven Ortiz" w:date="2020-07-03T22:06:00Z">
          <w:pPr>
            <w:pStyle w:val="Sinespaciado"/>
          </w:pPr>
        </w:pPrChange>
      </w:pPr>
      <w:ins w:id="334" w:author="Steven Ortiz" w:date="2020-07-03T22:06:00Z">
        <w:r>
          <w:rPr>
            <w:noProof/>
            <w:lang w:eastAsia="es-CO"/>
          </w:rPr>
          <w:drawing>
            <wp:anchor distT="0" distB="0" distL="114300" distR="114300" simplePos="0" relativeHeight="251799552" behindDoc="0" locked="0" layoutInCell="1" allowOverlap="1" wp14:anchorId="45D1AB44" wp14:editId="64076961">
              <wp:simplePos x="0" y="0"/>
              <wp:positionH relativeFrom="margin">
                <wp:align>right</wp:align>
              </wp:positionH>
              <wp:positionV relativeFrom="paragraph">
                <wp:posOffset>6985</wp:posOffset>
              </wp:positionV>
              <wp:extent cx="5610225" cy="1152525"/>
              <wp:effectExtent l="0" t="0" r="9525" b="9525"/>
              <wp:wrapNone/>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610225" cy="1152525"/>
                      </a:xfrm>
                      <a:prstGeom prst="rect">
                        <a:avLst/>
                      </a:prstGeom>
                      <a:noFill/>
                      <a:ln>
                        <a:noFill/>
                      </a:ln>
                    </pic:spPr>
                  </pic:pic>
                </a:graphicData>
              </a:graphic>
              <wp14:sizeRelH relativeFrom="page">
                <wp14:pctWidth>0</wp14:pctWidth>
              </wp14:sizeRelH>
              <wp14:sizeRelV relativeFrom="page">
                <wp14:pctHeight>0</wp14:pctHeight>
              </wp14:sizeRelV>
            </wp:anchor>
          </w:drawing>
        </w:r>
      </w:ins>
    </w:p>
    <w:p w14:paraId="32728764" w14:textId="49191DB1" w:rsidR="005E22AB" w:rsidRDefault="005E22AB">
      <w:pPr>
        <w:pStyle w:val="Sinespaciado"/>
        <w:spacing w:line="480" w:lineRule="auto"/>
        <w:rPr>
          <w:ins w:id="335" w:author="Steven Ortiz" w:date="2020-07-03T22:05:00Z"/>
        </w:rPr>
        <w:pPrChange w:id="336" w:author="Steven Ortiz" w:date="2020-07-03T22:06:00Z">
          <w:pPr>
            <w:pStyle w:val="Sinespaciado"/>
          </w:pPr>
        </w:pPrChange>
      </w:pPr>
    </w:p>
    <w:p w14:paraId="677E85C6" w14:textId="3A5F3829" w:rsidR="005E22AB" w:rsidRDefault="005E22AB">
      <w:pPr>
        <w:pStyle w:val="Sinespaciado"/>
        <w:spacing w:line="480" w:lineRule="auto"/>
        <w:ind w:left="1065" w:firstLine="0"/>
        <w:rPr>
          <w:ins w:id="337" w:author="Steven Ortiz" w:date="2020-07-03T22:07:00Z"/>
        </w:rPr>
        <w:pPrChange w:id="338" w:author="Steven Ortiz" w:date="2020-07-03T22:05:00Z">
          <w:pPr>
            <w:pStyle w:val="Sinespaciado"/>
          </w:pPr>
        </w:pPrChange>
      </w:pPr>
    </w:p>
    <w:p w14:paraId="0B6294AB" w14:textId="77777777" w:rsidR="005E22AB" w:rsidRDefault="005E22AB">
      <w:pPr>
        <w:pStyle w:val="Sinespaciado"/>
        <w:spacing w:line="480" w:lineRule="auto"/>
        <w:ind w:left="1065" w:firstLine="0"/>
        <w:rPr>
          <w:ins w:id="339" w:author="Steven Ortiz" w:date="2020-07-03T22:07:00Z"/>
        </w:rPr>
        <w:pPrChange w:id="340" w:author="Steven Ortiz" w:date="2020-07-03T22:05:00Z">
          <w:pPr>
            <w:pStyle w:val="Sinespaciado"/>
          </w:pPr>
        </w:pPrChange>
      </w:pPr>
    </w:p>
    <w:p w14:paraId="3A989E72" w14:textId="75B8C4A1" w:rsidR="005E22AB" w:rsidRDefault="005E22AB">
      <w:pPr>
        <w:pStyle w:val="Sinespaciado"/>
        <w:spacing w:line="480" w:lineRule="auto"/>
        <w:rPr>
          <w:ins w:id="341" w:author="Steven Ortiz" w:date="2020-07-03T22:10:00Z"/>
        </w:rPr>
        <w:pPrChange w:id="342" w:author="Steven Ortiz" w:date="2020-07-03T22:10:00Z">
          <w:pPr>
            <w:pStyle w:val="Sinespaciado"/>
          </w:pPr>
        </w:pPrChange>
      </w:pPr>
    </w:p>
    <w:p w14:paraId="0C0350C3" w14:textId="4C5C48ED" w:rsidR="005E22AB" w:rsidRDefault="00385660">
      <w:pPr>
        <w:pStyle w:val="Sinespaciado"/>
        <w:spacing w:line="480" w:lineRule="auto"/>
        <w:rPr>
          <w:ins w:id="343" w:author="Steven Ortiz" w:date="2020-07-03T22:10:00Z"/>
        </w:rPr>
        <w:pPrChange w:id="344" w:author="Steven Ortiz" w:date="2020-07-03T22:10:00Z">
          <w:pPr>
            <w:pStyle w:val="Sinespaciado"/>
          </w:pPr>
        </w:pPrChange>
      </w:pPr>
      <w:ins w:id="345" w:author="Steven Ortiz" w:date="2020-07-03T22:10:00Z">
        <w:r>
          <w:rPr>
            <w:noProof/>
            <w:lang w:eastAsia="es-CO"/>
          </w:rPr>
          <w:lastRenderedPageBreak/>
          <w:drawing>
            <wp:anchor distT="0" distB="0" distL="114300" distR="114300" simplePos="0" relativeHeight="251800576" behindDoc="0" locked="0" layoutInCell="1" allowOverlap="1" wp14:anchorId="75933017" wp14:editId="1848C6EB">
              <wp:simplePos x="0" y="0"/>
              <wp:positionH relativeFrom="margin">
                <wp:align>right</wp:align>
              </wp:positionH>
              <wp:positionV relativeFrom="paragraph">
                <wp:posOffset>-4445</wp:posOffset>
              </wp:positionV>
              <wp:extent cx="5600700" cy="781050"/>
              <wp:effectExtent l="0" t="0" r="0" b="0"/>
              <wp:wrapNone/>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600700" cy="781050"/>
                      </a:xfrm>
                      <a:prstGeom prst="rect">
                        <a:avLst/>
                      </a:prstGeom>
                      <a:noFill/>
                      <a:ln>
                        <a:noFill/>
                      </a:ln>
                    </pic:spPr>
                  </pic:pic>
                </a:graphicData>
              </a:graphic>
              <wp14:sizeRelH relativeFrom="page">
                <wp14:pctWidth>0</wp14:pctWidth>
              </wp14:sizeRelH>
              <wp14:sizeRelV relativeFrom="page">
                <wp14:pctHeight>0</wp14:pctHeight>
              </wp14:sizeRelV>
            </wp:anchor>
          </w:drawing>
        </w:r>
      </w:ins>
    </w:p>
    <w:p w14:paraId="763DF80B" w14:textId="36D18C23" w:rsidR="005E22AB" w:rsidRDefault="005E22AB">
      <w:pPr>
        <w:pStyle w:val="Sinespaciado"/>
        <w:spacing w:line="480" w:lineRule="auto"/>
        <w:rPr>
          <w:ins w:id="346" w:author="Steven Ortiz" w:date="2020-07-03T22:07:00Z"/>
        </w:rPr>
        <w:pPrChange w:id="347" w:author="Steven Ortiz" w:date="2020-07-03T22:10:00Z">
          <w:pPr>
            <w:pStyle w:val="Sinespaciado"/>
          </w:pPr>
        </w:pPrChange>
      </w:pPr>
    </w:p>
    <w:p w14:paraId="4BFA260E" w14:textId="77777777" w:rsidR="005E22AB" w:rsidRDefault="005E22AB">
      <w:pPr>
        <w:pStyle w:val="Sinespaciado"/>
        <w:spacing w:line="480" w:lineRule="auto"/>
        <w:ind w:left="1065" w:firstLine="0"/>
        <w:rPr>
          <w:ins w:id="348" w:author="Steven Ortiz" w:date="2020-07-03T22:23:00Z"/>
        </w:rPr>
        <w:pPrChange w:id="349" w:author="Steven Ortiz" w:date="2020-07-03T22:05:00Z">
          <w:pPr>
            <w:pStyle w:val="Sinespaciado"/>
          </w:pPr>
        </w:pPrChange>
      </w:pPr>
    </w:p>
    <w:p w14:paraId="1333E1FC" w14:textId="77777777" w:rsidR="00385660" w:rsidRDefault="00385660">
      <w:pPr>
        <w:pStyle w:val="Sinespaciado"/>
        <w:spacing w:line="480" w:lineRule="auto"/>
        <w:ind w:left="1065" w:firstLine="0"/>
        <w:rPr>
          <w:ins w:id="350" w:author="Steven Ortiz" w:date="2020-07-03T22:07:00Z"/>
        </w:rPr>
        <w:pPrChange w:id="351" w:author="Steven Ortiz" w:date="2020-07-03T22:05:00Z">
          <w:pPr>
            <w:pStyle w:val="Sinespaciado"/>
          </w:pPr>
        </w:pPrChange>
      </w:pPr>
    </w:p>
    <w:p w14:paraId="5692C904" w14:textId="180F91E8" w:rsidR="005E22AB" w:rsidRPr="00C404B7" w:rsidRDefault="00385660">
      <w:pPr>
        <w:pStyle w:val="Sinespaciado"/>
        <w:spacing w:line="480" w:lineRule="auto"/>
        <w:rPr>
          <w:ins w:id="352" w:author="Steven Ortiz" w:date="2020-07-03T22:23:00Z"/>
          <w:color w:val="FF0000"/>
          <w:lang w:eastAsia="es-CO"/>
          <w:rPrChange w:id="353" w:author="Diany Lorena Hincapie Melo" w:date="2020-07-04T08:23:00Z">
            <w:rPr>
              <w:ins w:id="354" w:author="Steven Ortiz" w:date="2020-07-03T22:23:00Z"/>
              <w:lang w:eastAsia="es-CO"/>
            </w:rPr>
          </w:rPrChange>
        </w:rPr>
        <w:pPrChange w:id="355" w:author="Diany Lorena Hincapie Melo" w:date="2020-07-04T08:23:00Z">
          <w:pPr>
            <w:pStyle w:val="Sinespaciado"/>
          </w:pPr>
        </w:pPrChange>
      </w:pPr>
      <w:ins w:id="356" w:author="Steven Ortiz" w:date="2020-07-03T22:22:00Z">
        <w:r w:rsidRPr="00C404B7">
          <w:rPr>
            <w:color w:val="FF0000"/>
            <w:lang w:eastAsia="es-CO"/>
            <w:rPrChange w:id="357" w:author="Diany Lorena Hincapie Melo" w:date="2020-07-04T08:23:00Z">
              <w:rPr>
                <w:lang w:eastAsia="es-CO"/>
              </w:rPr>
            </w:rPrChange>
          </w:rPr>
          <w:t>Ver ilustración tal del importador, ver ilustración tal del funcional y la ilustracion tal del configurador del Touchpad</w:t>
        </w:r>
      </w:ins>
      <w:ins w:id="358" w:author="Steven Ortiz" w:date="2020-07-03T22:23:00Z">
        <w:r w:rsidRPr="00C404B7">
          <w:rPr>
            <w:color w:val="FF0000"/>
            <w:lang w:eastAsia="es-CO"/>
            <w:rPrChange w:id="359" w:author="Diany Lorena Hincapie Melo" w:date="2020-07-04T08:23:00Z">
              <w:rPr>
                <w:lang w:eastAsia="es-CO"/>
              </w:rPr>
            </w:rPrChange>
          </w:rPr>
          <w:t>.</w:t>
        </w:r>
      </w:ins>
    </w:p>
    <w:p w14:paraId="48714ABA" w14:textId="77B2C2AD" w:rsidR="00385660" w:rsidRDefault="00385660">
      <w:pPr>
        <w:pStyle w:val="Sinespaciado"/>
        <w:spacing w:line="480" w:lineRule="auto"/>
        <w:ind w:left="1065" w:firstLine="0"/>
        <w:rPr>
          <w:ins w:id="360" w:author="Steven Ortiz" w:date="2020-07-03T22:23:00Z"/>
          <w:color w:val="FF0000"/>
          <w:lang w:eastAsia="es-CO"/>
        </w:rPr>
        <w:pPrChange w:id="361" w:author="Steven Ortiz" w:date="2020-07-03T22:05:00Z">
          <w:pPr>
            <w:pStyle w:val="Sinespaciado"/>
          </w:pPr>
        </w:pPrChange>
      </w:pPr>
      <w:ins w:id="362" w:author="Steven Ortiz" w:date="2020-07-03T22:24:00Z">
        <w:r>
          <w:rPr>
            <w:noProof/>
            <w:color w:val="FF0000"/>
            <w:lang w:eastAsia="es-CO"/>
          </w:rPr>
          <w:drawing>
            <wp:anchor distT="0" distB="0" distL="114300" distR="114300" simplePos="0" relativeHeight="251801600" behindDoc="0" locked="0" layoutInCell="1" allowOverlap="1" wp14:anchorId="0A32703C" wp14:editId="780731EB">
              <wp:simplePos x="0" y="0"/>
              <wp:positionH relativeFrom="column">
                <wp:posOffset>672465</wp:posOffset>
              </wp:positionH>
              <wp:positionV relativeFrom="paragraph">
                <wp:posOffset>-4445</wp:posOffset>
              </wp:positionV>
              <wp:extent cx="4486275" cy="1285875"/>
              <wp:effectExtent l="0" t="0" r="9525" b="9525"/>
              <wp:wrapNone/>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486275" cy="1285875"/>
                      </a:xfrm>
                      <a:prstGeom prst="rect">
                        <a:avLst/>
                      </a:prstGeom>
                      <a:noFill/>
                      <a:ln>
                        <a:noFill/>
                      </a:ln>
                    </pic:spPr>
                  </pic:pic>
                </a:graphicData>
              </a:graphic>
              <wp14:sizeRelH relativeFrom="page">
                <wp14:pctWidth>0</wp14:pctWidth>
              </wp14:sizeRelH>
              <wp14:sizeRelV relativeFrom="page">
                <wp14:pctHeight>0</wp14:pctHeight>
              </wp14:sizeRelV>
            </wp:anchor>
          </w:drawing>
        </w:r>
      </w:ins>
    </w:p>
    <w:p w14:paraId="3D4C94AB" w14:textId="77777777" w:rsidR="00385660" w:rsidRDefault="00385660">
      <w:pPr>
        <w:pStyle w:val="Sinespaciado"/>
        <w:spacing w:line="480" w:lineRule="auto"/>
        <w:ind w:left="1065" w:firstLine="0"/>
        <w:rPr>
          <w:ins w:id="363" w:author="Steven Ortiz" w:date="2020-07-03T22:23:00Z"/>
          <w:color w:val="FF0000"/>
          <w:lang w:eastAsia="es-CO"/>
        </w:rPr>
        <w:pPrChange w:id="364" w:author="Steven Ortiz" w:date="2020-07-03T22:05:00Z">
          <w:pPr>
            <w:pStyle w:val="Sinespaciado"/>
          </w:pPr>
        </w:pPrChange>
      </w:pPr>
    </w:p>
    <w:p w14:paraId="3DF02875" w14:textId="77777777" w:rsidR="00385660" w:rsidRDefault="00385660">
      <w:pPr>
        <w:pStyle w:val="Sinespaciado"/>
        <w:spacing w:line="480" w:lineRule="auto"/>
        <w:ind w:left="1065" w:firstLine="0"/>
        <w:rPr>
          <w:ins w:id="365" w:author="Steven Ortiz" w:date="2020-07-03T22:23:00Z"/>
          <w:color w:val="FF0000"/>
          <w:lang w:eastAsia="es-CO"/>
        </w:rPr>
        <w:pPrChange w:id="366" w:author="Steven Ortiz" w:date="2020-07-03T22:05:00Z">
          <w:pPr>
            <w:pStyle w:val="Sinespaciado"/>
          </w:pPr>
        </w:pPrChange>
      </w:pPr>
    </w:p>
    <w:p w14:paraId="414CDD28" w14:textId="041E1FC1" w:rsidR="00385660" w:rsidRDefault="00385660">
      <w:pPr>
        <w:pStyle w:val="Sinespaciado"/>
        <w:spacing w:line="480" w:lineRule="auto"/>
        <w:ind w:left="1065" w:firstLine="0"/>
        <w:rPr>
          <w:ins w:id="367" w:author="Steven Ortiz" w:date="2020-07-03T22:23:00Z"/>
          <w:color w:val="FF0000"/>
          <w:lang w:eastAsia="es-CO"/>
        </w:rPr>
        <w:pPrChange w:id="368" w:author="Steven Ortiz" w:date="2020-07-03T22:05:00Z">
          <w:pPr>
            <w:pStyle w:val="Sinespaciado"/>
          </w:pPr>
        </w:pPrChange>
      </w:pPr>
    </w:p>
    <w:p w14:paraId="3CCD1A67" w14:textId="2FFE036F" w:rsidR="00385660" w:rsidRDefault="00385660">
      <w:pPr>
        <w:pStyle w:val="Sinespaciado"/>
        <w:spacing w:line="480" w:lineRule="auto"/>
        <w:ind w:left="1065" w:firstLine="0"/>
        <w:rPr>
          <w:ins w:id="369" w:author="Steven Ortiz" w:date="2020-07-03T22:26:00Z"/>
          <w:color w:val="FF0000"/>
          <w:lang w:eastAsia="es-CO"/>
        </w:rPr>
        <w:pPrChange w:id="370" w:author="Steven Ortiz" w:date="2020-07-03T22:05:00Z">
          <w:pPr>
            <w:pStyle w:val="Sinespaciado"/>
          </w:pPr>
        </w:pPrChange>
      </w:pPr>
    </w:p>
    <w:p w14:paraId="3E8BCD15" w14:textId="3ED67F15" w:rsidR="00385660" w:rsidRDefault="00385660">
      <w:pPr>
        <w:pStyle w:val="Sinespaciado"/>
        <w:spacing w:line="480" w:lineRule="auto"/>
        <w:ind w:left="1065" w:firstLine="0"/>
        <w:rPr>
          <w:ins w:id="371" w:author="Steven Ortiz" w:date="2020-07-03T22:26:00Z"/>
          <w:color w:val="FF0000"/>
          <w:lang w:eastAsia="es-CO"/>
        </w:rPr>
        <w:pPrChange w:id="372" w:author="Steven Ortiz" w:date="2020-07-03T22:05:00Z">
          <w:pPr>
            <w:pStyle w:val="Sinespaciado"/>
          </w:pPr>
        </w:pPrChange>
      </w:pPr>
      <w:ins w:id="373" w:author="Steven Ortiz" w:date="2020-07-03T22:26:00Z">
        <w:r>
          <w:rPr>
            <w:noProof/>
            <w:color w:val="FF0000"/>
            <w:lang w:eastAsia="es-CO"/>
          </w:rPr>
          <w:drawing>
            <wp:anchor distT="0" distB="0" distL="114300" distR="114300" simplePos="0" relativeHeight="251802624" behindDoc="0" locked="0" layoutInCell="1" allowOverlap="1" wp14:anchorId="15A33FE1" wp14:editId="52271F4E">
              <wp:simplePos x="0" y="0"/>
              <wp:positionH relativeFrom="margin">
                <wp:align>right</wp:align>
              </wp:positionH>
              <wp:positionV relativeFrom="paragraph">
                <wp:posOffset>228600</wp:posOffset>
              </wp:positionV>
              <wp:extent cx="5534025" cy="1057275"/>
              <wp:effectExtent l="0" t="0" r="9525" b="9525"/>
              <wp:wrapNone/>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534025" cy="1057275"/>
                      </a:xfrm>
                      <a:prstGeom prst="rect">
                        <a:avLst/>
                      </a:prstGeom>
                      <a:noFill/>
                      <a:ln>
                        <a:noFill/>
                      </a:ln>
                    </pic:spPr>
                  </pic:pic>
                </a:graphicData>
              </a:graphic>
              <wp14:sizeRelH relativeFrom="page">
                <wp14:pctWidth>0</wp14:pctWidth>
              </wp14:sizeRelH>
              <wp14:sizeRelV relativeFrom="page">
                <wp14:pctHeight>0</wp14:pctHeight>
              </wp14:sizeRelV>
            </wp:anchor>
          </w:drawing>
        </w:r>
      </w:ins>
    </w:p>
    <w:p w14:paraId="14476FEE" w14:textId="50A7DD8F" w:rsidR="00385660" w:rsidRDefault="00385660">
      <w:pPr>
        <w:pStyle w:val="Sinespaciado"/>
        <w:spacing w:line="480" w:lineRule="auto"/>
        <w:ind w:left="1065" w:firstLine="0"/>
        <w:rPr>
          <w:ins w:id="374" w:author="Steven Ortiz" w:date="2020-07-03T22:26:00Z"/>
          <w:color w:val="FF0000"/>
          <w:lang w:eastAsia="es-CO"/>
        </w:rPr>
        <w:pPrChange w:id="375" w:author="Steven Ortiz" w:date="2020-07-03T22:05:00Z">
          <w:pPr>
            <w:pStyle w:val="Sinespaciado"/>
          </w:pPr>
        </w:pPrChange>
      </w:pPr>
    </w:p>
    <w:p w14:paraId="139DB403" w14:textId="669B7659" w:rsidR="00385660" w:rsidRDefault="00385660">
      <w:pPr>
        <w:pStyle w:val="Sinespaciado"/>
        <w:spacing w:line="480" w:lineRule="auto"/>
        <w:ind w:left="1065" w:firstLine="0"/>
        <w:rPr>
          <w:ins w:id="376" w:author="Steven Ortiz" w:date="2020-07-03T22:23:00Z"/>
          <w:color w:val="FF0000"/>
          <w:lang w:eastAsia="es-CO"/>
        </w:rPr>
        <w:pPrChange w:id="377" w:author="Steven Ortiz" w:date="2020-07-03T22:05:00Z">
          <w:pPr>
            <w:pStyle w:val="Sinespaciado"/>
          </w:pPr>
        </w:pPrChange>
      </w:pPr>
    </w:p>
    <w:p w14:paraId="237AB737" w14:textId="0CFC72F2" w:rsidR="00385660" w:rsidRDefault="00385660">
      <w:pPr>
        <w:pStyle w:val="Sinespaciado"/>
        <w:spacing w:line="480" w:lineRule="auto"/>
        <w:ind w:left="1065" w:firstLine="0"/>
        <w:rPr>
          <w:ins w:id="378" w:author="Steven Ortiz" w:date="2020-07-03T22:23:00Z"/>
          <w:color w:val="FF0000"/>
          <w:lang w:eastAsia="es-CO"/>
        </w:rPr>
        <w:pPrChange w:id="379" w:author="Steven Ortiz" w:date="2020-07-03T22:05:00Z">
          <w:pPr>
            <w:pStyle w:val="Sinespaciado"/>
          </w:pPr>
        </w:pPrChange>
      </w:pPr>
    </w:p>
    <w:p w14:paraId="35D36BA2" w14:textId="77777777" w:rsidR="00385660" w:rsidRDefault="00385660">
      <w:pPr>
        <w:pStyle w:val="Sinespaciado"/>
        <w:spacing w:line="480" w:lineRule="auto"/>
        <w:ind w:left="1065" w:firstLine="0"/>
        <w:rPr>
          <w:ins w:id="380" w:author="Steven Ortiz" w:date="2020-07-03T22:27:00Z"/>
          <w:color w:val="FF0000"/>
          <w:lang w:eastAsia="es-CO"/>
        </w:rPr>
        <w:pPrChange w:id="381" w:author="Steven Ortiz" w:date="2020-07-03T22:05:00Z">
          <w:pPr>
            <w:pStyle w:val="Sinespaciado"/>
          </w:pPr>
        </w:pPrChange>
      </w:pPr>
    </w:p>
    <w:p w14:paraId="41E8E4A1" w14:textId="7ECC10D9" w:rsidR="00385660" w:rsidRDefault="00385660">
      <w:pPr>
        <w:pStyle w:val="Sinespaciado"/>
        <w:spacing w:line="480" w:lineRule="auto"/>
        <w:ind w:left="1065" w:firstLine="0"/>
        <w:rPr>
          <w:ins w:id="382" w:author="Steven Ortiz" w:date="2020-07-03T22:27:00Z"/>
          <w:color w:val="FF0000"/>
          <w:lang w:eastAsia="es-CO"/>
        </w:rPr>
        <w:pPrChange w:id="383" w:author="Steven Ortiz" w:date="2020-07-03T22:05:00Z">
          <w:pPr>
            <w:pStyle w:val="Sinespaciado"/>
          </w:pPr>
        </w:pPrChange>
      </w:pPr>
      <w:ins w:id="384" w:author="Steven Ortiz" w:date="2020-07-03T22:28:00Z">
        <w:r>
          <w:rPr>
            <w:noProof/>
            <w:color w:val="FF0000"/>
            <w:lang w:eastAsia="es-CO"/>
          </w:rPr>
          <w:drawing>
            <wp:anchor distT="0" distB="0" distL="114300" distR="114300" simplePos="0" relativeHeight="251803648" behindDoc="0" locked="0" layoutInCell="1" allowOverlap="1" wp14:anchorId="0EA64247" wp14:editId="56DA0F0A">
              <wp:simplePos x="0" y="0"/>
              <wp:positionH relativeFrom="margin">
                <wp:align>center</wp:align>
              </wp:positionH>
              <wp:positionV relativeFrom="paragraph">
                <wp:posOffset>158115</wp:posOffset>
              </wp:positionV>
              <wp:extent cx="4010025" cy="971550"/>
              <wp:effectExtent l="0" t="0" r="9525" b="0"/>
              <wp:wrapNone/>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010025" cy="971550"/>
                      </a:xfrm>
                      <a:prstGeom prst="rect">
                        <a:avLst/>
                      </a:prstGeom>
                      <a:noFill/>
                      <a:ln>
                        <a:noFill/>
                      </a:ln>
                    </pic:spPr>
                  </pic:pic>
                </a:graphicData>
              </a:graphic>
              <wp14:sizeRelH relativeFrom="page">
                <wp14:pctWidth>0</wp14:pctWidth>
              </wp14:sizeRelH>
              <wp14:sizeRelV relativeFrom="page">
                <wp14:pctHeight>0</wp14:pctHeight>
              </wp14:sizeRelV>
            </wp:anchor>
          </w:drawing>
        </w:r>
      </w:ins>
    </w:p>
    <w:p w14:paraId="1E97C08B" w14:textId="77777777" w:rsidR="00385660" w:rsidRDefault="00385660">
      <w:pPr>
        <w:pStyle w:val="Sinespaciado"/>
        <w:spacing w:line="480" w:lineRule="auto"/>
        <w:ind w:left="1065" w:firstLine="0"/>
        <w:rPr>
          <w:ins w:id="385" w:author="Steven Ortiz" w:date="2020-07-03T22:27:00Z"/>
          <w:color w:val="FF0000"/>
          <w:lang w:eastAsia="es-CO"/>
        </w:rPr>
        <w:pPrChange w:id="386" w:author="Steven Ortiz" w:date="2020-07-03T22:05:00Z">
          <w:pPr>
            <w:pStyle w:val="Sinespaciado"/>
          </w:pPr>
        </w:pPrChange>
      </w:pPr>
    </w:p>
    <w:p w14:paraId="3EC255FC" w14:textId="77777777" w:rsidR="00385660" w:rsidRDefault="00385660">
      <w:pPr>
        <w:pStyle w:val="Sinespaciado"/>
        <w:spacing w:line="480" w:lineRule="auto"/>
        <w:ind w:left="1065" w:firstLine="0"/>
        <w:rPr>
          <w:ins w:id="387" w:author="Steven Ortiz" w:date="2020-07-03T22:27:00Z"/>
          <w:color w:val="FF0000"/>
          <w:lang w:eastAsia="es-CO"/>
        </w:rPr>
        <w:pPrChange w:id="388" w:author="Steven Ortiz" w:date="2020-07-03T22:05:00Z">
          <w:pPr>
            <w:pStyle w:val="Sinespaciado"/>
          </w:pPr>
        </w:pPrChange>
      </w:pPr>
    </w:p>
    <w:p w14:paraId="406974F2" w14:textId="77777777" w:rsidR="00385660" w:rsidRDefault="00385660">
      <w:pPr>
        <w:pStyle w:val="Sinespaciado"/>
        <w:spacing w:line="480" w:lineRule="auto"/>
        <w:ind w:left="1065" w:firstLine="0"/>
        <w:rPr>
          <w:ins w:id="389" w:author="Steven Ortiz" w:date="2020-07-03T22:23:00Z"/>
          <w:color w:val="FF0000"/>
          <w:lang w:eastAsia="es-CO"/>
        </w:rPr>
        <w:pPrChange w:id="390" w:author="Steven Ortiz" w:date="2020-07-03T22:05:00Z">
          <w:pPr>
            <w:pStyle w:val="Sinespaciado"/>
          </w:pPr>
        </w:pPrChange>
      </w:pPr>
    </w:p>
    <w:p w14:paraId="0AD4F79A" w14:textId="77777777" w:rsidR="00385660" w:rsidRDefault="00385660">
      <w:pPr>
        <w:pStyle w:val="Sinespaciado"/>
        <w:spacing w:line="480" w:lineRule="auto"/>
        <w:ind w:left="1065" w:firstLine="0"/>
        <w:rPr>
          <w:ins w:id="391" w:author="Steven Ortiz" w:date="2020-07-03T22:29:00Z"/>
        </w:rPr>
        <w:pPrChange w:id="392" w:author="Steven Ortiz" w:date="2020-07-03T22:05:00Z">
          <w:pPr>
            <w:pStyle w:val="Sinespaciado"/>
          </w:pPr>
        </w:pPrChange>
      </w:pPr>
    </w:p>
    <w:p w14:paraId="28EE13D4" w14:textId="35426727" w:rsidR="00385660" w:rsidRPr="00C404B7" w:rsidRDefault="00385660">
      <w:pPr>
        <w:pStyle w:val="Sinespaciado"/>
        <w:spacing w:line="480" w:lineRule="auto"/>
        <w:jc w:val="left"/>
        <w:rPr>
          <w:ins w:id="393" w:author="Steven Ortiz" w:date="2020-07-03T22:29:00Z"/>
          <w:color w:val="FF0000"/>
          <w:lang w:eastAsia="es-CO"/>
          <w:rPrChange w:id="394" w:author="Diany Lorena Hincapie Melo" w:date="2020-07-04T08:23:00Z">
            <w:rPr>
              <w:ins w:id="395" w:author="Steven Ortiz" w:date="2020-07-03T22:29:00Z"/>
              <w:lang w:eastAsia="es-CO"/>
            </w:rPr>
          </w:rPrChange>
        </w:rPr>
        <w:pPrChange w:id="396" w:author="Diany Lorena Hincapie Melo" w:date="2020-07-04T08:23:00Z">
          <w:pPr>
            <w:pStyle w:val="Sinespaciado"/>
            <w:spacing w:line="480" w:lineRule="auto"/>
            <w:ind w:left="1065" w:firstLine="0"/>
          </w:pPr>
        </w:pPrChange>
      </w:pPr>
      <w:ins w:id="397" w:author="Steven Ortiz" w:date="2020-07-03T22:29:00Z">
        <w:r w:rsidRPr="00C404B7">
          <w:rPr>
            <w:color w:val="FF0000"/>
            <w:lang w:eastAsia="es-CO"/>
            <w:rPrChange w:id="398" w:author="Diany Lorena Hincapie Melo" w:date="2020-07-04T08:23:00Z">
              <w:rPr>
                <w:lang w:eastAsia="es-CO"/>
              </w:rPr>
            </w:rPrChange>
          </w:rPr>
          <w:t>Ver ilustración tal del importador, ver ilustración tal del funcional y la ilustracion tal del extra del MPU6050.</w:t>
        </w:r>
      </w:ins>
    </w:p>
    <w:p w14:paraId="4F7C1391" w14:textId="77777777" w:rsidR="00385660" w:rsidRDefault="00385660" w:rsidP="00385660">
      <w:pPr>
        <w:pStyle w:val="Sinespaciado"/>
        <w:spacing w:line="480" w:lineRule="auto"/>
        <w:ind w:left="1065" w:firstLine="0"/>
        <w:rPr>
          <w:ins w:id="399" w:author="Steven Ortiz" w:date="2020-07-03T22:29:00Z"/>
          <w:color w:val="FF0000"/>
          <w:lang w:eastAsia="es-CO"/>
        </w:rPr>
      </w:pPr>
    </w:p>
    <w:p w14:paraId="660777B1" w14:textId="17E246AE" w:rsidR="00385660" w:rsidRDefault="00385660" w:rsidP="00385660">
      <w:pPr>
        <w:pStyle w:val="Sinespaciado"/>
        <w:spacing w:line="480" w:lineRule="auto"/>
        <w:ind w:left="1065" w:firstLine="0"/>
        <w:rPr>
          <w:ins w:id="400" w:author="Steven Ortiz" w:date="2020-07-03T22:29:00Z"/>
          <w:color w:val="FF0000"/>
          <w:lang w:eastAsia="es-CO"/>
        </w:rPr>
      </w:pPr>
      <w:ins w:id="401" w:author="Steven Ortiz" w:date="2020-07-03T22:30:00Z">
        <w:r>
          <w:rPr>
            <w:noProof/>
            <w:color w:val="FF0000"/>
            <w:lang w:eastAsia="es-CO"/>
          </w:rPr>
          <w:lastRenderedPageBreak/>
          <w:drawing>
            <wp:anchor distT="0" distB="0" distL="114300" distR="114300" simplePos="0" relativeHeight="251804672" behindDoc="0" locked="0" layoutInCell="1" allowOverlap="1" wp14:anchorId="66FD2AC4" wp14:editId="7F77182E">
              <wp:simplePos x="0" y="0"/>
              <wp:positionH relativeFrom="margin">
                <wp:align>right</wp:align>
              </wp:positionH>
              <wp:positionV relativeFrom="paragraph">
                <wp:posOffset>12700</wp:posOffset>
              </wp:positionV>
              <wp:extent cx="5257800" cy="1638300"/>
              <wp:effectExtent l="0" t="0" r="0" b="0"/>
              <wp:wrapNone/>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57800" cy="1638300"/>
                      </a:xfrm>
                      <a:prstGeom prst="rect">
                        <a:avLst/>
                      </a:prstGeom>
                      <a:noFill/>
                      <a:ln>
                        <a:noFill/>
                      </a:ln>
                    </pic:spPr>
                  </pic:pic>
                </a:graphicData>
              </a:graphic>
              <wp14:sizeRelH relativeFrom="page">
                <wp14:pctWidth>0</wp14:pctWidth>
              </wp14:sizeRelH>
              <wp14:sizeRelV relativeFrom="page">
                <wp14:pctHeight>0</wp14:pctHeight>
              </wp14:sizeRelV>
            </wp:anchor>
          </w:drawing>
        </w:r>
      </w:ins>
    </w:p>
    <w:p w14:paraId="4787AF38" w14:textId="262C987A" w:rsidR="00385660" w:rsidRDefault="00385660" w:rsidP="00385660">
      <w:pPr>
        <w:pStyle w:val="Sinespaciado"/>
        <w:spacing w:line="480" w:lineRule="auto"/>
        <w:ind w:left="1065" w:firstLine="0"/>
        <w:rPr>
          <w:ins w:id="402" w:author="Steven Ortiz" w:date="2020-07-03T22:29:00Z"/>
          <w:color w:val="FF0000"/>
          <w:lang w:eastAsia="es-CO"/>
        </w:rPr>
      </w:pPr>
    </w:p>
    <w:p w14:paraId="3B59E317" w14:textId="20DD83BF" w:rsidR="00385660" w:rsidRDefault="00385660" w:rsidP="00385660">
      <w:pPr>
        <w:pStyle w:val="Sinespaciado"/>
        <w:spacing w:line="480" w:lineRule="auto"/>
        <w:ind w:left="1065" w:firstLine="0"/>
        <w:rPr>
          <w:ins w:id="403" w:author="Steven Ortiz" w:date="2020-07-03T22:31:00Z"/>
          <w:color w:val="FF0000"/>
          <w:lang w:eastAsia="es-CO"/>
        </w:rPr>
      </w:pPr>
    </w:p>
    <w:p w14:paraId="16E79F9D" w14:textId="77777777" w:rsidR="00385660" w:rsidRDefault="00385660" w:rsidP="00385660">
      <w:pPr>
        <w:pStyle w:val="Sinespaciado"/>
        <w:spacing w:line="480" w:lineRule="auto"/>
        <w:ind w:left="1065" w:firstLine="0"/>
        <w:rPr>
          <w:ins w:id="404" w:author="Steven Ortiz" w:date="2020-07-03T22:31:00Z"/>
          <w:color w:val="FF0000"/>
          <w:lang w:eastAsia="es-CO"/>
        </w:rPr>
      </w:pPr>
    </w:p>
    <w:p w14:paraId="77B8294C" w14:textId="77777777" w:rsidR="00385660" w:rsidRDefault="00385660" w:rsidP="00385660">
      <w:pPr>
        <w:pStyle w:val="Sinespaciado"/>
        <w:spacing w:line="480" w:lineRule="auto"/>
        <w:ind w:left="1065" w:firstLine="0"/>
        <w:rPr>
          <w:ins w:id="405" w:author="Steven Ortiz" w:date="2020-07-03T22:31:00Z"/>
          <w:color w:val="FF0000"/>
          <w:lang w:eastAsia="es-CO"/>
        </w:rPr>
      </w:pPr>
    </w:p>
    <w:p w14:paraId="6F153195" w14:textId="6231366B" w:rsidR="00385660" w:rsidRDefault="00385660" w:rsidP="00385660">
      <w:pPr>
        <w:pStyle w:val="Sinespaciado"/>
        <w:spacing w:line="480" w:lineRule="auto"/>
        <w:ind w:left="1065" w:firstLine="0"/>
        <w:rPr>
          <w:ins w:id="406" w:author="Steven Ortiz" w:date="2020-07-03T22:31:00Z"/>
          <w:color w:val="FF0000"/>
          <w:lang w:eastAsia="es-CO"/>
        </w:rPr>
      </w:pPr>
    </w:p>
    <w:p w14:paraId="1B1C0D67" w14:textId="15017EEA" w:rsidR="00385660" w:rsidRDefault="00385660" w:rsidP="00385660">
      <w:pPr>
        <w:pStyle w:val="Sinespaciado"/>
        <w:spacing w:line="480" w:lineRule="auto"/>
        <w:ind w:left="1065" w:firstLine="0"/>
        <w:rPr>
          <w:ins w:id="407" w:author="Steven Ortiz" w:date="2020-07-03T22:31:00Z"/>
          <w:color w:val="FF0000"/>
          <w:lang w:eastAsia="es-CO"/>
        </w:rPr>
      </w:pPr>
      <w:ins w:id="408" w:author="Steven Ortiz" w:date="2020-07-03T22:32:00Z">
        <w:r>
          <w:rPr>
            <w:noProof/>
            <w:color w:val="FF0000"/>
            <w:lang w:eastAsia="es-CO"/>
          </w:rPr>
          <w:drawing>
            <wp:anchor distT="0" distB="0" distL="114300" distR="114300" simplePos="0" relativeHeight="251805696" behindDoc="0" locked="0" layoutInCell="1" allowOverlap="1" wp14:anchorId="16210AD2" wp14:editId="283040DF">
              <wp:simplePos x="0" y="0"/>
              <wp:positionH relativeFrom="margin">
                <wp:align>right</wp:align>
              </wp:positionH>
              <wp:positionV relativeFrom="paragraph">
                <wp:posOffset>119380</wp:posOffset>
              </wp:positionV>
              <wp:extent cx="5610225" cy="1019175"/>
              <wp:effectExtent l="0" t="0" r="9525" b="9525"/>
              <wp:wrapNone/>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610225" cy="1019175"/>
                      </a:xfrm>
                      <a:prstGeom prst="rect">
                        <a:avLst/>
                      </a:prstGeom>
                      <a:noFill/>
                      <a:ln>
                        <a:noFill/>
                      </a:ln>
                    </pic:spPr>
                  </pic:pic>
                </a:graphicData>
              </a:graphic>
              <wp14:sizeRelH relativeFrom="page">
                <wp14:pctWidth>0</wp14:pctWidth>
              </wp14:sizeRelH>
              <wp14:sizeRelV relativeFrom="page">
                <wp14:pctHeight>0</wp14:pctHeight>
              </wp14:sizeRelV>
            </wp:anchor>
          </w:drawing>
        </w:r>
      </w:ins>
    </w:p>
    <w:p w14:paraId="1E3AEE07" w14:textId="77777777" w:rsidR="00385660" w:rsidRDefault="00385660" w:rsidP="00385660">
      <w:pPr>
        <w:pStyle w:val="Sinespaciado"/>
        <w:spacing w:line="480" w:lineRule="auto"/>
        <w:ind w:left="1065" w:firstLine="0"/>
        <w:rPr>
          <w:ins w:id="409" w:author="Steven Ortiz" w:date="2020-07-03T22:31:00Z"/>
          <w:color w:val="FF0000"/>
          <w:lang w:eastAsia="es-CO"/>
        </w:rPr>
      </w:pPr>
    </w:p>
    <w:p w14:paraId="55CA5291" w14:textId="77777777" w:rsidR="00385660" w:rsidRDefault="00385660" w:rsidP="00385660">
      <w:pPr>
        <w:pStyle w:val="Sinespaciado"/>
        <w:spacing w:line="480" w:lineRule="auto"/>
        <w:ind w:left="1065" w:firstLine="0"/>
        <w:rPr>
          <w:ins w:id="410" w:author="Steven Ortiz" w:date="2020-07-03T22:31:00Z"/>
          <w:color w:val="FF0000"/>
          <w:lang w:eastAsia="es-CO"/>
        </w:rPr>
      </w:pPr>
    </w:p>
    <w:p w14:paraId="4DCE5E37" w14:textId="77777777" w:rsidR="00385660" w:rsidRDefault="00385660" w:rsidP="00385660">
      <w:pPr>
        <w:pStyle w:val="Sinespaciado"/>
        <w:spacing w:line="480" w:lineRule="auto"/>
        <w:ind w:left="1065" w:firstLine="0"/>
        <w:rPr>
          <w:ins w:id="411" w:author="Steven Ortiz" w:date="2020-07-03T22:29:00Z"/>
          <w:color w:val="FF0000"/>
          <w:lang w:eastAsia="es-CO"/>
        </w:rPr>
      </w:pPr>
    </w:p>
    <w:p w14:paraId="2557809F" w14:textId="4455259B" w:rsidR="00385660" w:rsidRDefault="00385660">
      <w:pPr>
        <w:pStyle w:val="Sinespaciado"/>
        <w:spacing w:line="480" w:lineRule="auto"/>
        <w:ind w:left="1065" w:firstLine="0"/>
        <w:rPr>
          <w:ins w:id="412" w:author="Steven Ortiz" w:date="2020-07-03T22:34:00Z"/>
        </w:rPr>
        <w:pPrChange w:id="413" w:author="Steven Ortiz" w:date="2020-07-03T22:05:00Z">
          <w:pPr>
            <w:pStyle w:val="Sinespaciado"/>
          </w:pPr>
        </w:pPrChange>
      </w:pPr>
    </w:p>
    <w:p w14:paraId="6E02CD3D" w14:textId="1190787D" w:rsidR="00385660" w:rsidRDefault="00385660">
      <w:pPr>
        <w:pStyle w:val="Sinespaciado"/>
        <w:spacing w:line="480" w:lineRule="auto"/>
        <w:ind w:left="1065" w:firstLine="0"/>
        <w:rPr>
          <w:ins w:id="414" w:author="Steven Ortiz" w:date="2020-07-03T22:32:00Z"/>
        </w:rPr>
        <w:pPrChange w:id="415" w:author="Steven Ortiz" w:date="2020-07-03T22:05:00Z">
          <w:pPr>
            <w:pStyle w:val="Sinespaciado"/>
          </w:pPr>
        </w:pPrChange>
      </w:pPr>
      <w:ins w:id="416" w:author="Steven Ortiz" w:date="2020-07-03T22:34:00Z">
        <w:r>
          <w:rPr>
            <w:noProof/>
            <w:lang w:eastAsia="es-CO"/>
          </w:rPr>
          <w:drawing>
            <wp:anchor distT="0" distB="0" distL="114300" distR="114300" simplePos="0" relativeHeight="251806720" behindDoc="0" locked="0" layoutInCell="1" allowOverlap="1" wp14:anchorId="0977F4BC" wp14:editId="43CF00F8">
              <wp:simplePos x="0" y="0"/>
              <wp:positionH relativeFrom="margin">
                <wp:align>right</wp:align>
              </wp:positionH>
              <wp:positionV relativeFrom="paragraph">
                <wp:posOffset>15240</wp:posOffset>
              </wp:positionV>
              <wp:extent cx="5610225" cy="866775"/>
              <wp:effectExtent l="0" t="0" r="9525" b="9525"/>
              <wp:wrapNone/>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610225" cy="866775"/>
                      </a:xfrm>
                      <a:prstGeom prst="rect">
                        <a:avLst/>
                      </a:prstGeom>
                      <a:noFill/>
                      <a:ln>
                        <a:noFill/>
                      </a:ln>
                    </pic:spPr>
                  </pic:pic>
                </a:graphicData>
              </a:graphic>
              <wp14:sizeRelH relativeFrom="page">
                <wp14:pctWidth>0</wp14:pctWidth>
              </wp14:sizeRelH>
              <wp14:sizeRelV relativeFrom="page">
                <wp14:pctHeight>0</wp14:pctHeight>
              </wp14:sizeRelV>
            </wp:anchor>
          </w:drawing>
        </w:r>
      </w:ins>
    </w:p>
    <w:p w14:paraId="4D5E6BD1" w14:textId="77777777" w:rsidR="00385660" w:rsidRDefault="00385660">
      <w:pPr>
        <w:pStyle w:val="Sinespaciado"/>
        <w:spacing w:line="480" w:lineRule="auto"/>
        <w:ind w:left="1065" w:firstLine="0"/>
        <w:rPr>
          <w:ins w:id="417" w:author="Steven Ortiz" w:date="2020-07-03T22:32:00Z"/>
        </w:rPr>
        <w:pPrChange w:id="418" w:author="Steven Ortiz" w:date="2020-07-03T22:05:00Z">
          <w:pPr>
            <w:pStyle w:val="Sinespaciado"/>
          </w:pPr>
        </w:pPrChange>
      </w:pPr>
    </w:p>
    <w:p w14:paraId="3A5AFE1A" w14:textId="77777777" w:rsidR="00385660" w:rsidRDefault="00385660">
      <w:pPr>
        <w:pStyle w:val="Sinespaciado"/>
        <w:spacing w:line="480" w:lineRule="auto"/>
        <w:ind w:left="1065" w:firstLine="0"/>
        <w:rPr>
          <w:ins w:id="419" w:author="Steven Ortiz" w:date="2020-07-03T22:32:00Z"/>
        </w:rPr>
        <w:pPrChange w:id="420" w:author="Steven Ortiz" w:date="2020-07-03T22:05:00Z">
          <w:pPr>
            <w:pStyle w:val="Sinespaciado"/>
          </w:pPr>
        </w:pPrChange>
      </w:pPr>
    </w:p>
    <w:p w14:paraId="524EE5AE" w14:textId="6ADF321C" w:rsidR="00385660" w:rsidRDefault="00385660">
      <w:pPr>
        <w:pStyle w:val="Sinespaciado"/>
        <w:spacing w:line="480" w:lineRule="auto"/>
        <w:ind w:left="1065" w:firstLine="0"/>
        <w:rPr>
          <w:ins w:id="421" w:author="Diany Lorena Hincapie Melo" w:date="2020-07-04T08:21:00Z"/>
        </w:rPr>
      </w:pPr>
    </w:p>
    <w:p w14:paraId="0F924E24" w14:textId="7ACC7931" w:rsidR="00C404B7" w:rsidRDefault="00C404B7">
      <w:pPr>
        <w:pStyle w:val="Sinespaciado"/>
        <w:spacing w:line="480" w:lineRule="auto"/>
        <w:ind w:left="1065" w:firstLine="0"/>
        <w:rPr>
          <w:ins w:id="422" w:author="Diany Lorena Hincapie Melo" w:date="2020-07-04T08:21:00Z"/>
        </w:rPr>
      </w:pPr>
    </w:p>
    <w:p w14:paraId="11523CE6" w14:textId="19F512EE" w:rsidR="00C404B7" w:rsidRDefault="00C404B7" w:rsidP="00C404B7">
      <w:pPr>
        <w:pStyle w:val="Ttulo3"/>
        <w:rPr>
          <w:ins w:id="423" w:author="Diany Lorena Hincapie Melo" w:date="2020-07-04T08:21:00Z"/>
        </w:rPr>
      </w:pPr>
      <w:ins w:id="424" w:author="Diany Lorena Hincapie Melo" w:date="2020-07-04T08:21:00Z">
        <w:r>
          <w:t>ESP32</w:t>
        </w:r>
      </w:ins>
    </w:p>
    <w:p w14:paraId="69E3EC48" w14:textId="304101D9" w:rsidR="00C404B7" w:rsidRDefault="00C404B7" w:rsidP="00C404B7">
      <w:pPr>
        <w:pStyle w:val="Sinespaciado"/>
        <w:spacing w:line="480" w:lineRule="auto"/>
        <w:rPr>
          <w:ins w:id="425" w:author="Diany Lorena Hincapie Melo" w:date="2020-07-04T08:28:00Z"/>
        </w:rPr>
      </w:pPr>
      <w:ins w:id="426" w:author="Diany Lorena Hincapie Melo" w:date="2020-07-04T08:25:00Z">
        <w:r>
          <w:t>Esta categoría presenta bloques de funcionalidades para la tarjeta ESP32, esta categoría esta creada para que se puedan agregar nuevas funciona</w:t>
        </w:r>
      </w:ins>
      <w:ins w:id="427" w:author="Diany Lorena Hincapie Melo" w:date="2020-07-04T08:26:00Z">
        <w:r>
          <w:t>lidades aparte de las ya establecidas,</w:t>
        </w:r>
      </w:ins>
      <w:ins w:id="428" w:author="Diany Lorena Hincapie Melo" w:date="2020-07-04T08:27:00Z">
        <w:r>
          <w:t xml:space="preserve"> ya que tiene bloques de programación de </w:t>
        </w:r>
      </w:ins>
      <w:ins w:id="429" w:author="Diany Lorena Hincapie Melo" w:date="2020-07-04T08:28:00Z">
        <w:r>
          <w:t>p</w:t>
        </w:r>
      </w:ins>
      <w:ins w:id="430" w:author="Diany Lorena Hincapie Melo" w:date="2020-07-04T08:27:00Z">
        <w:r>
          <w:t>ines, conversor análogo digital</w:t>
        </w:r>
      </w:ins>
      <w:ins w:id="431" w:author="Diany Lorena Hincapie Melo" w:date="2020-07-04T08:28:00Z">
        <w:r>
          <w:t xml:space="preserve"> y PWM.</w:t>
        </w:r>
      </w:ins>
    </w:p>
    <w:p w14:paraId="733FA270" w14:textId="7B0AE882" w:rsidR="00C404B7" w:rsidRPr="00473655" w:rsidRDefault="00C404B7" w:rsidP="00C404B7">
      <w:pPr>
        <w:pStyle w:val="Sinespaciado"/>
        <w:spacing w:line="480" w:lineRule="auto"/>
        <w:rPr>
          <w:ins w:id="432" w:author="Diany Lorena Hincapie Melo" w:date="2020-07-04T08:28:00Z"/>
          <w:color w:val="FF0000"/>
          <w:lang w:eastAsia="es-CO"/>
        </w:rPr>
      </w:pPr>
      <w:ins w:id="433" w:author="Diany Lorena Hincapie Melo" w:date="2020-07-04T08:28:00Z">
        <w:r w:rsidRPr="00473655">
          <w:rPr>
            <w:color w:val="FF0000"/>
            <w:lang w:eastAsia="es-CO"/>
          </w:rPr>
          <w:t>Ver ilustración</w:t>
        </w:r>
      </w:ins>
      <w:ins w:id="434" w:author="Diany Lorena Hincapie Melo" w:date="2020-07-04T08:30:00Z">
        <w:r>
          <w:rPr>
            <w:color w:val="FF0000"/>
            <w:lang w:eastAsia="es-CO"/>
          </w:rPr>
          <w:t xml:space="preserve"> tal e ilustración</w:t>
        </w:r>
      </w:ins>
      <w:ins w:id="435" w:author="Diany Lorena Hincapie Melo" w:date="2020-07-04T08:28:00Z">
        <w:r w:rsidRPr="00473655">
          <w:rPr>
            <w:color w:val="FF0000"/>
            <w:lang w:eastAsia="es-CO"/>
          </w:rPr>
          <w:t xml:space="preserve"> tal del importador, ver ilustración tal </w:t>
        </w:r>
      </w:ins>
      <w:ins w:id="436" w:author="Diany Lorena Hincapie Melo" w:date="2020-07-04T08:30:00Z">
        <w:r>
          <w:rPr>
            <w:color w:val="FF0000"/>
            <w:lang w:eastAsia="es-CO"/>
          </w:rPr>
          <w:t xml:space="preserve">e ilustración tal </w:t>
        </w:r>
      </w:ins>
      <w:ins w:id="437" w:author="Diany Lorena Hincapie Melo" w:date="2020-07-04T08:28:00Z">
        <w:r w:rsidRPr="00473655">
          <w:rPr>
            <w:color w:val="FF0000"/>
            <w:lang w:eastAsia="es-CO"/>
          </w:rPr>
          <w:t xml:space="preserve">del funcional </w:t>
        </w:r>
      </w:ins>
      <w:ins w:id="438" w:author="Diany Lorena Hincapie Melo" w:date="2020-07-04T08:29:00Z">
        <w:r>
          <w:rPr>
            <w:color w:val="FF0000"/>
            <w:lang w:eastAsia="es-CO"/>
          </w:rPr>
          <w:t>de</w:t>
        </w:r>
      </w:ins>
      <w:ins w:id="439" w:author="Diany Lorena Hincapie Melo" w:date="2020-07-04T08:30:00Z">
        <w:r>
          <w:rPr>
            <w:color w:val="FF0000"/>
            <w:lang w:eastAsia="es-CO"/>
          </w:rPr>
          <w:t xml:space="preserve"> los pines</w:t>
        </w:r>
      </w:ins>
      <w:ins w:id="440" w:author="Diany Lorena Hincapie Melo" w:date="2020-07-04T08:28:00Z">
        <w:r w:rsidRPr="00473655">
          <w:rPr>
            <w:color w:val="FF0000"/>
            <w:lang w:eastAsia="es-CO"/>
          </w:rPr>
          <w:t>.</w:t>
        </w:r>
      </w:ins>
    </w:p>
    <w:p w14:paraId="48F0C1E4" w14:textId="6C86C839" w:rsidR="00C404B7" w:rsidRDefault="00C404B7" w:rsidP="00C404B7">
      <w:pPr>
        <w:pStyle w:val="Sinespaciado"/>
        <w:spacing w:line="480" w:lineRule="auto"/>
        <w:rPr>
          <w:ins w:id="441" w:author="Diany Lorena Hincapie Melo" w:date="2020-07-04T08:30:00Z"/>
        </w:rPr>
      </w:pPr>
    </w:p>
    <w:p w14:paraId="09BC1C6F" w14:textId="0AFA6256" w:rsidR="00C404B7" w:rsidRDefault="00C404B7" w:rsidP="00C404B7">
      <w:pPr>
        <w:pStyle w:val="Sinespaciado"/>
        <w:spacing w:line="480" w:lineRule="auto"/>
        <w:rPr>
          <w:ins w:id="442" w:author="Diany Lorena Hincapie Melo" w:date="2020-07-04T08:30:00Z"/>
        </w:rPr>
      </w:pPr>
      <w:ins w:id="443" w:author="Diany Lorena Hincapie Melo" w:date="2020-07-04T08:31:00Z">
        <w:r>
          <w:rPr>
            <w:noProof/>
            <w:lang w:eastAsia="es-CO"/>
          </w:rPr>
          <w:lastRenderedPageBreak/>
          <w:drawing>
            <wp:anchor distT="0" distB="0" distL="114300" distR="114300" simplePos="0" relativeHeight="251810816" behindDoc="0" locked="0" layoutInCell="1" allowOverlap="1" wp14:anchorId="400C8DE5" wp14:editId="35BBB31C">
              <wp:simplePos x="0" y="0"/>
              <wp:positionH relativeFrom="margin">
                <wp:align>right</wp:align>
              </wp:positionH>
              <wp:positionV relativeFrom="paragraph">
                <wp:posOffset>-15875</wp:posOffset>
              </wp:positionV>
              <wp:extent cx="5476875" cy="1266825"/>
              <wp:effectExtent l="0" t="0" r="9525" b="9525"/>
              <wp:wrapNone/>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76875" cy="1266825"/>
                      </a:xfrm>
                      <a:prstGeom prst="rect">
                        <a:avLst/>
                      </a:prstGeom>
                      <a:noFill/>
                      <a:ln>
                        <a:noFill/>
                      </a:ln>
                    </pic:spPr>
                  </pic:pic>
                </a:graphicData>
              </a:graphic>
              <wp14:sizeRelH relativeFrom="page">
                <wp14:pctWidth>0</wp14:pctWidth>
              </wp14:sizeRelH>
              <wp14:sizeRelV relativeFrom="page">
                <wp14:pctHeight>0</wp14:pctHeight>
              </wp14:sizeRelV>
            </wp:anchor>
          </w:drawing>
        </w:r>
      </w:ins>
    </w:p>
    <w:p w14:paraId="3A84537D" w14:textId="0183AF37" w:rsidR="00C404B7" w:rsidRDefault="00C404B7" w:rsidP="00C404B7">
      <w:pPr>
        <w:pStyle w:val="Sinespaciado"/>
        <w:spacing w:line="480" w:lineRule="auto"/>
        <w:rPr>
          <w:ins w:id="444" w:author="Diany Lorena Hincapie Melo" w:date="2020-07-04T08:30:00Z"/>
        </w:rPr>
      </w:pPr>
    </w:p>
    <w:p w14:paraId="33E58B6D" w14:textId="0822A227" w:rsidR="00C404B7" w:rsidRDefault="00C404B7" w:rsidP="00C404B7">
      <w:pPr>
        <w:pStyle w:val="Sinespaciado"/>
        <w:spacing w:line="480" w:lineRule="auto"/>
        <w:rPr>
          <w:ins w:id="445" w:author="Diany Lorena Hincapie Melo" w:date="2020-07-04T08:30:00Z"/>
        </w:rPr>
      </w:pPr>
    </w:p>
    <w:p w14:paraId="33B37112" w14:textId="7CD30CA3" w:rsidR="00C404B7" w:rsidRDefault="00C404B7" w:rsidP="00C404B7">
      <w:pPr>
        <w:pStyle w:val="Sinespaciado"/>
        <w:spacing w:line="480" w:lineRule="auto"/>
        <w:rPr>
          <w:ins w:id="446" w:author="Diany Lorena Hincapie Melo" w:date="2020-07-04T08:31:00Z"/>
        </w:rPr>
      </w:pPr>
    </w:p>
    <w:p w14:paraId="4798D6C1" w14:textId="0D8EC77E" w:rsidR="00C404B7" w:rsidRDefault="00F24CEF" w:rsidP="00C404B7">
      <w:pPr>
        <w:pStyle w:val="Sinespaciado"/>
        <w:spacing w:line="480" w:lineRule="auto"/>
        <w:rPr>
          <w:ins w:id="447" w:author="Diany Lorena Hincapie Melo" w:date="2020-07-04T08:31:00Z"/>
        </w:rPr>
      </w:pPr>
      <w:ins w:id="448" w:author="Diany Lorena Hincapie Melo" w:date="2020-07-04T08:32:00Z">
        <w:r>
          <w:rPr>
            <w:noProof/>
            <w:lang w:eastAsia="es-CO"/>
          </w:rPr>
          <w:drawing>
            <wp:anchor distT="0" distB="0" distL="114300" distR="114300" simplePos="0" relativeHeight="251811840" behindDoc="0" locked="0" layoutInCell="1" allowOverlap="1" wp14:anchorId="57966866" wp14:editId="3987F215">
              <wp:simplePos x="0" y="0"/>
              <wp:positionH relativeFrom="margin">
                <wp:align>center</wp:align>
              </wp:positionH>
              <wp:positionV relativeFrom="paragraph">
                <wp:posOffset>325120</wp:posOffset>
              </wp:positionV>
              <wp:extent cx="4000500" cy="1133475"/>
              <wp:effectExtent l="0" t="0" r="0" b="9525"/>
              <wp:wrapNone/>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000500" cy="1133475"/>
                      </a:xfrm>
                      <a:prstGeom prst="rect">
                        <a:avLst/>
                      </a:prstGeom>
                      <a:noFill/>
                      <a:ln>
                        <a:noFill/>
                      </a:ln>
                    </pic:spPr>
                  </pic:pic>
                </a:graphicData>
              </a:graphic>
              <wp14:sizeRelH relativeFrom="page">
                <wp14:pctWidth>0</wp14:pctWidth>
              </wp14:sizeRelH>
              <wp14:sizeRelV relativeFrom="page">
                <wp14:pctHeight>0</wp14:pctHeight>
              </wp14:sizeRelV>
            </wp:anchor>
          </w:drawing>
        </w:r>
      </w:ins>
    </w:p>
    <w:p w14:paraId="644C314B" w14:textId="781660DC" w:rsidR="00C404B7" w:rsidRDefault="00C404B7">
      <w:pPr>
        <w:pStyle w:val="Sinespaciado"/>
        <w:spacing w:line="480" w:lineRule="auto"/>
        <w:rPr>
          <w:ins w:id="449" w:author="Diany Lorena Hincapie Melo" w:date="2020-07-04T08:22:00Z"/>
        </w:rPr>
        <w:pPrChange w:id="450" w:author="Diany Lorena Hincapie Melo" w:date="2020-07-04T08:25:00Z">
          <w:pPr>
            <w:pStyle w:val="Sinespaciado"/>
          </w:pPr>
        </w:pPrChange>
      </w:pPr>
    </w:p>
    <w:p w14:paraId="7405D5F8" w14:textId="1B94C01A" w:rsidR="00C404B7" w:rsidRDefault="00C404B7" w:rsidP="00C404B7">
      <w:pPr>
        <w:pStyle w:val="Sinespaciado"/>
        <w:rPr>
          <w:ins w:id="451" w:author="Diany Lorena Hincapie Melo" w:date="2020-07-04T08:33:00Z"/>
        </w:rPr>
      </w:pPr>
    </w:p>
    <w:p w14:paraId="349A662F" w14:textId="71005FCE" w:rsidR="00F24CEF" w:rsidRDefault="00F24CEF" w:rsidP="00C404B7">
      <w:pPr>
        <w:pStyle w:val="Sinespaciado"/>
        <w:rPr>
          <w:ins w:id="452" w:author="Diany Lorena Hincapie Melo" w:date="2020-07-04T08:33:00Z"/>
        </w:rPr>
      </w:pPr>
    </w:p>
    <w:p w14:paraId="54A9D9EE" w14:textId="38F8D9CD" w:rsidR="00F24CEF" w:rsidRDefault="00F24CEF" w:rsidP="00C404B7">
      <w:pPr>
        <w:pStyle w:val="Sinespaciado"/>
        <w:rPr>
          <w:ins w:id="453" w:author="Diany Lorena Hincapie Melo" w:date="2020-07-04T08:33:00Z"/>
        </w:rPr>
      </w:pPr>
    </w:p>
    <w:p w14:paraId="73E3BC06" w14:textId="77F91ACD" w:rsidR="00F24CEF" w:rsidRDefault="00F24CEF" w:rsidP="00C404B7">
      <w:pPr>
        <w:pStyle w:val="Sinespaciado"/>
        <w:rPr>
          <w:ins w:id="454" w:author="Diany Lorena Hincapie Melo" w:date="2020-07-04T08:33:00Z"/>
        </w:rPr>
      </w:pPr>
    </w:p>
    <w:p w14:paraId="5FB09055" w14:textId="53E8CB18" w:rsidR="00F24CEF" w:rsidRDefault="00F24CEF" w:rsidP="00C404B7">
      <w:pPr>
        <w:pStyle w:val="Sinespaciado"/>
        <w:rPr>
          <w:ins w:id="455" w:author="Diany Lorena Hincapie Melo" w:date="2020-07-04T08:33:00Z"/>
        </w:rPr>
      </w:pPr>
    </w:p>
    <w:p w14:paraId="30CAAE6B" w14:textId="525382D9" w:rsidR="00F24CEF" w:rsidRDefault="00F24CEF" w:rsidP="00C404B7">
      <w:pPr>
        <w:pStyle w:val="Sinespaciado"/>
        <w:rPr>
          <w:ins w:id="456" w:author="Diany Lorena Hincapie Melo" w:date="2020-07-04T08:33:00Z"/>
        </w:rPr>
      </w:pPr>
    </w:p>
    <w:p w14:paraId="7FD6A64A" w14:textId="0E2BB8D9" w:rsidR="00F24CEF" w:rsidRDefault="00F24CEF" w:rsidP="00C404B7">
      <w:pPr>
        <w:pStyle w:val="Sinespaciado"/>
        <w:rPr>
          <w:ins w:id="457" w:author="Diany Lorena Hincapie Melo" w:date="2020-07-04T08:33:00Z"/>
        </w:rPr>
      </w:pPr>
    </w:p>
    <w:p w14:paraId="367963F3" w14:textId="6CB9CA5A" w:rsidR="00F24CEF" w:rsidRDefault="00F24CEF" w:rsidP="00C404B7">
      <w:pPr>
        <w:pStyle w:val="Sinespaciado"/>
        <w:rPr>
          <w:ins w:id="458" w:author="Diany Lorena Hincapie Melo" w:date="2020-07-04T08:33:00Z"/>
        </w:rPr>
      </w:pPr>
      <w:ins w:id="459" w:author="Diany Lorena Hincapie Melo" w:date="2020-07-04T08:33:00Z">
        <w:r>
          <w:rPr>
            <w:noProof/>
            <w:lang w:eastAsia="es-CO"/>
          </w:rPr>
          <w:drawing>
            <wp:anchor distT="0" distB="0" distL="114300" distR="114300" simplePos="0" relativeHeight="251812864" behindDoc="0" locked="0" layoutInCell="1" allowOverlap="1" wp14:anchorId="280213E1" wp14:editId="7A5B459E">
              <wp:simplePos x="0" y="0"/>
              <wp:positionH relativeFrom="margin">
                <wp:align>center</wp:align>
              </wp:positionH>
              <wp:positionV relativeFrom="paragraph">
                <wp:posOffset>6985</wp:posOffset>
              </wp:positionV>
              <wp:extent cx="3762375" cy="923925"/>
              <wp:effectExtent l="0" t="0" r="9525" b="9525"/>
              <wp:wrapNone/>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762375" cy="923925"/>
                      </a:xfrm>
                      <a:prstGeom prst="rect">
                        <a:avLst/>
                      </a:prstGeom>
                      <a:noFill/>
                      <a:ln>
                        <a:noFill/>
                      </a:ln>
                    </pic:spPr>
                  </pic:pic>
                </a:graphicData>
              </a:graphic>
              <wp14:sizeRelH relativeFrom="page">
                <wp14:pctWidth>0</wp14:pctWidth>
              </wp14:sizeRelH>
              <wp14:sizeRelV relativeFrom="page">
                <wp14:pctHeight>0</wp14:pctHeight>
              </wp14:sizeRelV>
            </wp:anchor>
          </w:drawing>
        </w:r>
      </w:ins>
    </w:p>
    <w:p w14:paraId="0B3B6DAC" w14:textId="4081D131" w:rsidR="00F24CEF" w:rsidRDefault="00F24CEF" w:rsidP="00C404B7">
      <w:pPr>
        <w:pStyle w:val="Sinespaciado"/>
        <w:rPr>
          <w:ins w:id="460" w:author="Diany Lorena Hincapie Melo" w:date="2020-07-04T08:33:00Z"/>
        </w:rPr>
      </w:pPr>
    </w:p>
    <w:p w14:paraId="3085AD16" w14:textId="5C711A02" w:rsidR="00F24CEF" w:rsidRDefault="00F24CEF" w:rsidP="00C404B7">
      <w:pPr>
        <w:pStyle w:val="Sinespaciado"/>
        <w:rPr>
          <w:ins w:id="461" w:author="Diany Lorena Hincapie Melo" w:date="2020-07-04T08:34:00Z"/>
        </w:rPr>
      </w:pPr>
    </w:p>
    <w:p w14:paraId="79FFA79F" w14:textId="2591B723" w:rsidR="00F24CEF" w:rsidRDefault="00F24CEF" w:rsidP="00C404B7">
      <w:pPr>
        <w:pStyle w:val="Sinespaciado"/>
        <w:rPr>
          <w:ins w:id="462" w:author="Diany Lorena Hincapie Melo" w:date="2020-07-04T08:34:00Z"/>
        </w:rPr>
      </w:pPr>
    </w:p>
    <w:p w14:paraId="622B87A3" w14:textId="3AFF74D2" w:rsidR="00F24CEF" w:rsidRDefault="00F24CEF" w:rsidP="00C404B7">
      <w:pPr>
        <w:pStyle w:val="Sinespaciado"/>
        <w:rPr>
          <w:ins w:id="463" w:author="Diany Lorena Hincapie Melo" w:date="2020-07-04T08:34:00Z"/>
        </w:rPr>
      </w:pPr>
    </w:p>
    <w:p w14:paraId="753178BF" w14:textId="05F23D23" w:rsidR="00F24CEF" w:rsidRDefault="00F24CEF" w:rsidP="00C404B7">
      <w:pPr>
        <w:pStyle w:val="Sinespaciado"/>
        <w:rPr>
          <w:ins w:id="464" w:author="Diany Lorena Hincapie Melo" w:date="2020-07-04T08:34:00Z"/>
        </w:rPr>
      </w:pPr>
    </w:p>
    <w:p w14:paraId="7720E271" w14:textId="04F03638" w:rsidR="00F24CEF" w:rsidRDefault="00F24CEF">
      <w:pPr>
        <w:pStyle w:val="Sinespaciado"/>
        <w:ind w:firstLine="0"/>
        <w:rPr>
          <w:ins w:id="465" w:author="Diany Lorena Hincapie Melo" w:date="2020-07-04T08:36:00Z"/>
        </w:rPr>
        <w:pPrChange w:id="466" w:author="Diany Lorena Hincapie Melo" w:date="2020-07-04T08:38:00Z">
          <w:pPr>
            <w:pStyle w:val="Sinespaciado"/>
          </w:pPr>
        </w:pPrChange>
      </w:pPr>
    </w:p>
    <w:p w14:paraId="4CE5F58B" w14:textId="5CD6C9FD" w:rsidR="00F24CEF" w:rsidRDefault="00F24CEF" w:rsidP="00C404B7">
      <w:pPr>
        <w:pStyle w:val="Sinespaciado"/>
        <w:rPr>
          <w:ins w:id="467" w:author="Diany Lorena Hincapie Melo" w:date="2020-07-04T08:36:00Z"/>
        </w:rPr>
      </w:pPr>
    </w:p>
    <w:p w14:paraId="60E984CC" w14:textId="472E7944" w:rsidR="00F24CEF" w:rsidRDefault="00F24CEF" w:rsidP="00C404B7">
      <w:pPr>
        <w:pStyle w:val="Sinespaciado"/>
        <w:rPr>
          <w:ins w:id="468" w:author="Diany Lorena Hincapie Melo" w:date="2020-07-04T08:36:00Z"/>
        </w:rPr>
      </w:pPr>
      <w:ins w:id="469" w:author="Diany Lorena Hincapie Melo" w:date="2020-07-04T08:36:00Z">
        <w:r>
          <w:rPr>
            <w:noProof/>
            <w:lang w:eastAsia="es-CO"/>
          </w:rPr>
          <w:drawing>
            <wp:anchor distT="0" distB="0" distL="114300" distR="114300" simplePos="0" relativeHeight="251813888" behindDoc="0" locked="0" layoutInCell="1" allowOverlap="1" wp14:anchorId="16FB1D77" wp14:editId="46795BCF">
              <wp:simplePos x="0" y="0"/>
              <wp:positionH relativeFrom="margin">
                <wp:align>left</wp:align>
              </wp:positionH>
              <wp:positionV relativeFrom="paragraph">
                <wp:posOffset>1905</wp:posOffset>
              </wp:positionV>
              <wp:extent cx="5581650" cy="1038225"/>
              <wp:effectExtent l="0" t="0" r="0" b="9525"/>
              <wp:wrapNone/>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581650" cy="1038225"/>
                      </a:xfrm>
                      <a:prstGeom prst="rect">
                        <a:avLst/>
                      </a:prstGeom>
                      <a:noFill/>
                      <a:ln>
                        <a:noFill/>
                      </a:ln>
                    </pic:spPr>
                  </pic:pic>
                </a:graphicData>
              </a:graphic>
              <wp14:sizeRelH relativeFrom="page">
                <wp14:pctWidth>0</wp14:pctWidth>
              </wp14:sizeRelH>
              <wp14:sizeRelV relativeFrom="page">
                <wp14:pctHeight>0</wp14:pctHeight>
              </wp14:sizeRelV>
            </wp:anchor>
          </w:drawing>
        </w:r>
      </w:ins>
    </w:p>
    <w:p w14:paraId="69A23109" w14:textId="0E4020EE" w:rsidR="00F24CEF" w:rsidRDefault="00F24CEF" w:rsidP="00C404B7">
      <w:pPr>
        <w:pStyle w:val="Sinespaciado"/>
        <w:rPr>
          <w:ins w:id="470" w:author="Diany Lorena Hincapie Melo" w:date="2020-07-04T08:36:00Z"/>
        </w:rPr>
      </w:pPr>
    </w:p>
    <w:p w14:paraId="4D3C0B33" w14:textId="7E60A7D1" w:rsidR="00F24CEF" w:rsidRDefault="00F24CEF" w:rsidP="00C404B7">
      <w:pPr>
        <w:pStyle w:val="Sinespaciado"/>
        <w:rPr>
          <w:ins w:id="471" w:author="Diany Lorena Hincapie Melo" w:date="2020-07-04T08:36:00Z"/>
        </w:rPr>
      </w:pPr>
    </w:p>
    <w:p w14:paraId="292854F6" w14:textId="77777777" w:rsidR="00F24CEF" w:rsidRDefault="00F24CEF" w:rsidP="00C404B7">
      <w:pPr>
        <w:pStyle w:val="Sinespaciado"/>
        <w:rPr>
          <w:ins w:id="472" w:author="Diany Lorena Hincapie Melo" w:date="2020-07-04T08:34:00Z"/>
        </w:rPr>
      </w:pPr>
    </w:p>
    <w:p w14:paraId="533E7E64" w14:textId="7F06E93B" w:rsidR="00F24CEF" w:rsidRDefault="00F24CEF" w:rsidP="00C404B7">
      <w:pPr>
        <w:pStyle w:val="Sinespaciado"/>
        <w:rPr>
          <w:ins w:id="473" w:author="Diany Lorena Hincapie Melo" w:date="2020-07-04T08:34:00Z"/>
        </w:rPr>
      </w:pPr>
    </w:p>
    <w:p w14:paraId="1A9FE60A" w14:textId="6998B6AD" w:rsidR="00F24CEF" w:rsidRDefault="00F24CEF" w:rsidP="00C404B7">
      <w:pPr>
        <w:pStyle w:val="Sinespaciado"/>
        <w:rPr>
          <w:ins w:id="474" w:author="Diany Lorena Hincapie Melo" w:date="2020-07-04T08:33:00Z"/>
        </w:rPr>
      </w:pPr>
    </w:p>
    <w:p w14:paraId="302251FB" w14:textId="0EF65044" w:rsidR="00F24CEF" w:rsidRDefault="00F24CEF" w:rsidP="00C404B7">
      <w:pPr>
        <w:pStyle w:val="Sinespaciado"/>
        <w:rPr>
          <w:ins w:id="475" w:author="Diany Lorena Hincapie Melo" w:date="2020-07-04T08:33:00Z"/>
        </w:rPr>
      </w:pPr>
    </w:p>
    <w:p w14:paraId="07A3A4B0" w14:textId="0F74A206" w:rsidR="00F24CEF" w:rsidRDefault="00F24CEF" w:rsidP="00C404B7">
      <w:pPr>
        <w:pStyle w:val="Sinespaciado"/>
        <w:rPr>
          <w:ins w:id="476" w:author="Diany Lorena Hincapie Melo" w:date="2020-07-04T08:36:00Z"/>
        </w:rPr>
      </w:pPr>
    </w:p>
    <w:p w14:paraId="107BE26A" w14:textId="370FC71A" w:rsidR="00F24CEF" w:rsidRDefault="00F24CEF" w:rsidP="00F24CEF">
      <w:pPr>
        <w:pStyle w:val="Sinespaciado"/>
        <w:spacing w:line="480" w:lineRule="auto"/>
        <w:rPr>
          <w:ins w:id="477" w:author="Diany Lorena Hincapie Melo" w:date="2020-07-04T08:37:00Z"/>
          <w:color w:val="FF0000"/>
          <w:lang w:eastAsia="es-CO"/>
        </w:rPr>
      </w:pPr>
      <w:ins w:id="478" w:author="Diany Lorena Hincapie Melo" w:date="2020-07-04T08:37:00Z">
        <w:r>
          <w:rPr>
            <w:noProof/>
            <w:color w:val="FF0000"/>
            <w:lang w:eastAsia="es-CO"/>
          </w:rPr>
          <w:drawing>
            <wp:anchor distT="0" distB="0" distL="114300" distR="114300" simplePos="0" relativeHeight="251814912" behindDoc="0" locked="0" layoutInCell="1" allowOverlap="1" wp14:anchorId="217D51CC" wp14:editId="7DDD3EEF">
              <wp:simplePos x="0" y="0"/>
              <wp:positionH relativeFrom="margin">
                <wp:align>center</wp:align>
              </wp:positionH>
              <wp:positionV relativeFrom="paragraph">
                <wp:posOffset>581025</wp:posOffset>
              </wp:positionV>
              <wp:extent cx="4781550" cy="1571625"/>
              <wp:effectExtent l="0" t="0" r="0" b="9525"/>
              <wp:wrapNone/>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781550" cy="1571625"/>
                      </a:xfrm>
                      <a:prstGeom prst="rect">
                        <a:avLst/>
                      </a:prstGeom>
                      <a:noFill/>
                      <a:ln>
                        <a:noFill/>
                      </a:ln>
                    </pic:spPr>
                  </pic:pic>
                </a:graphicData>
              </a:graphic>
              <wp14:sizeRelH relativeFrom="page">
                <wp14:pctWidth>0</wp14:pctWidth>
              </wp14:sizeRelH>
              <wp14:sizeRelV relativeFrom="page">
                <wp14:pctHeight>0</wp14:pctHeight>
              </wp14:sizeRelV>
            </wp:anchor>
          </w:drawing>
        </w:r>
      </w:ins>
      <w:ins w:id="479" w:author="Diany Lorena Hincapie Melo" w:date="2020-07-04T08:36:00Z">
        <w:r w:rsidRPr="00473655">
          <w:rPr>
            <w:color w:val="FF0000"/>
            <w:lang w:eastAsia="es-CO"/>
          </w:rPr>
          <w:t xml:space="preserve">Ver ilustración tal del importador, ver ilustración tal del funcional </w:t>
        </w:r>
        <w:r>
          <w:rPr>
            <w:color w:val="FF0000"/>
            <w:lang w:eastAsia="es-CO"/>
          </w:rPr>
          <w:t xml:space="preserve">del conversor </w:t>
        </w:r>
      </w:ins>
      <w:ins w:id="480" w:author="Diany Lorena Hincapie Melo" w:date="2020-07-04T08:37:00Z">
        <w:r>
          <w:rPr>
            <w:color w:val="FF0000"/>
            <w:lang w:eastAsia="es-CO"/>
          </w:rPr>
          <w:t>análogo digital.</w:t>
        </w:r>
      </w:ins>
    </w:p>
    <w:p w14:paraId="6229D5D7" w14:textId="7DD19CFE" w:rsidR="00F24CEF" w:rsidRDefault="00F24CEF" w:rsidP="00F24CEF">
      <w:pPr>
        <w:pStyle w:val="Sinespaciado"/>
        <w:spacing w:line="480" w:lineRule="auto"/>
        <w:rPr>
          <w:ins w:id="481" w:author="Diany Lorena Hincapie Melo" w:date="2020-07-04T08:37:00Z"/>
          <w:color w:val="FF0000"/>
          <w:lang w:eastAsia="es-CO"/>
        </w:rPr>
      </w:pPr>
    </w:p>
    <w:p w14:paraId="0F514FFF" w14:textId="3D76AECC" w:rsidR="00F24CEF" w:rsidRDefault="00F24CEF" w:rsidP="00F24CEF">
      <w:pPr>
        <w:pStyle w:val="Sinespaciado"/>
        <w:spacing w:line="480" w:lineRule="auto"/>
        <w:rPr>
          <w:ins w:id="482" w:author="Diany Lorena Hincapie Melo" w:date="2020-07-04T08:37:00Z"/>
          <w:color w:val="FF0000"/>
          <w:lang w:eastAsia="es-CO"/>
        </w:rPr>
      </w:pPr>
    </w:p>
    <w:p w14:paraId="0D1C94B1" w14:textId="2BC44678" w:rsidR="00F24CEF" w:rsidRDefault="00F24CEF" w:rsidP="00F24CEF">
      <w:pPr>
        <w:pStyle w:val="Sinespaciado"/>
        <w:spacing w:line="480" w:lineRule="auto"/>
        <w:rPr>
          <w:ins w:id="483" w:author="Diany Lorena Hincapie Melo" w:date="2020-07-04T08:38:00Z"/>
          <w:color w:val="FF0000"/>
          <w:lang w:eastAsia="es-CO"/>
        </w:rPr>
      </w:pPr>
    </w:p>
    <w:p w14:paraId="23D035F3" w14:textId="0CC596E7" w:rsidR="00F24CEF" w:rsidRDefault="00F24CEF" w:rsidP="00F24CEF">
      <w:pPr>
        <w:pStyle w:val="Sinespaciado"/>
        <w:spacing w:line="480" w:lineRule="auto"/>
        <w:rPr>
          <w:ins w:id="484" w:author="Diany Lorena Hincapie Melo" w:date="2020-07-04T08:38:00Z"/>
          <w:color w:val="FF0000"/>
          <w:lang w:eastAsia="es-CO"/>
        </w:rPr>
      </w:pPr>
    </w:p>
    <w:p w14:paraId="133ADB9C" w14:textId="5407B248" w:rsidR="00F24CEF" w:rsidRDefault="00F24CEF" w:rsidP="00F24CEF">
      <w:pPr>
        <w:pStyle w:val="Sinespaciado"/>
        <w:spacing w:line="480" w:lineRule="auto"/>
        <w:rPr>
          <w:ins w:id="485" w:author="Diany Lorena Hincapie Melo" w:date="2020-07-04T08:38:00Z"/>
          <w:color w:val="FF0000"/>
          <w:lang w:eastAsia="es-CO"/>
        </w:rPr>
      </w:pPr>
    </w:p>
    <w:p w14:paraId="464F605A" w14:textId="4FAA1736" w:rsidR="00F24CEF" w:rsidRDefault="00F24CEF" w:rsidP="00F24CEF">
      <w:pPr>
        <w:pStyle w:val="Sinespaciado"/>
        <w:spacing w:line="480" w:lineRule="auto"/>
        <w:rPr>
          <w:ins w:id="486" w:author="Diany Lorena Hincapie Melo" w:date="2020-07-04T08:38:00Z"/>
          <w:color w:val="FF0000"/>
          <w:lang w:eastAsia="es-CO"/>
        </w:rPr>
      </w:pPr>
      <w:ins w:id="487" w:author="Diany Lorena Hincapie Melo" w:date="2020-07-04T08:39:00Z">
        <w:r>
          <w:rPr>
            <w:noProof/>
            <w:color w:val="FF0000"/>
            <w:lang w:eastAsia="es-CO"/>
          </w:rPr>
          <w:lastRenderedPageBreak/>
          <w:drawing>
            <wp:anchor distT="0" distB="0" distL="114300" distR="114300" simplePos="0" relativeHeight="251815936" behindDoc="0" locked="0" layoutInCell="1" allowOverlap="1" wp14:anchorId="2F03E772" wp14:editId="043EE780">
              <wp:simplePos x="0" y="0"/>
              <wp:positionH relativeFrom="margin">
                <wp:align>right</wp:align>
              </wp:positionH>
              <wp:positionV relativeFrom="paragraph">
                <wp:posOffset>-15875</wp:posOffset>
              </wp:positionV>
              <wp:extent cx="5610225" cy="904875"/>
              <wp:effectExtent l="0" t="0" r="9525" b="9525"/>
              <wp:wrapNone/>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610225" cy="904875"/>
                      </a:xfrm>
                      <a:prstGeom prst="rect">
                        <a:avLst/>
                      </a:prstGeom>
                      <a:noFill/>
                      <a:ln>
                        <a:noFill/>
                      </a:ln>
                    </pic:spPr>
                  </pic:pic>
                </a:graphicData>
              </a:graphic>
              <wp14:sizeRelH relativeFrom="page">
                <wp14:pctWidth>0</wp14:pctWidth>
              </wp14:sizeRelH>
              <wp14:sizeRelV relativeFrom="page">
                <wp14:pctHeight>0</wp14:pctHeight>
              </wp14:sizeRelV>
            </wp:anchor>
          </w:drawing>
        </w:r>
      </w:ins>
    </w:p>
    <w:p w14:paraId="4C52644D" w14:textId="0FDEBB69" w:rsidR="00F24CEF" w:rsidRDefault="00F24CEF" w:rsidP="00F24CEF">
      <w:pPr>
        <w:pStyle w:val="Sinespaciado"/>
        <w:spacing w:line="480" w:lineRule="auto"/>
        <w:rPr>
          <w:ins w:id="488" w:author="Diany Lorena Hincapie Melo" w:date="2020-07-04T08:38:00Z"/>
          <w:color w:val="FF0000"/>
          <w:lang w:eastAsia="es-CO"/>
        </w:rPr>
      </w:pPr>
    </w:p>
    <w:p w14:paraId="6EC87206" w14:textId="1ACB49F1" w:rsidR="00F24CEF" w:rsidRDefault="00F24CEF" w:rsidP="00F24CEF">
      <w:pPr>
        <w:pStyle w:val="Sinespaciado"/>
        <w:spacing w:line="480" w:lineRule="auto"/>
        <w:rPr>
          <w:ins w:id="489" w:author="Diany Lorena Hincapie Melo" w:date="2020-07-04T08:38:00Z"/>
          <w:color w:val="FF0000"/>
          <w:lang w:eastAsia="es-CO"/>
        </w:rPr>
      </w:pPr>
    </w:p>
    <w:p w14:paraId="03E05C79" w14:textId="7C43CF72" w:rsidR="00F24CEF" w:rsidRDefault="00F24CEF" w:rsidP="00F24CEF">
      <w:pPr>
        <w:pStyle w:val="Sinespaciado"/>
        <w:spacing w:line="480" w:lineRule="auto"/>
        <w:rPr>
          <w:ins w:id="490" w:author="Diany Lorena Hincapie Melo" w:date="2020-07-04T08:39:00Z"/>
          <w:color w:val="FF0000"/>
          <w:lang w:eastAsia="es-CO"/>
        </w:rPr>
      </w:pPr>
    </w:p>
    <w:p w14:paraId="507A4039" w14:textId="7276F599" w:rsidR="00F24CEF" w:rsidRDefault="00F24CEF" w:rsidP="00F24CEF">
      <w:pPr>
        <w:pStyle w:val="Sinespaciado"/>
        <w:spacing w:line="480" w:lineRule="auto"/>
        <w:rPr>
          <w:ins w:id="491" w:author="Diany Lorena Hincapie Melo" w:date="2020-07-04T08:41:00Z"/>
          <w:color w:val="FF0000"/>
          <w:lang w:eastAsia="es-CO"/>
        </w:rPr>
      </w:pPr>
      <w:ins w:id="492" w:author="Diany Lorena Hincapie Melo" w:date="2020-07-04T08:41:00Z">
        <w:r>
          <w:rPr>
            <w:noProof/>
            <w:color w:val="FF0000"/>
            <w:lang w:eastAsia="es-CO"/>
          </w:rPr>
          <w:drawing>
            <wp:anchor distT="0" distB="0" distL="114300" distR="114300" simplePos="0" relativeHeight="251816960" behindDoc="0" locked="0" layoutInCell="1" allowOverlap="1" wp14:anchorId="45F9DF36" wp14:editId="58B8DC33">
              <wp:simplePos x="0" y="0"/>
              <wp:positionH relativeFrom="margin">
                <wp:align>center</wp:align>
              </wp:positionH>
              <wp:positionV relativeFrom="paragraph">
                <wp:posOffset>658495</wp:posOffset>
              </wp:positionV>
              <wp:extent cx="3638550" cy="1362075"/>
              <wp:effectExtent l="0" t="0" r="0" b="9525"/>
              <wp:wrapNone/>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638550" cy="1362075"/>
                      </a:xfrm>
                      <a:prstGeom prst="rect">
                        <a:avLst/>
                      </a:prstGeom>
                      <a:noFill/>
                      <a:ln>
                        <a:noFill/>
                      </a:ln>
                    </pic:spPr>
                  </pic:pic>
                </a:graphicData>
              </a:graphic>
              <wp14:sizeRelH relativeFrom="page">
                <wp14:pctWidth>0</wp14:pctWidth>
              </wp14:sizeRelH>
              <wp14:sizeRelV relativeFrom="page">
                <wp14:pctHeight>0</wp14:pctHeight>
              </wp14:sizeRelV>
            </wp:anchor>
          </w:drawing>
        </w:r>
      </w:ins>
      <w:ins w:id="493" w:author="Diany Lorena Hincapie Melo" w:date="2020-07-04T08:40:00Z">
        <w:r w:rsidRPr="00473655">
          <w:rPr>
            <w:color w:val="FF0000"/>
            <w:lang w:eastAsia="es-CO"/>
          </w:rPr>
          <w:t xml:space="preserve">Ver ilustración tal del importador, ver ilustración tal del </w:t>
        </w:r>
      </w:ins>
      <w:ins w:id="494" w:author="Diany Lorena Hincapie Melo" w:date="2020-07-04T08:41:00Z">
        <w:r>
          <w:rPr>
            <w:color w:val="FF0000"/>
            <w:lang w:eastAsia="es-CO"/>
          </w:rPr>
          <w:t>configurador y ver ilustracion tal del bloque extra</w:t>
        </w:r>
      </w:ins>
      <w:ins w:id="495" w:author="Diany Lorena Hincapie Melo" w:date="2020-07-04T08:40:00Z">
        <w:r w:rsidRPr="00473655">
          <w:rPr>
            <w:color w:val="FF0000"/>
            <w:lang w:eastAsia="es-CO"/>
          </w:rPr>
          <w:t xml:space="preserve"> </w:t>
        </w:r>
        <w:r>
          <w:rPr>
            <w:color w:val="FF0000"/>
            <w:lang w:eastAsia="es-CO"/>
          </w:rPr>
          <w:t xml:space="preserve">del </w:t>
        </w:r>
      </w:ins>
      <w:ins w:id="496" w:author="Diany Lorena Hincapie Melo" w:date="2020-07-04T08:41:00Z">
        <w:r>
          <w:rPr>
            <w:color w:val="FF0000"/>
            <w:lang w:eastAsia="es-CO"/>
          </w:rPr>
          <w:t>PWM.</w:t>
        </w:r>
      </w:ins>
    </w:p>
    <w:p w14:paraId="71B402DE" w14:textId="4A2116DD" w:rsidR="00F24CEF" w:rsidRDefault="00F24CEF" w:rsidP="00F24CEF">
      <w:pPr>
        <w:pStyle w:val="Sinespaciado"/>
        <w:spacing w:line="480" w:lineRule="auto"/>
        <w:rPr>
          <w:ins w:id="497" w:author="Diany Lorena Hincapie Melo" w:date="2020-07-04T08:39:00Z"/>
          <w:color w:val="FF0000"/>
          <w:lang w:eastAsia="es-CO"/>
        </w:rPr>
      </w:pPr>
    </w:p>
    <w:p w14:paraId="528AC30B" w14:textId="77777777" w:rsidR="00F24CEF" w:rsidRDefault="00F24CEF" w:rsidP="00F24CEF">
      <w:pPr>
        <w:pStyle w:val="Sinespaciado"/>
        <w:spacing w:line="480" w:lineRule="auto"/>
        <w:rPr>
          <w:ins w:id="498" w:author="Diany Lorena Hincapie Melo" w:date="2020-07-04T08:37:00Z"/>
          <w:color w:val="FF0000"/>
          <w:lang w:eastAsia="es-CO"/>
        </w:rPr>
      </w:pPr>
    </w:p>
    <w:p w14:paraId="197DE506" w14:textId="46E486D7" w:rsidR="00F24CEF" w:rsidRDefault="00F24CEF" w:rsidP="00F24CEF">
      <w:pPr>
        <w:pStyle w:val="Sinespaciado"/>
        <w:spacing w:line="480" w:lineRule="auto"/>
        <w:rPr>
          <w:ins w:id="499" w:author="Diany Lorena Hincapie Melo" w:date="2020-07-04T08:42:00Z"/>
          <w:color w:val="FF0000"/>
          <w:lang w:eastAsia="es-CO"/>
        </w:rPr>
      </w:pPr>
    </w:p>
    <w:p w14:paraId="4815B8AD" w14:textId="5E9EC679" w:rsidR="00F24CEF" w:rsidRDefault="00F24CEF" w:rsidP="00F24CEF">
      <w:pPr>
        <w:pStyle w:val="Sinespaciado"/>
        <w:spacing w:line="480" w:lineRule="auto"/>
        <w:rPr>
          <w:ins w:id="500" w:author="Diany Lorena Hincapie Melo" w:date="2020-07-04T08:42:00Z"/>
          <w:color w:val="FF0000"/>
          <w:lang w:eastAsia="es-CO"/>
        </w:rPr>
      </w:pPr>
    </w:p>
    <w:p w14:paraId="0C31061F" w14:textId="11635AD9" w:rsidR="00F24CEF" w:rsidRDefault="00F24CEF" w:rsidP="00F24CEF">
      <w:pPr>
        <w:pStyle w:val="Sinespaciado"/>
        <w:spacing w:line="480" w:lineRule="auto"/>
        <w:rPr>
          <w:ins w:id="501" w:author="Diany Lorena Hincapie Melo" w:date="2020-07-04T08:42:00Z"/>
          <w:color w:val="FF0000"/>
          <w:lang w:eastAsia="es-CO"/>
        </w:rPr>
      </w:pPr>
    </w:p>
    <w:p w14:paraId="440414B7" w14:textId="2BA0F3A3" w:rsidR="00F24CEF" w:rsidRDefault="00546CF2" w:rsidP="00F24CEF">
      <w:pPr>
        <w:pStyle w:val="Sinespaciado"/>
        <w:spacing w:line="480" w:lineRule="auto"/>
        <w:rPr>
          <w:ins w:id="502" w:author="Diany Lorena Hincapie Melo" w:date="2020-07-04T08:42:00Z"/>
          <w:color w:val="FF0000"/>
          <w:lang w:eastAsia="es-CO"/>
        </w:rPr>
      </w:pPr>
      <w:ins w:id="503" w:author="Diany Lorena Hincapie Melo" w:date="2020-07-04T08:43:00Z">
        <w:r>
          <w:rPr>
            <w:noProof/>
            <w:color w:val="FF0000"/>
            <w:lang w:eastAsia="es-CO"/>
          </w:rPr>
          <w:drawing>
            <wp:anchor distT="0" distB="0" distL="114300" distR="114300" simplePos="0" relativeHeight="251817984" behindDoc="0" locked="0" layoutInCell="1" allowOverlap="1" wp14:anchorId="64C3C10F" wp14:editId="57B472ED">
              <wp:simplePos x="0" y="0"/>
              <wp:positionH relativeFrom="margin">
                <wp:align>center</wp:align>
              </wp:positionH>
              <wp:positionV relativeFrom="paragraph">
                <wp:posOffset>196215</wp:posOffset>
              </wp:positionV>
              <wp:extent cx="4057650" cy="1152525"/>
              <wp:effectExtent l="0" t="0" r="0" b="9525"/>
              <wp:wrapNone/>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057650" cy="1152525"/>
                      </a:xfrm>
                      <a:prstGeom prst="rect">
                        <a:avLst/>
                      </a:prstGeom>
                      <a:noFill/>
                      <a:ln>
                        <a:noFill/>
                      </a:ln>
                    </pic:spPr>
                  </pic:pic>
                </a:graphicData>
              </a:graphic>
              <wp14:sizeRelH relativeFrom="page">
                <wp14:pctWidth>0</wp14:pctWidth>
              </wp14:sizeRelH>
              <wp14:sizeRelV relativeFrom="page">
                <wp14:pctHeight>0</wp14:pctHeight>
              </wp14:sizeRelV>
            </wp:anchor>
          </w:drawing>
        </w:r>
      </w:ins>
    </w:p>
    <w:p w14:paraId="4B5243BA" w14:textId="2DFD0193" w:rsidR="00F24CEF" w:rsidRDefault="00F24CEF" w:rsidP="00F24CEF">
      <w:pPr>
        <w:pStyle w:val="Sinespaciado"/>
        <w:spacing w:line="480" w:lineRule="auto"/>
        <w:rPr>
          <w:ins w:id="504" w:author="Diany Lorena Hincapie Melo" w:date="2020-07-04T08:42:00Z"/>
          <w:color w:val="FF0000"/>
          <w:lang w:eastAsia="es-CO"/>
        </w:rPr>
      </w:pPr>
    </w:p>
    <w:p w14:paraId="5E32376C" w14:textId="47850DF7" w:rsidR="00F24CEF" w:rsidRDefault="00F24CEF" w:rsidP="00F24CEF">
      <w:pPr>
        <w:pStyle w:val="Sinespaciado"/>
        <w:spacing w:line="480" w:lineRule="auto"/>
        <w:rPr>
          <w:ins w:id="505" w:author="Diany Lorena Hincapie Melo" w:date="2020-07-04T08:42:00Z"/>
          <w:color w:val="FF0000"/>
          <w:lang w:eastAsia="es-CO"/>
        </w:rPr>
      </w:pPr>
    </w:p>
    <w:p w14:paraId="56758D81" w14:textId="76C2605B" w:rsidR="00F24CEF" w:rsidRDefault="00F24CEF" w:rsidP="00F24CEF">
      <w:pPr>
        <w:pStyle w:val="Sinespaciado"/>
        <w:spacing w:line="480" w:lineRule="auto"/>
        <w:rPr>
          <w:ins w:id="506" w:author="Diany Lorena Hincapie Melo" w:date="2020-07-04T08:42:00Z"/>
          <w:color w:val="FF0000"/>
          <w:lang w:eastAsia="es-CO"/>
        </w:rPr>
      </w:pPr>
    </w:p>
    <w:p w14:paraId="19F782BD" w14:textId="07DFA591" w:rsidR="00F24CEF" w:rsidRDefault="00F24CEF" w:rsidP="00F24CEF">
      <w:pPr>
        <w:pStyle w:val="Sinespaciado"/>
        <w:spacing w:line="480" w:lineRule="auto"/>
        <w:rPr>
          <w:ins w:id="507" w:author="Diany Lorena Hincapie Melo" w:date="2020-07-04T08:43:00Z"/>
          <w:color w:val="FF0000"/>
          <w:lang w:eastAsia="es-CO"/>
        </w:rPr>
      </w:pPr>
    </w:p>
    <w:p w14:paraId="39E2DEF8" w14:textId="29DF5E8E" w:rsidR="00546CF2" w:rsidRDefault="00546CF2" w:rsidP="00F24CEF">
      <w:pPr>
        <w:pStyle w:val="Sinespaciado"/>
        <w:spacing w:line="480" w:lineRule="auto"/>
        <w:rPr>
          <w:ins w:id="508" w:author="Diany Lorena Hincapie Melo" w:date="2020-07-04T08:43:00Z"/>
          <w:color w:val="FF0000"/>
          <w:lang w:eastAsia="es-CO"/>
        </w:rPr>
      </w:pPr>
      <w:ins w:id="509" w:author="Diany Lorena Hincapie Melo" w:date="2020-07-04T08:44:00Z">
        <w:r>
          <w:rPr>
            <w:noProof/>
            <w:color w:val="FF0000"/>
            <w:lang w:eastAsia="es-CO"/>
          </w:rPr>
          <w:drawing>
            <wp:anchor distT="0" distB="0" distL="114300" distR="114300" simplePos="0" relativeHeight="251819008" behindDoc="0" locked="0" layoutInCell="1" allowOverlap="1" wp14:anchorId="2737A148" wp14:editId="793B2DDF">
              <wp:simplePos x="0" y="0"/>
              <wp:positionH relativeFrom="margin">
                <wp:align>center</wp:align>
              </wp:positionH>
              <wp:positionV relativeFrom="paragraph">
                <wp:posOffset>5715</wp:posOffset>
              </wp:positionV>
              <wp:extent cx="3267075" cy="885825"/>
              <wp:effectExtent l="0" t="0" r="9525" b="9525"/>
              <wp:wrapNone/>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267075" cy="885825"/>
                      </a:xfrm>
                      <a:prstGeom prst="rect">
                        <a:avLst/>
                      </a:prstGeom>
                      <a:noFill/>
                      <a:ln>
                        <a:noFill/>
                      </a:ln>
                    </pic:spPr>
                  </pic:pic>
                </a:graphicData>
              </a:graphic>
              <wp14:sizeRelH relativeFrom="page">
                <wp14:pctWidth>0</wp14:pctWidth>
              </wp14:sizeRelH>
              <wp14:sizeRelV relativeFrom="page">
                <wp14:pctHeight>0</wp14:pctHeight>
              </wp14:sizeRelV>
            </wp:anchor>
          </w:drawing>
        </w:r>
      </w:ins>
    </w:p>
    <w:p w14:paraId="7C835F9B" w14:textId="56F7A7DB" w:rsidR="00546CF2" w:rsidRDefault="00546CF2" w:rsidP="00F24CEF">
      <w:pPr>
        <w:pStyle w:val="Sinespaciado"/>
        <w:spacing w:line="480" w:lineRule="auto"/>
        <w:rPr>
          <w:ins w:id="510" w:author="Diany Lorena Hincapie Melo" w:date="2020-07-04T08:43:00Z"/>
          <w:color w:val="FF0000"/>
          <w:lang w:eastAsia="es-CO"/>
        </w:rPr>
      </w:pPr>
    </w:p>
    <w:p w14:paraId="75EF61C9" w14:textId="77777777" w:rsidR="00546CF2" w:rsidRDefault="00546CF2" w:rsidP="00F24CEF">
      <w:pPr>
        <w:pStyle w:val="Sinespaciado"/>
        <w:spacing w:line="480" w:lineRule="auto"/>
        <w:rPr>
          <w:ins w:id="511" w:author="Diany Lorena Hincapie Melo" w:date="2020-07-04T08:42:00Z"/>
          <w:color w:val="FF0000"/>
          <w:lang w:eastAsia="es-CO"/>
        </w:rPr>
      </w:pPr>
    </w:p>
    <w:p w14:paraId="2F232E3F" w14:textId="77777777" w:rsidR="00F24CEF" w:rsidRPr="00473655" w:rsidRDefault="00F24CEF" w:rsidP="00F24CEF">
      <w:pPr>
        <w:pStyle w:val="Sinespaciado"/>
        <w:spacing w:line="480" w:lineRule="auto"/>
        <w:jc w:val="left"/>
        <w:rPr>
          <w:ins w:id="512" w:author="Diany Lorena Hincapie Melo" w:date="2020-07-04T08:36:00Z"/>
          <w:color w:val="FF0000"/>
          <w:lang w:eastAsia="es-CO"/>
        </w:rPr>
      </w:pPr>
    </w:p>
    <w:p w14:paraId="53FEF7DB" w14:textId="77777777" w:rsidR="00F24CEF" w:rsidRDefault="00F24CEF" w:rsidP="00C404B7">
      <w:pPr>
        <w:pStyle w:val="Sinespaciado"/>
        <w:rPr>
          <w:ins w:id="513" w:author="Diany Lorena Hincapie Melo" w:date="2020-07-04T08:33:00Z"/>
        </w:rPr>
      </w:pPr>
    </w:p>
    <w:p w14:paraId="6E7738C9" w14:textId="77777777" w:rsidR="00F24CEF" w:rsidRPr="00C404B7" w:rsidRDefault="00F24CEF">
      <w:pPr>
        <w:pStyle w:val="Sinespaciado"/>
        <w:rPr>
          <w:ins w:id="514" w:author="Steven Ortiz" w:date="2020-07-03T19:51:00Z"/>
        </w:rPr>
      </w:pPr>
    </w:p>
    <w:p w14:paraId="70077AE0" w14:textId="4AA66533" w:rsidR="00862598" w:rsidRDefault="00862598">
      <w:pPr>
        <w:pStyle w:val="Ttulo3"/>
        <w:rPr>
          <w:ins w:id="515" w:author="Steven Ortiz" w:date="2020-07-03T19:51:00Z"/>
        </w:rPr>
        <w:pPrChange w:id="516" w:author="Steven Ortiz" w:date="2020-07-03T19:51:00Z">
          <w:pPr>
            <w:pStyle w:val="Sinespaciado"/>
          </w:pPr>
        </w:pPrChange>
      </w:pPr>
      <w:ins w:id="517" w:author="Steven Ortiz" w:date="2020-07-03T19:51:00Z">
        <w:r>
          <w:lastRenderedPageBreak/>
          <w:t>NeoPixel</w:t>
        </w:r>
      </w:ins>
    </w:p>
    <w:p w14:paraId="15307A9E" w14:textId="32FDD6C2" w:rsidR="00D57392" w:rsidRDefault="00862598">
      <w:pPr>
        <w:pStyle w:val="Sinespaciado"/>
        <w:spacing w:line="480" w:lineRule="auto"/>
        <w:rPr>
          <w:ins w:id="518" w:author="Steven Ortiz" w:date="2020-07-03T22:34:00Z"/>
          <w:lang w:eastAsia="es-CO"/>
        </w:rPr>
        <w:pPrChange w:id="519" w:author="Diany Lorena Hincapie Melo" w:date="2020-07-04T08:23:00Z">
          <w:pPr>
            <w:pStyle w:val="Sinespaciado"/>
            <w:spacing w:line="480" w:lineRule="auto"/>
            <w:ind w:left="1065" w:firstLine="0"/>
          </w:pPr>
        </w:pPrChange>
      </w:pPr>
      <w:ins w:id="520" w:author="Steven Ortiz" w:date="2020-07-03T19:54:00Z">
        <w:r>
          <w:t>Como parte visual se agreg</w:t>
        </w:r>
      </w:ins>
      <w:ins w:id="521" w:author="Steven Ortiz" w:date="2020-07-03T19:55:00Z">
        <w:r>
          <w:t xml:space="preserve">ó esta categoría </w:t>
        </w:r>
      </w:ins>
      <w:ins w:id="522" w:author="Steven Ortiz" w:date="2020-07-03T19:56:00Z">
        <w:r w:rsidR="00D57392">
          <w:t xml:space="preserve">para controlar los </w:t>
        </w:r>
        <w:r>
          <w:t xml:space="preserve">NeoPixel, </w:t>
        </w:r>
      </w:ins>
      <w:ins w:id="523" w:author="Steven Ortiz" w:date="2020-07-03T20:01:00Z">
        <w:r w:rsidR="00D57392">
          <w:rPr>
            <w:lang w:eastAsia="es-CO"/>
          </w:rPr>
          <w:t xml:space="preserve">estos son fabricados por Adafruit, y son diodos LED de tipo 5050 con un controlador WS2812 integrado en cada píxel </w:t>
        </w:r>
      </w:ins>
      <w:customXmlInsRangeStart w:id="524" w:author="Steven Ortiz" w:date="2020-07-03T20:01:00Z"/>
      <w:sdt>
        <w:sdtPr>
          <w:rPr>
            <w:lang w:eastAsia="es-CO"/>
          </w:rPr>
          <w:id w:val="-101567315"/>
          <w:citation/>
        </w:sdtPr>
        <w:sdtContent>
          <w:customXmlInsRangeEnd w:id="524"/>
          <w:ins w:id="525" w:author="Steven Ortiz" w:date="2020-07-03T20:01:00Z">
            <w:r w:rsidR="00D57392">
              <w:rPr>
                <w:lang w:eastAsia="es-CO"/>
              </w:rPr>
              <w:fldChar w:fldCharType="begin"/>
            </w:r>
            <w:r w:rsidR="00D57392">
              <w:rPr>
                <w:lang w:eastAsia="es-CO"/>
              </w:rPr>
              <w:instrText xml:space="preserve"> CITATION Bri \l 9226 </w:instrText>
            </w:r>
            <w:r w:rsidR="00D57392">
              <w:rPr>
                <w:lang w:eastAsia="es-CO"/>
              </w:rPr>
              <w:fldChar w:fldCharType="separate"/>
            </w:r>
            <w:r w:rsidR="00D57392">
              <w:rPr>
                <w:noProof/>
                <w:lang w:eastAsia="es-CO"/>
              </w:rPr>
              <w:t>(BricoGeek, s.f.)</w:t>
            </w:r>
            <w:r w:rsidR="00D57392">
              <w:rPr>
                <w:lang w:eastAsia="es-CO"/>
              </w:rPr>
              <w:fldChar w:fldCharType="end"/>
            </w:r>
          </w:ins>
          <w:customXmlInsRangeStart w:id="526" w:author="Steven Ortiz" w:date="2020-07-03T20:01:00Z"/>
        </w:sdtContent>
      </w:sdt>
      <w:customXmlInsRangeEnd w:id="526"/>
      <w:ins w:id="527" w:author="Steven Ortiz" w:date="2020-07-03T20:01:00Z">
        <w:r w:rsidR="00D57392">
          <w:rPr>
            <w:lang w:eastAsia="es-CO"/>
          </w:rPr>
          <w:t xml:space="preserve">, esto permite controlarlos mediante un solo hilo. </w:t>
        </w:r>
      </w:ins>
    </w:p>
    <w:p w14:paraId="60155B1B" w14:textId="00A9D33E" w:rsidR="00385660" w:rsidRPr="00C404B7" w:rsidRDefault="00385660">
      <w:pPr>
        <w:pStyle w:val="Sinespaciado"/>
        <w:spacing w:line="480" w:lineRule="auto"/>
        <w:rPr>
          <w:ins w:id="528" w:author="Steven Ortiz" w:date="2020-07-03T22:40:00Z"/>
          <w:color w:val="FF0000"/>
          <w:lang w:eastAsia="es-CO"/>
          <w:rPrChange w:id="529" w:author="Diany Lorena Hincapie Melo" w:date="2020-07-04T08:23:00Z">
            <w:rPr>
              <w:ins w:id="530" w:author="Steven Ortiz" w:date="2020-07-03T22:40:00Z"/>
              <w:lang w:eastAsia="es-CO"/>
            </w:rPr>
          </w:rPrChange>
        </w:rPr>
        <w:pPrChange w:id="531" w:author="Diany Lorena Hincapie Melo" w:date="2020-07-04T08:23:00Z">
          <w:pPr>
            <w:pStyle w:val="Sinespaciado"/>
            <w:spacing w:line="480" w:lineRule="auto"/>
            <w:ind w:left="1065" w:firstLine="0"/>
          </w:pPr>
        </w:pPrChange>
      </w:pPr>
      <w:ins w:id="532" w:author="Steven Ortiz" w:date="2020-07-03T22:34:00Z">
        <w:r w:rsidRPr="00C404B7">
          <w:rPr>
            <w:color w:val="FF0000"/>
            <w:lang w:eastAsia="es-CO"/>
            <w:rPrChange w:id="533" w:author="Diany Lorena Hincapie Melo" w:date="2020-07-04T08:23:00Z">
              <w:rPr>
                <w:lang w:eastAsia="es-CO"/>
              </w:rPr>
            </w:rPrChange>
          </w:rPr>
          <w:t xml:space="preserve">Ver ilustración tal del importador, ver ilustración tal del funcional y la ilustracion tal del extra del </w:t>
        </w:r>
        <w:r w:rsidR="00F96837" w:rsidRPr="00C404B7">
          <w:rPr>
            <w:color w:val="FF0000"/>
            <w:lang w:eastAsia="es-CO"/>
            <w:rPrChange w:id="534" w:author="Diany Lorena Hincapie Melo" w:date="2020-07-04T08:23:00Z">
              <w:rPr>
                <w:lang w:eastAsia="es-CO"/>
              </w:rPr>
            </w:rPrChange>
          </w:rPr>
          <w:t>NeoPixel</w:t>
        </w:r>
        <w:r w:rsidRPr="00C404B7">
          <w:rPr>
            <w:color w:val="FF0000"/>
            <w:lang w:eastAsia="es-CO"/>
            <w:rPrChange w:id="535" w:author="Diany Lorena Hincapie Melo" w:date="2020-07-04T08:23:00Z">
              <w:rPr>
                <w:lang w:eastAsia="es-CO"/>
              </w:rPr>
            </w:rPrChange>
          </w:rPr>
          <w:t>.</w:t>
        </w:r>
      </w:ins>
    </w:p>
    <w:p w14:paraId="66968C33" w14:textId="492568AF" w:rsidR="00F96837" w:rsidRDefault="00101CBB" w:rsidP="00385660">
      <w:pPr>
        <w:pStyle w:val="Sinespaciado"/>
        <w:spacing w:line="480" w:lineRule="auto"/>
        <w:ind w:left="1065" w:firstLine="0"/>
        <w:rPr>
          <w:ins w:id="536" w:author="Steven Ortiz" w:date="2020-07-03T22:40:00Z"/>
          <w:color w:val="FF0000"/>
          <w:lang w:eastAsia="es-CO"/>
        </w:rPr>
      </w:pPr>
      <w:ins w:id="537" w:author="Steven Ortiz" w:date="2020-07-03T22:40:00Z">
        <w:r>
          <w:rPr>
            <w:noProof/>
            <w:color w:val="FF0000"/>
            <w:lang w:eastAsia="es-CO"/>
          </w:rPr>
          <w:drawing>
            <wp:anchor distT="0" distB="0" distL="114300" distR="114300" simplePos="0" relativeHeight="251807744" behindDoc="0" locked="0" layoutInCell="1" allowOverlap="1" wp14:anchorId="2A3DC4A5" wp14:editId="3B2DEEBF">
              <wp:simplePos x="0" y="0"/>
              <wp:positionH relativeFrom="margin">
                <wp:align>right</wp:align>
              </wp:positionH>
              <wp:positionV relativeFrom="paragraph">
                <wp:posOffset>170815</wp:posOffset>
              </wp:positionV>
              <wp:extent cx="5610225" cy="1266825"/>
              <wp:effectExtent l="0" t="0" r="9525" b="9525"/>
              <wp:wrapNone/>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610225" cy="1266825"/>
                      </a:xfrm>
                      <a:prstGeom prst="rect">
                        <a:avLst/>
                      </a:prstGeom>
                      <a:noFill/>
                      <a:ln>
                        <a:noFill/>
                      </a:ln>
                    </pic:spPr>
                  </pic:pic>
                </a:graphicData>
              </a:graphic>
              <wp14:sizeRelH relativeFrom="page">
                <wp14:pctWidth>0</wp14:pctWidth>
              </wp14:sizeRelH>
              <wp14:sizeRelV relativeFrom="page">
                <wp14:pctHeight>0</wp14:pctHeight>
              </wp14:sizeRelV>
            </wp:anchor>
          </w:drawing>
        </w:r>
      </w:ins>
    </w:p>
    <w:p w14:paraId="388D6B60" w14:textId="25F88581" w:rsidR="00F96837" w:rsidRDefault="00F96837" w:rsidP="00385660">
      <w:pPr>
        <w:pStyle w:val="Sinespaciado"/>
        <w:spacing w:line="480" w:lineRule="auto"/>
        <w:ind w:left="1065" w:firstLine="0"/>
        <w:rPr>
          <w:ins w:id="538" w:author="Steven Ortiz" w:date="2020-07-03T22:40:00Z"/>
          <w:color w:val="FF0000"/>
          <w:lang w:eastAsia="es-CO"/>
        </w:rPr>
      </w:pPr>
    </w:p>
    <w:p w14:paraId="245D1C77" w14:textId="4DC99351" w:rsidR="00F96837" w:rsidRDefault="00F96837" w:rsidP="00385660">
      <w:pPr>
        <w:pStyle w:val="Sinespaciado"/>
        <w:spacing w:line="480" w:lineRule="auto"/>
        <w:ind w:left="1065" w:firstLine="0"/>
        <w:rPr>
          <w:ins w:id="539" w:author="Steven Ortiz" w:date="2020-07-03T22:40:00Z"/>
          <w:color w:val="FF0000"/>
          <w:lang w:eastAsia="es-CO"/>
        </w:rPr>
      </w:pPr>
    </w:p>
    <w:p w14:paraId="0E19B0D7" w14:textId="6A58399F" w:rsidR="00F96837" w:rsidRDefault="00F96837" w:rsidP="00385660">
      <w:pPr>
        <w:pStyle w:val="Sinespaciado"/>
        <w:spacing w:line="480" w:lineRule="auto"/>
        <w:ind w:left="1065" w:firstLine="0"/>
        <w:rPr>
          <w:ins w:id="540" w:author="Steven Ortiz" w:date="2020-07-03T22:34:00Z"/>
          <w:color w:val="FF0000"/>
          <w:lang w:eastAsia="es-CO"/>
        </w:rPr>
      </w:pPr>
    </w:p>
    <w:p w14:paraId="37CE12A9" w14:textId="77777777" w:rsidR="00385660" w:rsidRDefault="00385660">
      <w:pPr>
        <w:pStyle w:val="Sinespaciado"/>
        <w:spacing w:line="480" w:lineRule="auto"/>
        <w:ind w:left="1065" w:firstLine="0"/>
        <w:rPr>
          <w:ins w:id="541" w:author="Steven Ortiz" w:date="2020-07-03T22:40:00Z"/>
          <w:lang w:eastAsia="es-CO"/>
        </w:rPr>
      </w:pPr>
    </w:p>
    <w:p w14:paraId="7CBE8834" w14:textId="77777777" w:rsidR="00F96837" w:rsidRDefault="00F96837">
      <w:pPr>
        <w:pStyle w:val="Sinespaciado"/>
        <w:spacing w:line="480" w:lineRule="auto"/>
        <w:ind w:left="1065" w:firstLine="0"/>
        <w:rPr>
          <w:ins w:id="542" w:author="Steven Ortiz" w:date="2020-07-03T22:40:00Z"/>
          <w:lang w:eastAsia="es-CO"/>
        </w:rPr>
      </w:pPr>
    </w:p>
    <w:p w14:paraId="17680A77" w14:textId="4787684C" w:rsidR="00F96837" w:rsidRDefault="00101CBB">
      <w:pPr>
        <w:pStyle w:val="Sinespaciado"/>
        <w:spacing w:line="480" w:lineRule="auto"/>
        <w:ind w:left="1065" w:firstLine="0"/>
        <w:rPr>
          <w:ins w:id="543" w:author="Steven Ortiz" w:date="2020-07-03T22:41:00Z"/>
          <w:lang w:eastAsia="es-CO"/>
        </w:rPr>
      </w:pPr>
      <w:ins w:id="544" w:author="Steven Ortiz" w:date="2020-07-03T22:43:00Z">
        <w:r>
          <w:rPr>
            <w:noProof/>
            <w:lang w:eastAsia="es-CO"/>
          </w:rPr>
          <w:drawing>
            <wp:anchor distT="0" distB="0" distL="114300" distR="114300" simplePos="0" relativeHeight="251808768" behindDoc="0" locked="0" layoutInCell="1" allowOverlap="1" wp14:anchorId="5EA1F44D" wp14:editId="30B914E3">
              <wp:simplePos x="0" y="0"/>
              <wp:positionH relativeFrom="margin">
                <wp:align>left</wp:align>
              </wp:positionH>
              <wp:positionV relativeFrom="paragraph">
                <wp:posOffset>10795</wp:posOffset>
              </wp:positionV>
              <wp:extent cx="5600700" cy="942975"/>
              <wp:effectExtent l="0" t="0" r="0" b="9525"/>
              <wp:wrapNone/>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600700" cy="942975"/>
                      </a:xfrm>
                      <a:prstGeom prst="rect">
                        <a:avLst/>
                      </a:prstGeom>
                      <a:noFill/>
                      <a:ln>
                        <a:noFill/>
                      </a:ln>
                    </pic:spPr>
                  </pic:pic>
                </a:graphicData>
              </a:graphic>
              <wp14:sizeRelH relativeFrom="page">
                <wp14:pctWidth>0</wp14:pctWidth>
              </wp14:sizeRelH>
              <wp14:sizeRelV relativeFrom="page">
                <wp14:pctHeight>0</wp14:pctHeight>
              </wp14:sizeRelV>
            </wp:anchor>
          </w:drawing>
        </w:r>
      </w:ins>
    </w:p>
    <w:p w14:paraId="5E357650" w14:textId="46B5CD07" w:rsidR="00F96837" w:rsidRDefault="00F96837">
      <w:pPr>
        <w:pStyle w:val="Sinespaciado"/>
        <w:spacing w:line="480" w:lineRule="auto"/>
        <w:ind w:left="1065" w:firstLine="0"/>
        <w:rPr>
          <w:ins w:id="545" w:author="Steven Ortiz" w:date="2020-07-03T22:41:00Z"/>
          <w:lang w:eastAsia="es-CO"/>
        </w:rPr>
      </w:pPr>
    </w:p>
    <w:p w14:paraId="4408C9F5" w14:textId="77777777" w:rsidR="00F96837" w:rsidRDefault="00F96837">
      <w:pPr>
        <w:pStyle w:val="Sinespaciado"/>
        <w:spacing w:line="480" w:lineRule="auto"/>
        <w:ind w:left="1065" w:firstLine="0"/>
        <w:rPr>
          <w:ins w:id="546" w:author="Steven Ortiz" w:date="2020-07-03T22:41:00Z"/>
          <w:lang w:eastAsia="es-CO"/>
        </w:rPr>
      </w:pPr>
    </w:p>
    <w:p w14:paraId="20388F40" w14:textId="77777777" w:rsidR="00F96837" w:rsidRDefault="00F96837">
      <w:pPr>
        <w:pStyle w:val="Sinespaciado"/>
        <w:spacing w:line="480" w:lineRule="auto"/>
        <w:ind w:left="1065" w:firstLine="0"/>
        <w:rPr>
          <w:ins w:id="547" w:author="Steven Ortiz" w:date="2020-07-03T22:41:00Z"/>
          <w:lang w:eastAsia="es-CO"/>
        </w:rPr>
      </w:pPr>
    </w:p>
    <w:p w14:paraId="34DC5C86" w14:textId="4C2772BC" w:rsidR="00F96837" w:rsidRDefault="00F96837">
      <w:pPr>
        <w:pStyle w:val="Sinespaciado"/>
        <w:spacing w:line="480" w:lineRule="auto"/>
        <w:ind w:left="1065" w:firstLine="0"/>
        <w:rPr>
          <w:ins w:id="548" w:author="Steven Ortiz" w:date="2020-07-03T22:43:00Z"/>
          <w:lang w:eastAsia="es-CO"/>
        </w:rPr>
      </w:pPr>
    </w:p>
    <w:p w14:paraId="4732C771" w14:textId="20697A41" w:rsidR="00F96837" w:rsidRDefault="005469C7">
      <w:pPr>
        <w:pStyle w:val="Sinespaciado"/>
        <w:spacing w:line="480" w:lineRule="auto"/>
        <w:ind w:left="1065" w:firstLine="0"/>
        <w:rPr>
          <w:ins w:id="549" w:author="Steven Ortiz" w:date="2020-07-03T22:43:00Z"/>
          <w:lang w:eastAsia="es-CO"/>
        </w:rPr>
      </w:pPr>
      <w:ins w:id="550" w:author="Steven Ortiz" w:date="2020-07-03T22:44:00Z">
        <w:r>
          <w:rPr>
            <w:noProof/>
            <w:lang w:eastAsia="es-CO"/>
          </w:rPr>
          <w:drawing>
            <wp:anchor distT="0" distB="0" distL="114300" distR="114300" simplePos="0" relativeHeight="251809792" behindDoc="0" locked="0" layoutInCell="1" allowOverlap="1" wp14:anchorId="38C23C18" wp14:editId="0104BCDE">
              <wp:simplePos x="0" y="0"/>
              <wp:positionH relativeFrom="margin">
                <wp:align>center</wp:align>
              </wp:positionH>
              <wp:positionV relativeFrom="paragraph">
                <wp:posOffset>10795</wp:posOffset>
              </wp:positionV>
              <wp:extent cx="4191000" cy="876300"/>
              <wp:effectExtent l="0" t="0" r="0" b="0"/>
              <wp:wrapNone/>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191000" cy="876300"/>
                      </a:xfrm>
                      <a:prstGeom prst="rect">
                        <a:avLst/>
                      </a:prstGeom>
                      <a:noFill/>
                      <a:ln>
                        <a:noFill/>
                      </a:ln>
                    </pic:spPr>
                  </pic:pic>
                </a:graphicData>
              </a:graphic>
              <wp14:sizeRelH relativeFrom="page">
                <wp14:pctWidth>0</wp14:pctWidth>
              </wp14:sizeRelH>
              <wp14:sizeRelV relativeFrom="page">
                <wp14:pctHeight>0</wp14:pctHeight>
              </wp14:sizeRelV>
            </wp:anchor>
          </w:drawing>
        </w:r>
      </w:ins>
    </w:p>
    <w:p w14:paraId="021A0EB9" w14:textId="1F00784C" w:rsidR="00F96837" w:rsidRDefault="00F96837">
      <w:pPr>
        <w:pStyle w:val="Sinespaciado"/>
        <w:spacing w:line="480" w:lineRule="auto"/>
        <w:ind w:left="1065" w:firstLine="0"/>
        <w:rPr>
          <w:ins w:id="551" w:author="Steven Ortiz" w:date="2020-07-03T22:43:00Z"/>
          <w:lang w:eastAsia="es-CO"/>
        </w:rPr>
      </w:pPr>
    </w:p>
    <w:p w14:paraId="3CB38C6D" w14:textId="77777777" w:rsidR="00F96837" w:rsidRDefault="00F96837">
      <w:pPr>
        <w:pStyle w:val="Sinespaciado"/>
        <w:spacing w:line="480" w:lineRule="auto"/>
        <w:ind w:left="1065" w:firstLine="0"/>
        <w:rPr>
          <w:ins w:id="552" w:author="Steven Ortiz" w:date="2020-07-03T22:43:00Z"/>
          <w:lang w:eastAsia="es-CO"/>
        </w:rPr>
      </w:pPr>
    </w:p>
    <w:p w14:paraId="4F1EF46F" w14:textId="77777777" w:rsidR="00F96837" w:rsidRDefault="00F96837">
      <w:pPr>
        <w:pStyle w:val="Sinespaciado"/>
        <w:spacing w:line="480" w:lineRule="auto"/>
        <w:ind w:left="1065" w:firstLine="0"/>
        <w:rPr>
          <w:ins w:id="553" w:author="Steven Ortiz" w:date="2020-07-03T22:45:00Z"/>
          <w:lang w:eastAsia="es-CO"/>
        </w:rPr>
      </w:pPr>
    </w:p>
    <w:p w14:paraId="33DDF686" w14:textId="77777777" w:rsidR="005469C7" w:rsidRDefault="005469C7">
      <w:pPr>
        <w:pStyle w:val="Sinespaciado"/>
        <w:spacing w:line="480" w:lineRule="auto"/>
        <w:ind w:left="1065" w:firstLine="0"/>
        <w:rPr>
          <w:ins w:id="554" w:author="Steven Ortiz" w:date="2020-07-03T21:12:00Z"/>
          <w:lang w:eastAsia="es-CO"/>
        </w:rPr>
      </w:pPr>
    </w:p>
    <w:p w14:paraId="2CF1F55B" w14:textId="3D3B8A2E" w:rsidR="008D63F7" w:rsidRDefault="008D63F7">
      <w:pPr>
        <w:pStyle w:val="Ttulo3"/>
        <w:rPr>
          <w:ins w:id="555" w:author="Steven Ortiz" w:date="2020-07-03T21:12:00Z"/>
          <w:lang w:eastAsia="es-CO"/>
        </w:rPr>
        <w:pPrChange w:id="556" w:author="Steven Ortiz" w:date="2020-07-03T21:12:00Z">
          <w:pPr>
            <w:pStyle w:val="Sinespaciado"/>
            <w:spacing w:line="480" w:lineRule="auto"/>
            <w:ind w:left="1065" w:firstLine="0"/>
          </w:pPr>
        </w:pPrChange>
      </w:pPr>
      <w:ins w:id="557" w:author="Steven Ortiz" w:date="2020-07-03T21:12:00Z">
        <w:r>
          <w:rPr>
            <w:lang w:eastAsia="es-CO"/>
          </w:rPr>
          <w:lastRenderedPageBreak/>
          <w:t>Tiempo</w:t>
        </w:r>
      </w:ins>
    </w:p>
    <w:p w14:paraId="403B47BA" w14:textId="616ACEDB" w:rsidR="008D63F7" w:rsidRDefault="00F834D1">
      <w:pPr>
        <w:pStyle w:val="Sinespaciado"/>
        <w:spacing w:line="480" w:lineRule="auto"/>
        <w:rPr>
          <w:ins w:id="558" w:author="Diany Lorena Hincapie Melo" w:date="2020-07-04T08:45:00Z"/>
        </w:rPr>
      </w:pPr>
      <w:ins w:id="559" w:author="Steven Ortiz" w:date="2020-07-03T21:37:00Z">
        <w:r>
          <w:t>En la música el tiempo es una parte importante,</w:t>
        </w:r>
      </w:ins>
      <w:ins w:id="560" w:author="Steven Ortiz" w:date="2020-07-03T21:38:00Z">
        <w:r>
          <w:t xml:space="preserve"> para lo cual, la categoría tiempo cuenta con bloques de retrasos</w:t>
        </w:r>
      </w:ins>
      <w:ins w:id="561" w:author="Steven Ortiz" w:date="2020-07-03T21:40:00Z">
        <w:r w:rsidR="00307AA4">
          <w:t xml:space="preserve">, además de ello tiene bloques para funcionalidades de tiempo real y </w:t>
        </w:r>
      </w:ins>
      <w:ins w:id="562" w:author="Steven Ortiz" w:date="2020-07-03T21:37:00Z">
        <w:r w:rsidR="00307AA4">
          <w:t>bloques con funcionalidades de crear interrupciones por tiempo.</w:t>
        </w:r>
      </w:ins>
    </w:p>
    <w:p w14:paraId="4D70FBEC" w14:textId="01A4EE2E" w:rsidR="00546CF2" w:rsidRDefault="00546CF2" w:rsidP="00546CF2">
      <w:pPr>
        <w:pStyle w:val="Sinespaciado"/>
        <w:spacing w:line="480" w:lineRule="auto"/>
        <w:rPr>
          <w:ins w:id="563" w:author="Diany Lorena Hincapie Melo" w:date="2020-07-04T08:46:00Z"/>
          <w:color w:val="FF0000"/>
          <w:lang w:eastAsia="es-CO"/>
        </w:rPr>
      </w:pPr>
      <w:ins w:id="564" w:author="Diany Lorena Hincapie Melo" w:date="2020-07-04T08:45:00Z">
        <w:r w:rsidRPr="00473655">
          <w:rPr>
            <w:color w:val="FF0000"/>
            <w:lang w:eastAsia="es-CO"/>
          </w:rPr>
          <w:t xml:space="preserve">Ver ilustración tal </w:t>
        </w:r>
        <w:r>
          <w:rPr>
            <w:color w:val="FF0000"/>
            <w:lang w:eastAsia="es-CO"/>
          </w:rPr>
          <w:t xml:space="preserve">del funcional para un tiempo de </w:t>
        </w:r>
      </w:ins>
      <w:ins w:id="565" w:author="Diany Lorena Hincapie Melo" w:date="2020-07-04T08:46:00Z">
        <w:r>
          <w:rPr>
            <w:color w:val="FF0000"/>
            <w:lang w:eastAsia="es-CO"/>
          </w:rPr>
          <w:t>retraso.</w:t>
        </w:r>
      </w:ins>
    </w:p>
    <w:p w14:paraId="2F521C46" w14:textId="0CBA055C" w:rsidR="00546CF2" w:rsidRPr="00473655" w:rsidRDefault="00546CF2" w:rsidP="00546CF2">
      <w:pPr>
        <w:pStyle w:val="Sinespaciado"/>
        <w:spacing w:line="480" w:lineRule="auto"/>
        <w:rPr>
          <w:ins w:id="566" w:author="Diany Lorena Hincapie Melo" w:date="2020-07-04T08:45:00Z"/>
          <w:color w:val="FF0000"/>
          <w:lang w:eastAsia="es-CO"/>
        </w:rPr>
      </w:pPr>
      <w:ins w:id="567" w:author="Diany Lorena Hincapie Melo" w:date="2020-07-04T08:46:00Z">
        <w:r>
          <w:rPr>
            <w:noProof/>
            <w:color w:val="FF0000"/>
            <w:lang w:eastAsia="es-CO"/>
          </w:rPr>
          <w:drawing>
            <wp:anchor distT="0" distB="0" distL="114300" distR="114300" simplePos="0" relativeHeight="251820032" behindDoc="0" locked="0" layoutInCell="1" allowOverlap="1" wp14:anchorId="616E9B9B" wp14:editId="394F3BAF">
              <wp:simplePos x="0" y="0"/>
              <wp:positionH relativeFrom="margin">
                <wp:align>center</wp:align>
              </wp:positionH>
              <wp:positionV relativeFrom="paragraph">
                <wp:posOffset>12700</wp:posOffset>
              </wp:positionV>
              <wp:extent cx="3000375" cy="895350"/>
              <wp:effectExtent l="0" t="0" r="9525" b="0"/>
              <wp:wrapNone/>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000375" cy="895350"/>
                      </a:xfrm>
                      <a:prstGeom prst="rect">
                        <a:avLst/>
                      </a:prstGeom>
                      <a:noFill/>
                      <a:ln>
                        <a:noFill/>
                      </a:ln>
                    </pic:spPr>
                  </pic:pic>
                </a:graphicData>
              </a:graphic>
              <wp14:sizeRelH relativeFrom="page">
                <wp14:pctWidth>0</wp14:pctWidth>
              </wp14:sizeRelH>
              <wp14:sizeRelV relativeFrom="page">
                <wp14:pctHeight>0</wp14:pctHeight>
              </wp14:sizeRelV>
            </wp:anchor>
          </w:drawing>
        </w:r>
      </w:ins>
    </w:p>
    <w:p w14:paraId="598E9182" w14:textId="2FB17215" w:rsidR="00546CF2" w:rsidRDefault="00546CF2">
      <w:pPr>
        <w:pStyle w:val="Sinespaciado"/>
        <w:spacing w:line="480" w:lineRule="auto"/>
        <w:rPr>
          <w:ins w:id="568" w:author="Diany Lorena Hincapie Melo" w:date="2020-07-04T08:46:00Z"/>
        </w:rPr>
      </w:pPr>
    </w:p>
    <w:p w14:paraId="45724A5F" w14:textId="4C9C07EF" w:rsidR="00546CF2" w:rsidRDefault="00546CF2">
      <w:pPr>
        <w:pStyle w:val="Sinespaciado"/>
        <w:spacing w:line="480" w:lineRule="auto"/>
        <w:rPr>
          <w:ins w:id="569" w:author="Diany Lorena Hincapie Melo" w:date="2020-07-04T08:46:00Z"/>
        </w:rPr>
      </w:pPr>
    </w:p>
    <w:p w14:paraId="18E94B78" w14:textId="490106CC" w:rsidR="00546CF2" w:rsidRDefault="00546CF2">
      <w:pPr>
        <w:pStyle w:val="Sinespaciado"/>
        <w:spacing w:line="480" w:lineRule="auto"/>
        <w:rPr>
          <w:ins w:id="570" w:author="Diany Lorena Hincapie Melo" w:date="2020-07-04T08:46:00Z"/>
        </w:rPr>
      </w:pPr>
    </w:p>
    <w:p w14:paraId="07C395C5" w14:textId="5115E1F2" w:rsidR="00546CF2" w:rsidRPr="00473655" w:rsidRDefault="00546CF2" w:rsidP="00546CF2">
      <w:pPr>
        <w:pStyle w:val="Sinespaciado"/>
        <w:spacing w:line="480" w:lineRule="auto"/>
        <w:rPr>
          <w:ins w:id="571" w:author="Diany Lorena Hincapie Melo" w:date="2020-07-04T08:47:00Z"/>
          <w:color w:val="FF0000"/>
          <w:lang w:eastAsia="es-CO"/>
        </w:rPr>
      </w:pPr>
      <w:ins w:id="572" w:author="Diany Lorena Hincapie Melo" w:date="2020-07-04T08:47:00Z">
        <w:r w:rsidRPr="00473655">
          <w:rPr>
            <w:color w:val="FF0000"/>
            <w:lang w:eastAsia="es-CO"/>
          </w:rPr>
          <w:t>Ver ilustración tal del importador, ver ilustración tal d</w:t>
        </w:r>
      </w:ins>
      <w:ins w:id="573" w:author="Diany Lorena Hincapie Melo" w:date="2020-07-04T08:48:00Z">
        <w:r>
          <w:rPr>
            <w:color w:val="FF0000"/>
            <w:lang w:eastAsia="es-CO"/>
          </w:rPr>
          <w:t xml:space="preserve">el configurador </w:t>
        </w:r>
      </w:ins>
      <w:ins w:id="574" w:author="Diany Lorena Hincapie Melo" w:date="2020-07-04T08:47:00Z">
        <w:r w:rsidRPr="00473655">
          <w:rPr>
            <w:color w:val="FF0000"/>
            <w:lang w:eastAsia="es-CO"/>
          </w:rPr>
          <w:t xml:space="preserve">y la ilustracion tal del </w:t>
        </w:r>
      </w:ins>
      <w:ins w:id="575" w:author="Diany Lorena Hincapie Melo" w:date="2020-07-04T08:48:00Z">
        <w:r>
          <w:rPr>
            <w:color w:val="FF0000"/>
            <w:lang w:eastAsia="es-CO"/>
          </w:rPr>
          <w:t>funcional y la ilustración tal del extra</w:t>
        </w:r>
      </w:ins>
      <w:ins w:id="576" w:author="Diany Lorena Hincapie Melo" w:date="2020-07-04T08:47:00Z">
        <w:r w:rsidRPr="00473655">
          <w:rPr>
            <w:color w:val="FF0000"/>
            <w:lang w:eastAsia="es-CO"/>
          </w:rPr>
          <w:t xml:space="preserve"> de</w:t>
        </w:r>
      </w:ins>
      <w:ins w:id="577" w:author="Diany Lorena Hincapie Melo" w:date="2020-07-04T08:48:00Z">
        <w:r>
          <w:rPr>
            <w:color w:val="FF0000"/>
            <w:lang w:eastAsia="es-CO"/>
          </w:rPr>
          <w:t xml:space="preserve"> la fecha</w:t>
        </w:r>
      </w:ins>
      <w:ins w:id="578" w:author="Diany Lorena Hincapie Melo" w:date="2020-07-04T08:47:00Z">
        <w:r w:rsidRPr="00473655">
          <w:rPr>
            <w:color w:val="FF0000"/>
            <w:lang w:eastAsia="es-CO"/>
          </w:rPr>
          <w:t>.</w:t>
        </w:r>
      </w:ins>
    </w:p>
    <w:p w14:paraId="476E8F89" w14:textId="4F89E2C5" w:rsidR="00546CF2" w:rsidRDefault="00546CF2">
      <w:pPr>
        <w:pStyle w:val="Sinespaciado"/>
        <w:spacing w:line="480" w:lineRule="auto"/>
        <w:rPr>
          <w:ins w:id="579" w:author="Diany Lorena Hincapie Melo" w:date="2020-07-04T08:46:00Z"/>
        </w:rPr>
      </w:pPr>
      <w:ins w:id="580" w:author="Diany Lorena Hincapie Melo" w:date="2020-07-04T08:49:00Z">
        <w:r>
          <w:rPr>
            <w:noProof/>
            <w:lang w:eastAsia="es-CO"/>
          </w:rPr>
          <w:drawing>
            <wp:anchor distT="0" distB="0" distL="114300" distR="114300" simplePos="0" relativeHeight="251821056" behindDoc="0" locked="0" layoutInCell="1" allowOverlap="1" wp14:anchorId="013DB697" wp14:editId="156AAF98">
              <wp:simplePos x="0" y="0"/>
              <wp:positionH relativeFrom="margin">
                <wp:align>center</wp:align>
              </wp:positionH>
              <wp:positionV relativeFrom="paragraph">
                <wp:posOffset>5715</wp:posOffset>
              </wp:positionV>
              <wp:extent cx="3638550" cy="1571625"/>
              <wp:effectExtent l="0" t="0" r="0" b="9525"/>
              <wp:wrapNone/>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638550" cy="1571625"/>
                      </a:xfrm>
                      <a:prstGeom prst="rect">
                        <a:avLst/>
                      </a:prstGeom>
                      <a:noFill/>
                      <a:ln>
                        <a:noFill/>
                      </a:ln>
                    </pic:spPr>
                  </pic:pic>
                </a:graphicData>
              </a:graphic>
              <wp14:sizeRelH relativeFrom="page">
                <wp14:pctWidth>0</wp14:pctWidth>
              </wp14:sizeRelH>
              <wp14:sizeRelV relativeFrom="page">
                <wp14:pctHeight>0</wp14:pctHeight>
              </wp14:sizeRelV>
            </wp:anchor>
          </w:drawing>
        </w:r>
      </w:ins>
    </w:p>
    <w:p w14:paraId="4E6554DD" w14:textId="38DF133D" w:rsidR="00546CF2" w:rsidRDefault="00546CF2">
      <w:pPr>
        <w:pStyle w:val="Sinespaciado"/>
        <w:spacing w:line="480" w:lineRule="auto"/>
        <w:rPr>
          <w:ins w:id="581" w:author="Diany Lorena Hincapie Melo" w:date="2020-07-04T08:49:00Z"/>
        </w:rPr>
      </w:pPr>
    </w:p>
    <w:p w14:paraId="60F1EDC4" w14:textId="4075B1DF" w:rsidR="00546CF2" w:rsidRDefault="00546CF2">
      <w:pPr>
        <w:pStyle w:val="Sinespaciado"/>
        <w:spacing w:line="480" w:lineRule="auto"/>
        <w:rPr>
          <w:ins w:id="582" w:author="Diany Lorena Hincapie Melo" w:date="2020-07-04T08:49:00Z"/>
        </w:rPr>
      </w:pPr>
    </w:p>
    <w:p w14:paraId="7E358A0E" w14:textId="66FE3751" w:rsidR="00546CF2" w:rsidRDefault="00546CF2">
      <w:pPr>
        <w:pStyle w:val="Sinespaciado"/>
        <w:spacing w:line="480" w:lineRule="auto"/>
        <w:rPr>
          <w:ins w:id="583" w:author="Diany Lorena Hincapie Melo" w:date="2020-07-04T08:49:00Z"/>
        </w:rPr>
      </w:pPr>
    </w:p>
    <w:p w14:paraId="419CFE8F" w14:textId="3EDE8F83" w:rsidR="00546CF2" w:rsidRDefault="00546CF2">
      <w:pPr>
        <w:pStyle w:val="Sinespaciado"/>
        <w:spacing w:line="480" w:lineRule="auto"/>
        <w:rPr>
          <w:ins w:id="584" w:author="Diany Lorena Hincapie Melo" w:date="2020-07-04T08:49:00Z"/>
        </w:rPr>
      </w:pPr>
    </w:p>
    <w:p w14:paraId="7B346D14" w14:textId="5A88E955" w:rsidR="00546CF2" w:rsidRDefault="00546CF2">
      <w:pPr>
        <w:pStyle w:val="Sinespaciado"/>
        <w:spacing w:line="480" w:lineRule="auto"/>
        <w:rPr>
          <w:ins w:id="585" w:author="Diany Lorena Hincapie Melo" w:date="2020-07-04T08:49:00Z"/>
        </w:rPr>
      </w:pPr>
      <w:ins w:id="586" w:author="Diany Lorena Hincapie Melo" w:date="2020-07-04T08:50:00Z">
        <w:r>
          <w:rPr>
            <w:noProof/>
            <w:lang w:eastAsia="es-CO"/>
          </w:rPr>
          <w:drawing>
            <wp:anchor distT="0" distB="0" distL="114300" distR="114300" simplePos="0" relativeHeight="251822080" behindDoc="0" locked="0" layoutInCell="1" allowOverlap="1" wp14:anchorId="7816456C" wp14:editId="516C4A7A">
              <wp:simplePos x="0" y="0"/>
              <wp:positionH relativeFrom="margin">
                <wp:align>right</wp:align>
              </wp:positionH>
              <wp:positionV relativeFrom="paragraph">
                <wp:posOffset>291465</wp:posOffset>
              </wp:positionV>
              <wp:extent cx="5610225" cy="628650"/>
              <wp:effectExtent l="0" t="0" r="9525" b="0"/>
              <wp:wrapNone/>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610225" cy="628650"/>
                      </a:xfrm>
                      <a:prstGeom prst="rect">
                        <a:avLst/>
                      </a:prstGeom>
                      <a:noFill/>
                      <a:ln>
                        <a:noFill/>
                      </a:ln>
                    </pic:spPr>
                  </pic:pic>
                </a:graphicData>
              </a:graphic>
              <wp14:sizeRelH relativeFrom="page">
                <wp14:pctWidth>0</wp14:pctWidth>
              </wp14:sizeRelH>
              <wp14:sizeRelV relativeFrom="page">
                <wp14:pctHeight>0</wp14:pctHeight>
              </wp14:sizeRelV>
            </wp:anchor>
          </w:drawing>
        </w:r>
      </w:ins>
    </w:p>
    <w:p w14:paraId="10A50536" w14:textId="5AFA973D" w:rsidR="00546CF2" w:rsidRDefault="00546CF2">
      <w:pPr>
        <w:pStyle w:val="Sinespaciado"/>
        <w:spacing w:line="480" w:lineRule="auto"/>
        <w:rPr>
          <w:ins w:id="587" w:author="Diany Lorena Hincapie Melo" w:date="2020-07-04T08:46:00Z"/>
        </w:rPr>
      </w:pPr>
    </w:p>
    <w:p w14:paraId="58219289" w14:textId="42721A0A" w:rsidR="00546CF2" w:rsidRDefault="00546CF2">
      <w:pPr>
        <w:pStyle w:val="Sinespaciado"/>
        <w:spacing w:line="480" w:lineRule="auto"/>
        <w:rPr>
          <w:ins w:id="588" w:author="Diany Lorena Hincapie Melo" w:date="2020-07-04T08:51:00Z"/>
        </w:rPr>
      </w:pPr>
    </w:p>
    <w:p w14:paraId="2E5DC4CE" w14:textId="46DC9DF9" w:rsidR="00546CF2" w:rsidRDefault="00546CF2">
      <w:pPr>
        <w:pStyle w:val="Sinespaciado"/>
        <w:spacing w:line="480" w:lineRule="auto"/>
        <w:rPr>
          <w:ins w:id="589" w:author="Diany Lorena Hincapie Melo" w:date="2020-07-04T08:51:00Z"/>
        </w:rPr>
      </w:pPr>
    </w:p>
    <w:p w14:paraId="054EED5B" w14:textId="18A52F2D" w:rsidR="00546CF2" w:rsidRDefault="00546CF2">
      <w:pPr>
        <w:pStyle w:val="Sinespaciado"/>
        <w:spacing w:line="480" w:lineRule="auto"/>
        <w:rPr>
          <w:ins w:id="590" w:author="Diany Lorena Hincapie Melo" w:date="2020-07-04T08:51:00Z"/>
        </w:rPr>
      </w:pPr>
      <w:ins w:id="591" w:author="Diany Lorena Hincapie Melo" w:date="2020-07-04T08:52:00Z">
        <w:r>
          <w:rPr>
            <w:noProof/>
            <w:lang w:eastAsia="es-CO"/>
          </w:rPr>
          <w:drawing>
            <wp:anchor distT="0" distB="0" distL="114300" distR="114300" simplePos="0" relativeHeight="251823104" behindDoc="0" locked="0" layoutInCell="1" allowOverlap="1" wp14:anchorId="3E2775CA" wp14:editId="6A199598">
              <wp:simplePos x="0" y="0"/>
              <wp:positionH relativeFrom="margin">
                <wp:align>right</wp:align>
              </wp:positionH>
              <wp:positionV relativeFrom="paragraph">
                <wp:posOffset>13335</wp:posOffset>
              </wp:positionV>
              <wp:extent cx="5600700" cy="714375"/>
              <wp:effectExtent l="0" t="0" r="0" b="9525"/>
              <wp:wrapNone/>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600700" cy="714375"/>
                      </a:xfrm>
                      <a:prstGeom prst="rect">
                        <a:avLst/>
                      </a:prstGeom>
                      <a:noFill/>
                      <a:ln>
                        <a:noFill/>
                      </a:ln>
                    </pic:spPr>
                  </pic:pic>
                </a:graphicData>
              </a:graphic>
              <wp14:sizeRelH relativeFrom="page">
                <wp14:pctWidth>0</wp14:pctWidth>
              </wp14:sizeRelH>
              <wp14:sizeRelV relativeFrom="page">
                <wp14:pctHeight>0</wp14:pctHeight>
              </wp14:sizeRelV>
            </wp:anchor>
          </w:drawing>
        </w:r>
      </w:ins>
    </w:p>
    <w:p w14:paraId="1E7BF70C" w14:textId="14C15969" w:rsidR="00546CF2" w:rsidRDefault="00546CF2">
      <w:pPr>
        <w:pStyle w:val="Sinespaciado"/>
        <w:spacing w:line="480" w:lineRule="auto"/>
        <w:rPr>
          <w:ins w:id="592" w:author="Diany Lorena Hincapie Melo" w:date="2020-07-04T08:51:00Z"/>
        </w:rPr>
      </w:pPr>
    </w:p>
    <w:p w14:paraId="588FC0A6" w14:textId="728CE0A0" w:rsidR="00546CF2" w:rsidRDefault="00546CF2">
      <w:pPr>
        <w:pStyle w:val="Sinespaciado"/>
        <w:spacing w:line="480" w:lineRule="auto"/>
        <w:rPr>
          <w:ins w:id="593" w:author="Diany Lorena Hincapie Melo" w:date="2020-07-04T08:52:00Z"/>
        </w:rPr>
      </w:pPr>
    </w:p>
    <w:p w14:paraId="2192565C" w14:textId="66F3E333" w:rsidR="00546CF2" w:rsidRDefault="00546CF2">
      <w:pPr>
        <w:pStyle w:val="Sinespaciado"/>
        <w:spacing w:line="480" w:lineRule="auto"/>
        <w:rPr>
          <w:ins w:id="594" w:author="Diany Lorena Hincapie Melo" w:date="2020-07-04T08:52:00Z"/>
        </w:rPr>
      </w:pPr>
    </w:p>
    <w:p w14:paraId="355FF957" w14:textId="528B2F37" w:rsidR="00546CF2" w:rsidRDefault="00546CF2">
      <w:pPr>
        <w:pStyle w:val="Sinespaciado"/>
        <w:spacing w:line="480" w:lineRule="auto"/>
        <w:rPr>
          <w:ins w:id="595" w:author="Diany Lorena Hincapie Melo" w:date="2020-07-04T08:52:00Z"/>
        </w:rPr>
      </w:pPr>
      <w:ins w:id="596" w:author="Diany Lorena Hincapie Melo" w:date="2020-07-04T08:53:00Z">
        <w:r>
          <w:rPr>
            <w:noProof/>
            <w:lang w:eastAsia="es-CO"/>
          </w:rPr>
          <w:lastRenderedPageBreak/>
          <w:drawing>
            <wp:anchor distT="0" distB="0" distL="114300" distR="114300" simplePos="0" relativeHeight="251824128" behindDoc="0" locked="0" layoutInCell="1" allowOverlap="1" wp14:anchorId="466F2037" wp14:editId="1D4E9D86">
              <wp:simplePos x="0" y="0"/>
              <wp:positionH relativeFrom="margin">
                <wp:align>right</wp:align>
              </wp:positionH>
              <wp:positionV relativeFrom="paragraph">
                <wp:posOffset>-6350</wp:posOffset>
              </wp:positionV>
              <wp:extent cx="5610225" cy="628650"/>
              <wp:effectExtent l="0" t="0" r="9525" b="0"/>
              <wp:wrapNone/>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610225" cy="628650"/>
                      </a:xfrm>
                      <a:prstGeom prst="rect">
                        <a:avLst/>
                      </a:prstGeom>
                      <a:noFill/>
                      <a:ln>
                        <a:noFill/>
                      </a:ln>
                    </pic:spPr>
                  </pic:pic>
                </a:graphicData>
              </a:graphic>
              <wp14:sizeRelH relativeFrom="page">
                <wp14:pctWidth>0</wp14:pctWidth>
              </wp14:sizeRelH>
              <wp14:sizeRelV relativeFrom="page">
                <wp14:pctHeight>0</wp14:pctHeight>
              </wp14:sizeRelV>
            </wp:anchor>
          </w:drawing>
        </w:r>
      </w:ins>
    </w:p>
    <w:p w14:paraId="597108FF" w14:textId="6072FF11" w:rsidR="00546CF2" w:rsidRDefault="00546CF2">
      <w:pPr>
        <w:pStyle w:val="Sinespaciado"/>
        <w:spacing w:line="480" w:lineRule="auto"/>
        <w:ind w:firstLine="0"/>
        <w:rPr>
          <w:ins w:id="597" w:author="Diany Lorena Hincapie Melo" w:date="2020-07-04T08:52:00Z"/>
        </w:rPr>
        <w:pPrChange w:id="598" w:author="Diany Lorena Hincapie Melo" w:date="2020-07-04T08:53:00Z">
          <w:pPr>
            <w:pStyle w:val="Sinespaciado"/>
            <w:spacing w:line="480" w:lineRule="auto"/>
          </w:pPr>
        </w:pPrChange>
      </w:pPr>
    </w:p>
    <w:p w14:paraId="36B0269D" w14:textId="50AF10CA" w:rsidR="00546CF2" w:rsidRDefault="00546CF2">
      <w:pPr>
        <w:pStyle w:val="Sinespaciado"/>
        <w:spacing w:line="480" w:lineRule="auto"/>
        <w:rPr>
          <w:ins w:id="599" w:author="Diany Lorena Hincapie Melo" w:date="2020-07-04T08:57:00Z"/>
        </w:rPr>
      </w:pPr>
    </w:p>
    <w:p w14:paraId="298A700B" w14:textId="5923DBE0" w:rsidR="00EE2A92" w:rsidRDefault="00EE2A92" w:rsidP="00EE2A92">
      <w:pPr>
        <w:pStyle w:val="Sinespaciado"/>
        <w:spacing w:line="480" w:lineRule="auto"/>
        <w:rPr>
          <w:ins w:id="600" w:author="Diany Lorena Hincapie Melo" w:date="2020-07-04T08:59:00Z"/>
          <w:color w:val="FF0000"/>
          <w:lang w:eastAsia="es-CO"/>
        </w:rPr>
      </w:pPr>
      <w:ins w:id="601" w:author="Diany Lorena Hincapie Melo" w:date="2020-07-04T08:59:00Z">
        <w:r w:rsidRPr="00473655">
          <w:rPr>
            <w:color w:val="FF0000"/>
            <w:lang w:eastAsia="es-CO"/>
          </w:rPr>
          <w:t xml:space="preserve">Ver ilustración tal </w:t>
        </w:r>
        <w:r>
          <w:rPr>
            <w:color w:val="FF0000"/>
            <w:lang w:eastAsia="es-CO"/>
          </w:rPr>
          <w:t>del configurador y ver ilutracion tal del bloque</w:t>
        </w:r>
      </w:ins>
      <w:ins w:id="602" w:author="Diany Lorena Hincapie Melo" w:date="2020-07-04T09:00:00Z">
        <w:r>
          <w:rPr>
            <w:color w:val="FF0000"/>
            <w:lang w:eastAsia="es-CO"/>
          </w:rPr>
          <w:t xml:space="preserve"> extra</w:t>
        </w:r>
      </w:ins>
      <w:ins w:id="603" w:author="Diany Lorena Hincapie Melo" w:date="2020-07-04T08:59:00Z">
        <w:r>
          <w:rPr>
            <w:color w:val="FF0000"/>
            <w:lang w:eastAsia="es-CO"/>
          </w:rPr>
          <w:t xml:space="preserve"> para un</w:t>
        </w:r>
      </w:ins>
      <w:ins w:id="604" w:author="Diany Lorena Hincapie Melo" w:date="2020-07-04T09:00:00Z">
        <w:r>
          <w:rPr>
            <w:color w:val="FF0000"/>
            <w:lang w:eastAsia="es-CO"/>
          </w:rPr>
          <w:t>a interrupción por temporizador.</w:t>
        </w:r>
      </w:ins>
    </w:p>
    <w:p w14:paraId="6723E315" w14:textId="29506F2B" w:rsidR="00EE2A92" w:rsidRDefault="00EE2A92">
      <w:pPr>
        <w:pStyle w:val="Sinespaciado"/>
        <w:spacing w:line="480" w:lineRule="auto"/>
        <w:rPr>
          <w:ins w:id="605" w:author="Diany Lorena Hincapie Melo" w:date="2020-07-04T08:57:00Z"/>
        </w:rPr>
      </w:pPr>
      <w:ins w:id="606" w:author="Diany Lorena Hincapie Melo" w:date="2020-07-04T08:57:00Z">
        <w:r>
          <w:rPr>
            <w:noProof/>
            <w:lang w:eastAsia="es-CO"/>
          </w:rPr>
          <w:drawing>
            <wp:anchor distT="0" distB="0" distL="114300" distR="114300" simplePos="0" relativeHeight="251825152" behindDoc="0" locked="0" layoutInCell="1" allowOverlap="1" wp14:anchorId="79C2EF0C" wp14:editId="0DC594B9">
              <wp:simplePos x="0" y="0"/>
              <wp:positionH relativeFrom="margin">
                <wp:align>right</wp:align>
              </wp:positionH>
              <wp:positionV relativeFrom="paragraph">
                <wp:posOffset>8890</wp:posOffset>
              </wp:positionV>
              <wp:extent cx="5610225" cy="1123950"/>
              <wp:effectExtent l="0" t="0" r="9525" b="0"/>
              <wp:wrapNone/>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610225" cy="1123950"/>
                      </a:xfrm>
                      <a:prstGeom prst="rect">
                        <a:avLst/>
                      </a:prstGeom>
                      <a:noFill/>
                      <a:ln>
                        <a:noFill/>
                      </a:ln>
                    </pic:spPr>
                  </pic:pic>
                </a:graphicData>
              </a:graphic>
              <wp14:sizeRelH relativeFrom="page">
                <wp14:pctWidth>0</wp14:pctWidth>
              </wp14:sizeRelH>
              <wp14:sizeRelV relativeFrom="page">
                <wp14:pctHeight>0</wp14:pctHeight>
              </wp14:sizeRelV>
            </wp:anchor>
          </w:drawing>
        </w:r>
      </w:ins>
    </w:p>
    <w:p w14:paraId="28A07358" w14:textId="16FAA9CA" w:rsidR="00EE2A92" w:rsidRDefault="00EE2A92">
      <w:pPr>
        <w:pStyle w:val="Sinespaciado"/>
        <w:spacing w:line="480" w:lineRule="auto"/>
        <w:rPr>
          <w:ins w:id="607" w:author="Diany Lorena Hincapie Melo" w:date="2020-07-04T08:57:00Z"/>
        </w:rPr>
      </w:pPr>
    </w:p>
    <w:p w14:paraId="73C24174" w14:textId="0C067D88" w:rsidR="00EE2A92" w:rsidRDefault="00EE2A92">
      <w:pPr>
        <w:pStyle w:val="Sinespaciado"/>
        <w:spacing w:line="480" w:lineRule="auto"/>
        <w:rPr>
          <w:ins w:id="608" w:author="Diany Lorena Hincapie Melo" w:date="2020-07-04T08:57:00Z"/>
        </w:rPr>
      </w:pPr>
    </w:p>
    <w:p w14:paraId="422F1BCA" w14:textId="1C4CAE7C" w:rsidR="00EE2A92" w:rsidRDefault="00EE2A92">
      <w:pPr>
        <w:pStyle w:val="Sinespaciado"/>
        <w:spacing w:line="480" w:lineRule="auto"/>
        <w:rPr>
          <w:ins w:id="609" w:author="Diany Lorena Hincapie Melo" w:date="2020-07-04T08:57:00Z"/>
        </w:rPr>
      </w:pPr>
    </w:p>
    <w:p w14:paraId="4486C3E5" w14:textId="44CE7D19" w:rsidR="00EE2A92" w:rsidRDefault="00EE2A92">
      <w:pPr>
        <w:pStyle w:val="Sinespaciado"/>
        <w:spacing w:line="480" w:lineRule="auto"/>
        <w:rPr>
          <w:ins w:id="610" w:author="Diany Lorena Hincapie Melo" w:date="2020-07-04T09:00:00Z"/>
        </w:rPr>
      </w:pPr>
      <w:ins w:id="611" w:author="Diany Lorena Hincapie Melo" w:date="2020-07-04T09:01:00Z">
        <w:r>
          <w:rPr>
            <w:noProof/>
            <w:lang w:eastAsia="es-CO"/>
          </w:rPr>
          <w:drawing>
            <wp:anchor distT="0" distB="0" distL="114300" distR="114300" simplePos="0" relativeHeight="251826176" behindDoc="0" locked="0" layoutInCell="1" allowOverlap="1" wp14:anchorId="568CA8E4" wp14:editId="7FE08107">
              <wp:simplePos x="0" y="0"/>
              <wp:positionH relativeFrom="margin">
                <wp:align>center</wp:align>
              </wp:positionH>
              <wp:positionV relativeFrom="paragraph">
                <wp:posOffset>48895</wp:posOffset>
              </wp:positionV>
              <wp:extent cx="3781425" cy="800100"/>
              <wp:effectExtent l="0" t="0" r="9525" b="0"/>
              <wp:wrapNone/>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781425" cy="800100"/>
                      </a:xfrm>
                      <a:prstGeom prst="rect">
                        <a:avLst/>
                      </a:prstGeom>
                      <a:noFill/>
                      <a:ln>
                        <a:noFill/>
                      </a:ln>
                    </pic:spPr>
                  </pic:pic>
                </a:graphicData>
              </a:graphic>
              <wp14:sizeRelH relativeFrom="page">
                <wp14:pctWidth>0</wp14:pctWidth>
              </wp14:sizeRelH>
              <wp14:sizeRelV relativeFrom="page">
                <wp14:pctHeight>0</wp14:pctHeight>
              </wp14:sizeRelV>
            </wp:anchor>
          </w:drawing>
        </w:r>
      </w:ins>
    </w:p>
    <w:p w14:paraId="14434FBD" w14:textId="77777777" w:rsidR="00EE2A92" w:rsidRDefault="00EE2A92">
      <w:pPr>
        <w:pStyle w:val="Sinespaciado"/>
        <w:spacing w:line="480" w:lineRule="auto"/>
        <w:rPr>
          <w:ins w:id="612" w:author="Diany Lorena Hincapie Melo" w:date="2020-07-04T08:57:00Z"/>
        </w:rPr>
      </w:pPr>
    </w:p>
    <w:p w14:paraId="4419816C" w14:textId="62C2DF8E" w:rsidR="00EE2A92" w:rsidRDefault="00EE2A92">
      <w:pPr>
        <w:pStyle w:val="Sinespaciado"/>
        <w:spacing w:line="480" w:lineRule="auto"/>
        <w:rPr>
          <w:ins w:id="613" w:author="Diany Lorena Hincapie Melo" w:date="2020-07-04T09:01:00Z"/>
        </w:rPr>
      </w:pPr>
    </w:p>
    <w:p w14:paraId="690727B8" w14:textId="77777777" w:rsidR="00EE2A92" w:rsidRDefault="00EE2A92">
      <w:pPr>
        <w:pStyle w:val="Sinespaciado"/>
        <w:spacing w:line="480" w:lineRule="auto"/>
        <w:rPr>
          <w:ins w:id="614" w:author="Steven Ortiz" w:date="2020-07-03T21:42:00Z"/>
        </w:rPr>
        <w:pPrChange w:id="615" w:author="Steven Ortiz" w:date="2020-07-03T21:41:00Z">
          <w:pPr>
            <w:pStyle w:val="Sinespaciado"/>
            <w:spacing w:line="480" w:lineRule="auto"/>
            <w:ind w:left="1065" w:firstLine="0"/>
          </w:pPr>
        </w:pPrChange>
      </w:pPr>
    </w:p>
    <w:p w14:paraId="618CB7EA" w14:textId="4F6E25B4" w:rsidR="00307AA4" w:rsidRDefault="00307AA4">
      <w:pPr>
        <w:pStyle w:val="Ttulo3"/>
        <w:rPr>
          <w:ins w:id="616" w:author="Steven Ortiz" w:date="2020-07-03T21:48:00Z"/>
        </w:rPr>
        <w:pPrChange w:id="617" w:author="Diany Lorena Hincapie Melo" w:date="2020-07-04T09:02:00Z">
          <w:pPr>
            <w:pStyle w:val="Sinespaciado"/>
            <w:spacing w:line="480" w:lineRule="auto"/>
            <w:ind w:left="1065" w:firstLine="0"/>
          </w:pPr>
        </w:pPrChange>
      </w:pPr>
      <w:ins w:id="618" w:author="Steven Ortiz" w:date="2020-07-03T21:42:00Z">
        <w:r>
          <w:t>Construcción de bloques</w:t>
        </w:r>
      </w:ins>
    </w:p>
    <w:p w14:paraId="2D59B0A4" w14:textId="77777777" w:rsidR="00307AA4" w:rsidRDefault="00307AA4">
      <w:pPr>
        <w:pStyle w:val="Sinespaciado"/>
        <w:spacing w:line="480" w:lineRule="auto"/>
        <w:rPr>
          <w:ins w:id="619" w:author="Steven Ortiz" w:date="2020-07-03T21:48:00Z"/>
          <w:lang w:eastAsia="es-CO"/>
        </w:rPr>
      </w:pPr>
      <w:ins w:id="620" w:author="Steven Ortiz" w:date="2020-07-03T21:48:00Z">
        <w:r>
          <w:rPr>
            <w:lang w:eastAsia="es-CO"/>
          </w:rPr>
          <w:t>Usando Blockly Developer Tools permite crear bloques según sea su tipo.</w:t>
        </w:r>
      </w:ins>
    </w:p>
    <w:p w14:paraId="64DA5240" w14:textId="6478587C" w:rsidR="00307AA4" w:rsidRDefault="00307AA4">
      <w:pPr>
        <w:pStyle w:val="Sinespaciado"/>
        <w:spacing w:line="480" w:lineRule="auto"/>
        <w:rPr>
          <w:ins w:id="621" w:author="Steven Ortiz" w:date="2020-07-03T21:48:00Z"/>
          <w:lang w:eastAsia="es-CO"/>
        </w:rPr>
      </w:pPr>
      <w:ins w:id="622" w:author="Steven Ortiz" w:date="2020-07-03T21:48:00Z">
        <w:r>
          <w:rPr>
            <w:lang w:eastAsia="es-CO"/>
          </w:rPr>
          <w:t xml:space="preserve">En la </w:t>
        </w:r>
        <w:r w:rsidRPr="00307AA4">
          <w:rPr>
            <w:color w:val="FF0000"/>
            <w:lang w:eastAsia="es-CO"/>
            <w:rPrChange w:id="623" w:author="Steven Ortiz" w:date="2020-07-03T21:50:00Z">
              <w:rPr>
                <w:color w:val="FF0000"/>
                <w:lang w:eastAsia="es-CO"/>
              </w:rPr>
            </w:rPrChange>
          </w:rPr>
          <w:fldChar w:fldCharType="begin"/>
        </w:r>
        <w:r w:rsidRPr="00307AA4">
          <w:rPr>
            <w:color w:val="FF0000"/>
            <w:lang w:eastAsia="es-CO"/>
            <w:rPrChange w:id="624" w:author="Steven Ortiz" w:date="2020-07-03T21:50:00Z">
              <w:rPr>
                <w:lang w:eastAsia="es-CO"/>
              </w:rPr>
            </w:rPrChange>
          </w:rPr>
          <w:instrText xml:space="preserve"> REF _Ref41329545 \h </w:instrText>
        </w:r>
      </w:ins>
      <w:r w:rsidR="009837BC">
        <w:rPr>
          <w:color w:val="FF0000"/>
          <w:lang w:eastAsia="es-CO"/>
        </w:rPr>
        <w:instrText xml:space="preserve"> \* MERGEFORMAT </w:instrText>
      </w:r>
      <w:r w:rsidRPr="00307AA4">
        <w:rPr>
          <w:color w:val="FF0000"/>
          <w:lang w:eastAsia="es-CO"/>
          <w:rPrChange w:id="625" w:author="Steven Ortiz" w:date="2020-07-03T21:50:00Z">
            <w:rPr>
              <w:color w:val="FF0000"/>
              <w:lang w:eastAsia="es-CO"/>
            </w:rPr>
          </w:rPrChange>
        </w:rPr>
      </w:r>
      <w:ins w:id="626" w:author="Steven Ortiz" w:date="2020-07-03T21:48:00Z">
        <w:r w:rsidRPr="00307AA4">
          <w:rPr>
            <w:color w:val="FF0000"/>
            <w:lang w:eastAsia="es-CO"/>
            <w:rPrChange w:id="627" w:author="Steven Ortiz" w:date="2020-07-03T21:50:00Z">
              <w:rPr>
                <w:color w:val="FF0000"/>
                <w:lang w:eastAsia="es-CO"/>
              </w:rPr>
            </w:rPrChange>
          </w:rPr>
          <w:fldChar w:fldCharType="separate"/>
        </w:r>
        <w:r w:rsidRPr="00307AA4">
          <w:rPr>
            <w:color w:val="FF0000"/>
            <w:rPrChange w:id="628" w:author="Steven Ortiz" w:date="2020-07-03T21:50:00Z">
              <w:rPr/>
            </w:rPrChange>
          </w:rPr>
          <w:t xml:space="preserve">Ilustración </w:t>
        </w:r>
        <w:r w:rsidRPr="00307AA4">
          <w:rPr>
            <w:noProof/>
            <w:color w:val="FF0000"/>
            <w:rPrChange w:id="629" w:author="Steven Ortiz" w:date="2020-07-03T21:50:00Z">
              <w:rPr>
                <w:noProof/>
              </w:rPr>
            </w:rPrChange>
          </w:rPr>
          <w:t>9</w:t>
        </w:r>
        <w:r w:rsidRPr="00307AA4">
          <w:rPr>
            <w:color w:val="FF0000"/>
            <w:lang w:eastAsia="es-CO"/>
            <w:rPrChange w:id="630" w:author="Steven Ortiz" w:date="2020-07-03T21:50:00Z">
              <w:rPr>
                <w:color w:val="FF0000"/>
                <w:lang w:eastAsia="es-CO"/>
              </w:rPr>
            </w:rPrChange>
          </w:rPr>
          <w:fldChar w:fldCharType="end"/>
        </w:r>
        <w:r>
          <w:rPr>
            <w:color w:val="FF0000"/>
            <w:lang w:eastAsia="es-CO"/>
          </w:rPr>
          <w:t xml:space="preserve"> </w:t>
        </w:r>
        <w:r>
          <w:rPr>
            <w:lang w:eastAsia="es-CO"/>
          </w:rPr>
          <w:t>se puede evidenciar la definición del bloque en JavaScript y su generador en Python. Los dos códigos generados al crear cada uno de los bloques son fundamentales al momento de hacer la i</w:t>
        </w:r>
        <w:r w:rsidR="00F72542">
          <w:rPr>
            <w:lang w:eastAsia="es-CO"/>
          </w:rPr>
          <w:t xml:space="preserve">ntegración con el programa base, la </w:t>
        </w:r>
      </w:ins>
      <w:ins w:id="631" w:author="Steven Ortiz" w:date="2020-07-03T21:50:00Z">
        <w:r w:rsidR="00F72542">
          <w:rPr>
            <w:lang w:eastAsia="es-CO"/>
          </w:rPr>
          <w:t>definición</w:t>
        </w:r>
      </w:ins>
      <w:ins w:id="632" w:author="Steven Ortiz" w:date="2020-07-03T21:48:00Z">
        <w:r w:rsidR="00F72542">
          <w:rPr>
            <w:lang w:eastAsia="es-CO"/>
          </w:rPr>
          <w:t xml:space="preserve"> </w:t>
        </w:r>
      </w:ins>
      <w:ins w:id="633" w:author="Steven Ortiz" w:date="2020-07-03T21:50:00Z">
        <w:r w:rsidR="00F72542">
          <w:rPr>
            <w:lang w:eastAsia="es-CO"/>
          </w:rPr>
          <w:t xml:space="preserve">del bloque contiene su forma, y el generador contiene el fragmento de </w:t>
        </w:r>
      </w:ins>
      <w:ins w:id="634" w:author="Steven Ortiz" w:date="2020-07-03T21:51:00Z">
        <w:r w:rsidR="00F72542">
          <w:rPr>
            <w:lang w:eastAsia="es-CO"/>
          </w:rPr>
          <w:t>código</w:t>
        </w:r>
      </w:ins>
      <w:ins w:id="635" w:author="Steven Ortiz" w:date="2020-07-03T21:50:00Z">
        <w:r w:rsidR="00F72542">
          <w:rPr>
            <w:lang w:eastAsia="es-CO"/>
          </w:rPr>
          <w:t xml:space="preserve"> </w:t>
        </w:r>
      </w:ins>
      <w:ins w:id="636" w:author="Steven Ortiz" w:date="2020-07-03T21:51:00Z">
        <w:r w:rsidR="00F72542">
          <w:rPr>
            <w:lang w:eastAsia="es-CO"/>
          </w:rPr>
          <w:t>que corresponde al bloque dependiendo de su funcionalidad</w:t>
        </w:r>
      </w:ins>
    </w:p>
    <w:p w14:paraId="21BC80DB" w14:textId="7CB838FF" w:rsidR="00307AA4" w:rsidRDefault="00307AA4" w:rsidP="00307AA4">
      <w:pPr>
        <w:tabs>
          <w:tab w:val="left" w:pos="142"/>
        </w:tabs>
        <w:spacing w:line="480" w:lineRule="auto"/>
        <w:ind w:left="0"/>
        <w:rPr>
          <w:ins w:id="637" w:author="Steven Ortiz" w:date="2020-07-03T21:48:00Z"/>
          <w:rFonts w:cs="Times New Roman"/>
          <w:szCs w:val="24"/>
        </w:rPr>
      </w:pPr>
    </w:p>
    <w:p w14:paraId="57A803E9" w14:textId="381A7912" w:rsidR="00307AA4" w:rsidRDefault="00307AA4" w:rsidP="00307AA4">
      <w:pPr>
        <w:tabs>
          <w:tab w:val="left" w:pos="142"/>
        </w:tabs>
        <w:spacing w:line="480" w:lineRule="auto"/>
        <w:ind w:left="0"/>
        <w:rPr>
          <w:ins w:id="638" w:author="Steven Ortiz" w:date="2020-07-03T21:48:00Z"/>
          <w:rFonts w:cs="Times New Roman"/>
          <w:szCs w:val="24"/>
        </w:rPr>
      </w:pPr>
    </w:p>
    <w:p w14:paraId="63AADDE1" w14:textId="77777777" w:rsidR="00307AA4" w:rsidRDefault="00307AA4" w:rsidP="00307AA4">
      <w:pPr>
        <w:tabs>
          <w:tab w:val="left" w:pos="142"/>
        </w:tabs>
        <w:spacing w:line="480" w:lineRule="auto"/>
        <w:ind w:left="0"/>
        <w:rPr>
          <w:ins w:id="639" w:author="Steven Ortiz" w:date="2020-07-03T21:48:00Z"/>
          <w:rFonts w:cs="Times New Roman"/>
          <w:szCs w:val="24"/>
        </w:rPr>
      </w:pPr>
    </w:p>
    <w:p w14:paraId="2D0EF195" w14:textId="426F7776" w:rsidR="00307AA4" w:rsidRDefault="00EE2A92" w:rsidP="00307AA4">
      <w:pPr>
        <w:tabs>
          <w:tab w:val="left" w:pos="142"/>
        </w:tabs>
        <w:spacing w:line="480" w:lineRule="auto"/>
        <w:ind w:left="0"/>
        <w:rPr>
          <w:ins w:id="640" w:author="Steven Ortiz" w:date="2020-07-03T21:48:00Z"/>
          <w:rFonts w:cs="Times New Roman"/>
          <w:szCs w:val="24"/>
        </w:rPr>
      </w:pPr>
      <w:ins w:id="641" w:author="Steven Ortiz" w:date="2020-07-03T21:48:00Z">
        <w:r>
          <w:rPr>
            <w:noProof/>
            <w:lang w:eastAsia="es-CO"/>
          </w:rPr>
          <w:lastRenderedPageBreak/>
          <w:drawing>
            <wp:anchor distT="0" distB="0" distL="114300" distR="114300" simplePos="0" relativeHeight="251796480" behindDoc="0" locked="0" layoutInCell="1" allowOverlap="1" wp14:anchorId="079B0A6D" wp14:editId="6C1826CC">
              <wp:simplePos x="0" y="0"/>
              <wp:positionH relativeFrom="margin">
                <wp:align>center</wp:align>
              </wp:positionH>
              <wp:positionV relativeFrom="paragraph">
                <wp:posOffset>10795</wp:posOffset>
              </wp:positionV>
              <wp:extent cx="2990850" cy="2435225"/>
              <wp:effectExtent l="0" t="0" r="0" b="3175"/>
              <wp:wrapNone/>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extLst>
                          <a:ext uri="{28A0092B-C50C-407E-A947-70E740481C1C}">
                            <a14:useLocalDpi xmlns:a14="http://schemas.microsoft.com/office/drawing/2010/main" val="0"/>
                          </a:ext>
                        </a:extLst>
                      </a:blip>
                      <a:srcRect l="49993" t="46339" r="20401" b="13910"/>
                      <a:stretch/>
                    </pic:blipFill>
                    <pic:spPr bwMode="auto">
                      <a:xfrm>
                        <a:off x="0" y="0"/>
                        <a:ext cx="2990850" cy="24352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ins>
    </w:p>
    <w:p w14:paraId="6DFB3E4F" w14:textId="77777777" w:rsidR="00307AA4" w:rsidRDefault="00307AA4" w:rsidP="00307AA4">
      <w:pPr>
        <w:tabs>
          <w:tab w:val="left" w:pos="142"/>
        </w:tabs>
        <w:spacing w:line="480" w:lineRule="auto"/>
        <w:ind w:left="0"/>
        <w:rPr>
          <w:ins w:id="642" w:author="Steven Ortiz" w:date="2020-07-03T21:48:00Z"/>
          <w:rFonts w:cs="Times New Roman"/>
          <w:szCs w:val="24"/>
        </w:rPr>
      </w:pPr>
    </w:p>
    <w:p w14:paraId="5A924287" w14:textId="77777777" w:rsidR="00307AA4" w:rsidRDefault="00307AA4" w:rsidP="00307AA4">
      <w:pPr>
        <w:tabs>
          <w:tab w:val="left" w:pos="142"/>
        </w:tabs>
        <w:spacing w:line="480" w:lineRule="auto"/>
        <w:ind w:left="0"/>
        <w:rPr>
          <w:ins w:id="643" w:author="Steven Ortiz" w:date="2020-07-03T21:48:00Z"/>
          <w:rFonts w:cs="Times New Roman"/>
          <w:szCs w:val="24"/>
        </w:rPr>
      </w:pPr>
    </w:p>
    <w:p w14:paraId="33E04F9A" w14:textId="77777777" w:rsidR="00307AA4" w:rsidRDefault="00307AA4" w:rsidP="00307AA4">
      <w:pPr>
        <w:tabs>
          <w:tab w:val="left" w:pos="142"/>
        </w:tabs>
        <w:spacing w:line="480" w:lineRule="auto"/>
        <w:ind w:left="0"/>
        <w:rPr>
          <w:ins w:id="644" w:author="Steven Ortiz" w:date="2020-07-03T21:48:00Z"/>
          <w:rFonts w:cs="Times New Roman"/>
          <w:szCs w:val="24"/>
        </w:rPr>
      </w:pPr>
    </w:p>
    <w:p w14:paraId="269256D0" w14:textId="20E3D591" w:rsidR="00307AA4" w:rsidRDefault="00307AA4" w:rsidP="00307AA4">
      <w:pPr>
        <w:tabs>
          <w:tab w:val="left" w:pos="142"/>
        </w:tabs>
        <w:spacing w:line="480" w:lineRule="auto"/>
        <w:ind w:left="0"/>
        <w:rPr>
          <w:ins w:id="645" w:author="Steven Ortiz" w:date="2020-07-03T21:48:00Z"/>
          <w:rFonts w:cs="Times New Roman"/>
          <w:szCs w:val="24"/>
        </w:rPr>
      </w:pPr>
    </w:p>
    <w:p w14:paraId="5719432D" w14:textId="77777777" w:rsidR="00307AA4" w:rsidRDefault="00307AA4" w:rsidP="00307AA4">
      <w:pPr>
        <w:tabs>
          <w:tab w:val="left" w:pos="142"/>
        </w:tabs>
        <w:spacing w:line="480" w:lineRule="auto"/>
        <w:ind w:left="0"/>
        <w:rPr>
          <w:ins w:id="646" w:author="Steven Ortiz" w:date="2020-07-03T21:48:00Z"/>
          <w:rFonts w:cs="Times New Roman"/>
          <w:szCs w:val="24"/>
        </w:rPr>
      </w:pPr>
    </w:p>
    <w:p w14:paraId="7F32F879" w14:textId="4DCB92C1" w:rsidR="00307AA4" w:rsidRDefault="0050086D" w:rsidP="0050086D">
      <w:pPr>
        <w:pStyle w:val="Ttulo2"/>
        <w:rPr>
          <w:ins w:id="647" w:author="Diany Lorena Hincapie Melo" w:date="2020-07-04T09:36:00Z"/>
        </w:rPr>
      </w:pPr>
      <w:ins w:id="648" w:author="Diany Lorena Hincapie Melo" w:date="2020-07-04T09:36:00Z">
        <w:r>
          <w:t>Diseño de la PCB</w:t>
        </w:r>
      </w:ins>
    </w:p>
    <w:p w14:paraId="7EF48ADF" w14:textId="38383679" w:rsidR="000C0580" w:rsidRDefault="0050086D" w:rsidP="000C0580">
      <w:pPr>
        <w:pStyle w:val="Sinespaciado"/>
        <w:spacing w:line="480" w:lineRule="auto"/>
        <w:rPr>
          <w:ins w:id="649" w:author="Diany Lorena Hincapie Melo" w:date="2020-07-04T10:51:00Z"/>
          <w:lang w:eastAsia="es-CO"/>
        </w:rPr>
      </w:pPr>
      <w:ins w:id="650" w:author="Diany Lorena Hincapie Melo" w:date="2020-07-04T09:36:00Z">
        <w:r>
          <w:rPr>
            <w:lang w:eastAsia="es-CO"/>
          </w:rPr>
          <w:t xml:space="preserve">Para el diseño </w:t>
        </w:r>
      </w:ins>
      <w:ins w:id="651" w:author="Diany Lorena Hincapie Melo" w:date="2020-07-04T09:39:00Z">
        <w:r w:rsidR="009837BC">
          <w:rPr>
            <w:lang w:eastAsia="es-CO"/>
          </w:rPr>
          <w:t>tuvo</w:t>
        </w:r>
      </w:ins>
      <w:ins w:id="652" w:author="Diany Lorena Hincapie Melo" w:date="2020-07-04T09:37:00Z">
        <w:r w:rsidR="009837BC">
          <w:rPr>
            <w:lang w:eastAsia="es-CO"/>
          </w:rPr>
          <w:t xml:space="preserve"> en cuenta que se us</w:t>
        </w:r>
      </w:ins>
      <w:ins w:id="653" w:author="Diany Lorena Hincapie Melo" w:date="2020-07-04T09:39:00Z">
        <w:r w:rsidR="009837BC">
          <w:rPr>
            <w:lang w:eastAsia="es-CO"/>
          </w:rPr>
          <w:t>ó</w:t>
        </w:r>
      </w:ins>
      <w:ins w:id="654" w:author="Diany Lorena Hincapie Melo" w:date="2020-07-04T09:37:00Z">
        <w:r w:rsidR="009837BC">
          <w:rPr>
            <w:lang w:eastAsia="es-CO"/>
          </w:rPr>
          <w:t xml:space="preserve"> el </w:t>
        </w:r>
      </w:ins>
      <w:ins w:id="655" w:author="Diany Lorena Hincapie Melo" w:date="2020-07-04T09:38:00Z">
        <w:r w:rsidR="009837BC">
          <w:rPr>
            <w:lang w:eastAsia="es-CO"/>
          </w:rPr>
          <w:t>HC-SR04, MPU6050, BUZZER, TouchPad</w:t>
        </w:r>
      </w:ins>
      <w:ins w:id="656" w:author="Diany Lorena Hincapie Melo" w:date="2020-07-04T09:39:00Z">
        <w:r w:rsidR="009837BC">
          <w:rPr>
            <w:lang w:eastAsia="es-CO"/>
          </w:rPr>
          <w:t xml:space="preserve"> y el NeoPixel, y se </w:t>
        </w:r>
      </w:ins>
      <w:ins w:id="657" w:author="Diany Lorena Hincapie Melo" w:date="2020-07-04T09:40:00Z">
        <w:r w:rsidR="009837BC">
          <w:rPr>
            <w:lang w:eastAsia="es-CO"/>
          </w:rPr>
          <w:t>pensó para que fuera un instrumento musical programable, por lo tanto</w:t>
        </w:r>
      </w:ins>
      <w:ins w:id="658" w:author="Diany Lorena Hincapie Melo" w:date="2020-07-04T09:41:00Z">
        <w:r w:rsidR="009837BC">
          <w:rPr>
            <w:lang w:eastAsia="es-CO"/>
          </w:rPr>
          <w:t xml:space="preserve">, </w:t>
        </w:r>
      </w:ins>
      <w:ins w:id="659" w:author="Diany Lorena Hincapie Melo" w:date="2020-07-04T10:48:00Z">
        <w:r w:rsidR="000C0580">
          <w:rPr>
            <w:lang w:eastAsia="es-CO"/>
          </w:rPr>
          <w:t xml:space="preserve">se </w:t>
        </w:r>
      </w:ins>
      <w:ins w:id="660" w:author="Diany Lorena Hincapie Melo" w:date="2020-07-04T10:49:00Z">
        <w:r w:rsidR="000C0580">
          <w:rPr>
            <w:lang w:eastAsia="es-CO"/>
          </w:rPr>
          <w:t xml:space="preserve">utilizó el programa gratuito llamado KiCad para realizar el diseño. </w:t>
        </w:r>
      </w:ins>
      <w:ins w:id="661" w:author="Diany Lorena Hincapie Melo" w:date="2020-07-04T10:50:00Z">
        <w:r w:rsidR="000C0580" w:rsidRPr="000C0580">
          <w:rPr>
            <w:color w:val="FF0000"/>
            <w:lang w:eastAsia="es-CO"/>
            <w:rPrChange w:id="662" w:author="Diany Lorena Hincapie Melo" w:date="2020-07-04T10:50:00Z">
              <w:rPr>
                <w:lang w:eastAsia="es-CO"/>
              </w:rPr>
            </w:rPrChange>
          </w:rPr>
          <w:t xml:space="preserve">Ver Ilustracion tal </w:t>
        </w:r>
        <w:r w:rsidR="000C0580">
          <w:rPr>
            <w:lang w:eastAsia="es-CO"/>
          </w:rPr>
          <w:t>para observar el diagrama de conexión</w:t>
        </w:r>
      </w:ins>
      <w:ins w:id="663" w:author="Diany Lorena Hincapie Melo" w:date="2020-07-04T10:52:00Z">
        <w:r w:rsidR="000C0580">
          <w:rPr>
            <w:lang w:eastAsia="es-CO"/>
          </w:rPr>
          <w:t xml:space="preserve">. </w:t>
        </w:r>
        <w:r w:rsidR="000C0580" w:rsidRPr="000C0580">
          <w:rPr>
            <w:color w:val="FF0000"/>
            <w:lang w:eastAsia="es-CO"/>
            <w:rPrChange w:id="664" w:author="Diany Lorena Hincapie Melo" w:date="2020-07-04T10:53:00Z">
              <w:rPr>
                <w:lang w:eastAsia="es-CO"/>
              </w:rPr>
            </w:rPrChange>
          </w:rPr>
          <w:t>Ver Ilustracion tal</w:t>
        </w:r>
        <w:r w:rsidR="000C0580">
          <w:rPr>
            <w:lang w:eastAsia="es-CO"/>
          </w:rPr>
          <w:t xml:space="preserve"> </w:t>
        </w:r>
      </w:ins>
      <w:ins w:id="665" w:author="Diany Lorena Hincapie Melo" w:date="2020-07-04T10:54:00Z">
        <w:r w:rsidR="000C0580">
          <w:rPr>
            <w:lang w:eastAsia="es-CO"/>
          </w:rPr>
          <w:t>d</w:t>
        </w:r>
      </w:ins>
      <w:ins w:id="666" w:author="Diany Lorena Hincapie Melo" w:date="2020-07-04T10:52:00Z">
        <w:r w:rsidR="000C0580">
          <w:rPr>
            <w:lang w:eastAsia="es-CO"/>
          </w:rPr>
          <w:t>el diseño de la PCB</w:t>
        </w:r>
      </w:ins>
      <w:ins w:id="667" w:author="Diany Lorena Hincapie Melo" w:date="2020-07-04T10:53:00Z">
        <w:r w:rsidR="000C0580">
          <w:rPr>
            <w:lang w:eastAsia="es-CO"/>
          </w:rPr>
          <w:t xml:space="preserve"> y ver ilustracion tal </w:t>
        </w:r>
      </w:ins>
      <w:ins w:id="668" w:author="Diany Lorena Hincapie Melo" w:date="2020-07-04T10:54:00Z">
        <w:r w:rsidR="000C0580">
          <w:rPr>
            <w:lang w:eastAsia="es-CO"/>
          </w:rPr>
          <w:t>del 3D y sus componentes.</w:t>
        </w:r>
      </w:ins>
    </w:p>
    <w:p w14:paraId="20A77B4C" w14:textId="0693B7F0" w:rsidR="000C0580" w:rsidRDefault="000C0580" w:rsidP="000C0580">
      <w:pPr>
        <w:pStyle w:val="Sinespaciado"/>
        <w:spacing w:line="480" w:lineRule="auto"/>
        <w:rPr>
          <w:ins w:id="669" w:author="Diany Lorena Hincapie Melo" w:date="2020-07-04T10:51:00Z"/>
          <w:lang w:eastAsia="es-CO"/>
        </w:rPr>
      </w:pPr>
      <w:ins w:id="670" w:author="Diany Lorena Hincapie Melo" w:date="2020-07-04T10:51:00Z">
        <w:r>
          <w:rPr>
            <w:noProof/>
            <w:lang w:eastAsia="es-CO"/>
          </w:rPr>
          <w:drawing>
            <wp:anchor distT="0" distB="0" distL="114300" distR="114300" simplePos="0" relativeHeight="251829248" behindDoc="0" locked="0" layoutInCell="1" allowOverlap="1" wp14:anchorId="76EA275B" wp14:editId="3BE758E0">
              <wp:simplePos x="0" y="0"/>
              <wp:positionH relativeFrom="margin">
                <wp:align>center</wp:align>
              </wp:positionH>
              <wp:positionV relativeFrom="paragraph">
                <wp:posOffset>99060</wp:posOffset>
              </wp:positionV>
              <wp:extent cx="3962400" cy="2457450"/>
              <wp:effectExtent l="0" t="0" r="0" b="0"/>
              <wp:wrapNone/>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cstate="print">
                        <a:extLst>
                          <a:ext uri="{28A0092B-C50C-407E-A947-70E740481C1C}">
                            <a14:useLocalDpi xmlns:a14="http://schemas.microsoft.com/office/drawing/2010/main" val="0"/>
                          </a:ext>
                        </a:extLst>
                      </a:blip>
                      <a:srcRect l="10522" t="9053" r="18874" b="13096"/>
                      <a:stretch/>
                    </pic:blipFill>
                    <pic:spPr bwMode="auto">
                      <a:xfrm>
                        <a:off x="0" y="0"/>
                        <a:ext cx="3962400" cy="24574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ins>
    </w:p>
    <w:p w14:paraId="17CAA62A" w14:textId="77777777" w:rsidR="000C0580" w:rsidRDefault="000C0580" w:rsidP="000C0580">
      <w:pPr>
        <w:pStyle w:val="Sinespaciado"/>
        <w:spacing w:line="480" w:lineRule="auto"/>
        <w:rPr>
          <w:ins w:id="671" w:author="Diany Lorena Hincapie Melo" w:date="2020-07-04T10:51:00Z"/>
          <w:lang w:eastAsia="es-CO"/>
        </w:rPr>
      </w:pPr>
    </w:p>
    <w:p w14:paraId="667C24D4" w14:textId="76427B22" w:rsidR="000C0580" w:rsidRDefault="000C0580" w:rsidP="000C0580">
      <w:pPr>
        <w:pStyle w:val="Sinespaciado"/>
        <w:spacing w:line="480" w:lineRule="auto"/>
        <w:rPr>
          <w:ins w:id="672" w:author="Diany Lorena Hincapie Melo" w:date="2020-07-04T10:51:00Z"/>
          <w:lang w:eastAsia="es-CO"/>
        </w:rPr>
      </w:pPr>
    </w:p>
    <w:p w14:paraId="6F7AC441" w14:textId="6089117C" w:rsidR="000C0580" w:rsidRDefault="000C0580" w:rsidP="000C0580">
      <w:pPr>
        <w:pStyle w:val="Sinespaciado"/>
        <w:spacing w:line="480" w:lineRule="auto"/>
        <w:rPr>
          <w:ins w:id="673" w:author="Diany Lorena Hincapie Melo" w:date="2020-07-04T10:51:00Z"/>
          <w:lang w:eastAsia="es-CO"/>
        </w:rPr>
      </w:pPr>
    </w:p>
    <w:p w14:paraId="0570A33C" w14:textId="4D32D876" w:rsidR="000C0580" w:rsidRDefault="000C0580" w:rsidP="000C0580">
      <w:pPr>
        <w:pStyle w:val="Sinespaciado"/>
        <w:spacing w:line="480" w:lineRule="auto"/>
        <w:rPr>
          <w:ins w:id="674" w:author="Diany Lorena Hincapie Melo" w:date="2020-07-04T10:51:00Z"/>
          <w:lang w:eastAsia="es-CO"/>
        </w:rPr>
      </w:pPr>
    </w:p>
    <w:p w14:paraId="32A71264" w14:textId="4E7952E7" w:rsidR="000C0580" w:rsidRDefault="000C0580" w:rsidP="000C0580">
      <w:pPr>
        <w:pStyle w:val="Sinespaciado"/>
        <w:spacing w:line="480" w:lineRule="auto"/>
        <w:rPr>
          <w:ins w:id="675" w:author="Diany Lorena Hincapie Melo" w:date="2020-07-04T10:51:00Z"/>
          <w:lang w:eastAsia="es-CO"/>
        </w:rPr>
      </w:pPr>
    </w:p>
    <w:p w14:paraId="1F6E5A30" w14:textId="77777777" w:rsidR="000C0580" w:rsidRDefault="000C0580" w:rsidP="000C0580">
      <w:pPr>
        <w:pStyle w:val="Sinespaciado"/>
        <w:spacing w:line="480" w:lineRule="auto"/>
        <w:rPr>
          <w:ins w:id="676" w:author="Diany Lorena Hincapie Melo" w:date="2020-07-04T10:51:00Z"/>
          <w:lang w:eastAsia="es-CO"/>
        </w:rPr>
      </w:pPr>
    </w:p>
    <w:p w14:paraId="19B44A3E" w14:textId="77777777" w:rsidR="000C0580" w:rsidRDefault="000C0580" w:rsidP="000C0580">
      <w:pPr>
        <w:pStyle w:val="Sinespaciado"/>
        <w:spacing w:line="480" w:lineRule="auto"/>
        <w:rPr>
          <w:ins w:id="677" w:author="Diany Lorena Hincapie Melo" w:date="2020-07-04T10:51:00Z"/>
          <w:lang w:eastAsia="es-CO"/>
        </w:rPr>
      </w:pPr>
    </w:p>
    <w:p w14:paraId="36E81AE9" w14:textId="182C8496" w:rsidR="000C0580" w:rsidRDefault="000C0580" w:rsidP="000C0580">
      <w:pPr>
        <w:pStyle w:val="Sinespaciado"/>
        <w:spacing w:line="480" w:lineRule="auto"/>
        <w:rPr>
          <w:ins w:id="678" w:author="Diany Lorena Hincapie Melo" w:date="2020-07-04T10:51:00Z"/>
          <w:lang w:eastAsia="es-CO"/>
        </w:rPr>
      </w:pPr>
    </w:p>
    <w:p w14:paraId="7078BF49" w14:textId="2088E526" w:rsidR="000C0580" w:rsidRDefault="000C0580" w:rsidP="000C0580">
      <w:pPr>
        <w:pStyle w:val="Sinespaciado"/>
        <w:spacing w:line="480" w:lineRule="auto"/>
        <w:rPr>
          <w:ins w:id="679" w:author="Diany Lorena Hincapie Melo" w:date="2020-07-04T10:51:00Z"/>
          <w:lang w:eastAsia="es-CO"/>
        </w:rPr>
      </w:pPr>
    </w:p>
    <w:p w14:paraId="75DC0CC9" w14:textId="2964440F" w:rsidR="000C0580" w:rsidRDefault="000C0580">
      <w:pPr>
        <w:pStyle w:val="Sinespaciado"/>
        <w:spacing w:line="480" w:lineRule="auto"/>
        <w:rPr>
          <w:ins w:id="680" w:author="Diany Lorena Hincapie Melo" w:date="2020-07-04T09:42:00Z"/>
          <w:lang w:eastAsia="es-CO"/>
        </w:rPr>
      </w:pPr>
    </w:p>
    <w:p w14:paraId="416FAFCD" w14:textId="53BBE285" w:rsidR="009837BC" w:rsidRDefault="009837BC" w:rsidP="0050086D">
      <w:pPr>
        <w:pStyle w:val="Sinespaciado"/>
        <w:spacing w:line="480" w:lineRule="auto"/>
        <w:rPr>
          <w:ins w:id="681" w:author="Diany Lorena Hincapie Melo" w:date="2020-07-04T09:42:00Z"/>
          <w:lang w:eastAsia="es-CO"/>
        </w:rPr>
      </w:pPr>
      <w:ins w:id="682" w:author="Diany Lorena Hincapie Melo" w:date="2020-07-04T09:44:00Z">
        <w:r>
          <w:rPr>
            <w:noProof/>
            <w:lang w:eastAsia="es-CO"/>
          </w:rPr>
          <w:drawing>
            <wp:anchor distT="0" distB="0" distL="114300" distR="114300" simplePos="0" relativeHeight="251827200" behindDoc="0" locked="0" layoutInCell="1" allowOverlap="1" wp14:anchorId="7D2EF753" wp14:editId="36D17BCA">
              <wp:simplePos x="0" y="0"/>
              <wp:positionH relativeFrom="margin">
                <wp:align>center</wp:align>
              </wp:positionH>
              <wp:positionV relativeFrom="paragraph">
                <wp:posOffset>60325</wp:posOffset>
              </wp:positionV>
              <wp:extent cx="5467350" cy="3457575"/>
              <wp:effectExtent l="0" t="0" r="0" b="9525"/>
              <wp:wrapNone/>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467350" cy="3457575"/>
                      </a:xfrm>
                      <a:prstGeom prst="rect">
                        <a:avLst/>
                      </a:prstGeom>
                      <a:noFill/>
                      <a:ln>
                        <a:noFill/>
                      </a:ln>
                    </pic:spPr>
                  </pic:pic>
                </a:graphicData>
              </a:graphic>
              <wp14:sizeRelH relativeFrom="page">
                <wp14:pctWidth>0</wp14:pctWidth>
              </wp14:sizeRelH>
              <wp14:sizeRelV relativeFrom="page">
                <wp14:pctHeight>0</wp14:pctHeight>
              </wp14:sizeRelV>
            </wp:anchor>
          </w:drawing>
        </w:r>
      </w:ins>
    </w:p>
    <w:p w14:paraId="547422A7" w14:textId="0F4B9AB9" w:rsidR="009837BC" w:rsidRPr="0050086D" w:rsidRDefault="009837BC">
      <w:pPr>
        <w:pStyle w:val="Sinespaciado"/>
        <w:spacing w:line="480" w:lineRule="auto"/>
        <w:rPr>
          <w:ins w:id="683" w:author="Steven Ortiz" w:date="2020-07-03T21:48:00Z"/>
          <w:lang w:eastAsia="es-CO"/>
          <w:rPrChange w:id="684" w:author="Diany Lorena Hincapie Melo" w:date="2020-07-04T09:36:00Z">
            <w:rPr>
              <w:ins w:id="685" w:author="Steven Ortiz" w:date="2020-07-03T21:48:00Z"/>
            </w:rPr>
          </w:rPrChange>
        </w:rPr>
        <w:pPrChange w:id="686" w:author="Diany Lorena Hincapie Melo" w:date="2020-07-04T09:36:00Z">
          <w:pPr>
            <w:tabs>
              <w:tab w:val="left" w:pos="142"/>
            </w:tabs>
            <w:spacing w:line="480" w:lineRule="auto"/>
            <w:ind w:left="0"/>
          </w:pPr>
        </w:pPrChange>
      </w:pPr>
    </w:p>
    <w:p w14:paraId="61734612" w14:textId="77777777" w:rsidR="00307AA4" w:rsidRDefault="00307AA4" w:rsidP="00307AA4">
      <w:pPr>
        <w:tabs>
          <w:tab w:val="left" w:pos="142"/>
        </w:tabs>
        <w:spacing w:line="480" w:lineRule="auto"/>
        <w:ind w:left="0"/>
        <w:rPr>
          <w:ins w:id="687" w:author="Steven Ortiz" w:date="2020-07-03T21:48:00Z"/>
          <w:rFonts w:cs="Times New Roman"/>
          <w:szCs w:val="24"/>
        </w:rPr>
      </w:pPr>
    </w:p>
    <w:p w14:paraId="5706637F" w14:textId="1FF6A245" w:rsidR="00307AA4" w:rsidRDefault="00307AA4">
      <w:pPr>
        <w:rPr>
          <w:ins w:id="688" w:author="Diany Lorena Hincapie Melo" w:date="2020-07-04T09:42:00Z"/>
          <w:lang w:eastAsia="es-CO"/>
        </w:rPr>
      </w:pPr>
    </w:p>
    <w:p w14:paraId="745E952E" w14:textId="16BFEE56" w:rsidR="009837BC" w:rsidRDefault="009837BC">
      <w:pPr>
        <w:rPr>
          <w:ins w:id="689" w:author="Diany Lorena Hincapie Melo" w:date="2020-07-04T09:42:00Z"/>
          <w:lang w:eastAsia="es-CO"/>
        </w:rPr>
      </w:pPr>
    </w:p>
    <w:p w14:paraId="5C27085F" w14:textId="60790804" w:rsidR="009837BC" w:rsidRDefault="009837BC">
      <w:pPr>
        <w:rPr>
          <w:ins w:id="690" w:author="Diany Lorena Hincapie Melo" w:date="2020-07-04T09:42:00Z"/>
          <w:lang w:eastAsia="es-CO"/>
        </w:rPr>
      </w:pPr>
    </w:p>
    <w:p w14:paraId="1E3563B0" w14:textId="013E0F70" w:rsidR="009837BC" w:rsidRDefault="009837BC">
      <w:pPr>
        <w:rPr>
          <w:ins w:id="691" w:author="Diany Lorena Hincapie Melo" w:date="2020-07-04T09:42:00Z"/>
          <w:lang w:eastAsia="es-CO"/>
        </w:rPr>
      </w:pPr>
    </w:p>
    <w:p w14:paraId="44E2ED84" w14:textId="50BEB2C6" w:rsidR="009837BC" w:rsidRDefault="009837BC">
      <w:pPr>
        <w:rPr>
          <w:ins w:id="692" w:author="Diany Lorena Hincapie Melo" w:date="2020-07-04T09:43:00Z"/>
          <w:lang w:eastAsia="es-CO"/>
        </w:rPr>
      </w:pPr>
    </w:p>
    <w:p w14:paraId="3EDD48B8" w14:textId="4A3B9F2C" w:rsidR="009837BC" w:rsidRDefault="009837BC">
      <w:pPr>
        <w:rPr>
          <w:ins w:id="693" w:author="Diany Lorena Hincapie Melo" w:date="2020-07-04T09:43:00Z"/>
          <w:lang w:eastAsia="es-CO"/>
        </w:rPr>
      </w:pPr>
    </w:p>
    <w:p w14:paraId="6C563D23" w14:textId="437465F8" w:rsidR="009837BC" w:rsidRDefault="009837BC">
      <w:pPr>
        <w:rPr>
          <w:ins w:id="694" w:author="Diany Lorena Hincapie Melo" w:date="2020-07-04T09:43:00Z"/>
          <w:lang w:eastAsia="es-CO"/>
        </w:rPr>
      </w:pPr>
    </w:p>
    <w:p w14:paraId="6378B77A" w14:textId="2923C21A" w:rsidR="009837BC" w:rsidRDefault="009837BC">
      <w:pPr>
        <w:rPr>
          <w:ins w:id="695" w:author="Diany Lorena Hincapie Melo" w:date="2020-07-04T09:43:00Z"/>
          <w:lang w:eastAsia="es-CO"/>
        </w:rPr>
      </w:pPr>
    </w:p>
    <w:p w14:paraId="5BDA1FCF" w14:textId="6DAE608E" w:rsidR="009837BC" w:rsidRDefault="009837BC">
      <w:pPr>
        <w:rPr>
          <w:ins w:id="696" w:author="Diany Lorena Hincapie Melo" w:date="2020-07-04T09:43:00Z"/>
          <w:lang w:eastAsia="es-CO"/>
        </w:rPr>
      </w:pPr>
    </w:p>
    <w:p w14:paraId="4568C95D" w14:textId="01A437BD" w:rsidR="009837BC" w:rsidRDefault="009837BC">
      <w:pPr>
        <w:rPr>
          <w:ins w:id="697" w:author="Diany Lorena Hincapie Melo" w:date="2020-07-04T09:43:00Z"/>
          <w:lang w:eastAsia="es-CO"/>
        </w:rPr>
      </w:pPr>
    </w:p>
    <w:p w14:paraId="428B68D6" w14:textId="75E22462" w:rsidR="009837BC" w:rsidRDefault="00BB67E7">
      <w:pPr>
        <w:rPr>
          <w:lang w:eastAsia="es-CO"/>
        </w:rPr>
      </w:pPr>
      <w:ins w:id="698" w:author="Diany Lorena Hincapie Melo" w:date="2020-07-04T11:07:00Z">
        <w:r>
          <w:rPr>
            <w:noProof/>
            <w:lang w:eastAsia="es-CO"/>
          </w:rPr>
          <w:drawing>
            <wp:anchor distT="0" distB="0" distL="114300" distR="114300" simplePos="0" relativeHeight="251857920" behindDoc="0" locked="0" layoutInCell="1" allowOverlap="1" wp14:anchorId="31BDA000" wp14:editId="7F9AB74A">
              <wp:simplePos x="0" y="0"/>
              <wp:positionH relativeFrom="margin">
                <wp:align>center</wp:align>
              </wp:positionH>
              <wp:positionV relativeFrom="paragraph">
                <wp:posOffset>6457</wp:posOffset>
              </wp:positionV>
              <wp:extent cx="4738255" cy="2755968"/>
              <wp:effectExtent l="0" t="0" r="5715" b="6350"/>
              <wp:wrapNone/>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extLst>
                          <a:ext uri="{28A0092B-C50C-407E-A947-70E740481C1C}">
                            <a14:useLocalDpi xmlns:a14="http://schemas.microsoft.com/office/drawing/2010/main" val="0"/>
                          </a:ext>
                        </a:extLst>
                      </a:blip>
                      <a:srcRect l="10487" t="28660" r="35421" b="15402"/>
                      <a:stretch/>
                    </pic:blipFill>
                    <pic:spPr bwMode="auto">
                      <a:xfrm>
                        <a:off x="0" y="0"/>
                        <a:ext cx="4738255" cy="275596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ins>
    </w:p>
    <w:p w14:paraId="6A0BBBDB" w14:textId="01069DD8" w:rsidR="009837BC" w:rsidRDefault="00BB67E7">
      <w:pPr>
        <w:rPr>
          <w:lang w:eastAsia="es-CO"/>
        </w:rPr>
      </w:pPr>
      <w:del w:id="699" w:author="Diany Lorena Hincapie Melo" w:date="2020-07-04T11:08:00Z">
        <w:r w:rsidDel="00BB67E7">
          <w:rPr>
            <w:noProof/>
            <w:lang w:eastAsia="es-CO"/>
          </w:rPr>
          <mc:AlternateContent>
            <mc:Choice Requires="wps">
              <w:drawing>
                <wp:anchor distT="0" distB="0" distL="114300" distR="114300" simplePos="0" relativeHeight="251844608" behindDoc="0" locked="0" layoutInCell="1" allowOverlap="1" wp14:anchorId="61F5495A" wp14:editId="59BA8F40">
                  <wp:simplePos x="0" y="0"/>
                  <wp:positionH relativeFrom="column">
                    <wp:posOffset>3009093</wp:posOffset>
                  </wp:positionH>
                  <wp:positionV relativeFrom="paragraph">
                    <wp:posOffset>185557</wp:posOffset>
                  </wp:positionV>
                  <wp:extent cx="1828800" cy="1828800"/>
                  <wp:effectExtent l="0" t="95250" r="0" b="105410"/>
                  <wp:wrapNone/>
                  <wp:docPr id="115" name="Cuadro de texto 11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a:scene3d>
                            <a:camera prst="orthographicFront">
                              <a:rot lat="1200000" lon="2400000" rev="21000000"/>
                            </a:camera>
                            <a:lightRig rig="threePt" dir="t"/>
                          </a:scene3d>
                        </wps:spPr>
                        <wps:txbx>
                          <w:txbxContent>
                            <w:p w14:paraId="2CEE7459" w14:textId="15C3C6A4" w:rsidR="00A56FD1" w:rsidRPr="00BB67E7" w:rsidRDefault="00A56FD1">
                              <w:pPr>
                                <w:jc w:val="center"/>
                                <w:rPr>
                                  <w:noProof/>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Change w:id="700" w:author="Diany Lorena Hincapie Melo" w:date="2020-07-04T11:00:00Z">
                                    <w:rPr>
                                      <w:noProof/>
                                    </w:rPr>
                                  </w:rPrChange>
                                </w:rPr>
                                <w:pPrChange w:id="701" w:author="Diany Lorena Hincapie Melo" w:date="2020-07-04T11:00:00Z">
                                  <w:pPr/>
                                </w:pPrChange>
                              </w:pPr>
                              <w:del w:id="702" w:author="Diany Lorena Hincapie Melo" w:date="2020-07-04T11:00:00Z">
                                <w:r w:rsidRPr="00BB67E7" w:rsidDel="00BB67E7">
                                  <w:rPr>
                                    <w:noProof/>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Change w:id="703" w:author="Diany Lorena Hincapie Melo" w:date="2020-07-04T11:00:00Z">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PrChange>
                                  </w:rPr>
                                  <w:delText>Espacio para el texto</w:delText>
                                </w:r>
                              </w:del>
                              <w:ins w:id="704" w:author="Diany Lorena Hincapie Melo" w:date="2020-07-04T11:01:00Z">
                                <w:r>
                                  <w:rPr>
                                    <w:noProof/>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MPU050</w:t>
                                </w:r>
                              </w:ins>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1F5495A" id="Cuadro de texto 115" o:spid="_x0000_s1033" type="#_x0000_t202" style="position:absolute;left:0;text-align:left;margin-left:236.95pt;margin-top:14.6pt;width:2in;height:2in;z-index:25184460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" filled="f" stroked="f">
                  <v:textbox style="mso-fit-shape-to-text:t">
                    <w:txbxContent>
                      <w:p w14:paraId="2CEE7459" w14:textId="15C3C6A4" w:rsidR="00A56FD1" w:rsidRPr="00BB67E7" w:rsidRDefault="00A56FD1">
                        <w:pPr>
                          <w:jc w:val="center"/>
                          <w:rPr>
                            <w:noProof/>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Change w:id="705" w:author="Diany Lorena Hincapie Melo" w:date="2020-07-04T11:00:00Z">
                              <w:rPr>
                                <w:noProof/>
                              </w:rPr>
                            </w:rPrChange>
                          </w:rPr>
                          <w:pPrChange w:id="706" w:author="Diany Lorena Hincapie Melo" w:date="2020-07-04T11:00:00Z">
                            <w:pPr/>
                          </w:pPrChange>
                        </w:pPr>
                        <w:del w:id="707" w:author="Diany Lorena Hincapie Melo" w:date="2020-07-04T11:00:00Z">
                          <w:r w:rsidRPr="00BB67E7" w:rsidDel="00BB67E7">
                            <w:rPr>
                              <w:noProof/>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Change w:id="708" w:author="Diany Lorena Hincapie Melo" w:date="2020-07-04T11:00:00Z">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PrChange>
                            </w:rPr>
                            <w:delText>Espacio para el texto</w:delText>
                          </w:r>
                        </w:del>
                        <w:ins w:id="709" w:author="Diany Lorena Hincapie Melo" w:date="2020-07-04T11:01:00Z">
                          <w:r>
                            <w:rPr>
                              <w:noProof/>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MPU050</w:t>
                          </w:r>
                        </w:ins>
                      </w:p>
                    </w:txbxContent>
                  </v:textbox>
                </v:shape>
              </w:pict>
            </mc:Fallback>
          </mc:AlternateContent>
        </w:r>
        <w:r w:rsidDel="00BB67E7">
          <w:rPr>
            <w:noProof/>
            <w:lang w:eastAsia="es-CO"/>
          </w:rPr>
          <mc:AlternateContent>
            <mc:Choice Requires="wps">
              <w:drawing>
                <wp:anchor distT="0" distB="0" distL="114300" distR="114300" simplePos="0" relativeHeight="251842560" behindDoc="0" locked="0" layoutInCell="1" allowOverlap="1" wp14:anchorId="7E706F5F" wp14:editId="11ABFBAE">
                  <wp:simplePos x="0" y="0"/>
                  <wp:positionH relativeFrom="column">
                    <wp:posOffset>1324936</wp:posOffset>
                  </wp:positionH>
                  <wp:positionV relativeFrom="paragraph">
                    <wp:posOffset>3707</wp:posOffset>
                  </wp:positionV>
                  <wp:extent cx="1828800" cy="1828800"/>
                  <wp:effectExtent l="0" t="19050" r="0" b="29210"/>
                  <wp:wrapNone/>
                  <wp:docPr id="114" name="Cuadro de texto 11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a:scene3d>
                            <a:camera prst="orthographicFront">
                              <a:rot lat="20400000" lon="1200000" rev="0"/>
                            </a:camera>
                            <a:lightRig rig="threePt" dir="t"/>
                          </a:scene3d>
                        </wps:spPr>
                        <wps:txbx>
                          <w:txbxContent>
                            <w:p w14:paraId="5FADFAD1" w14:textId="6913C399" w:rsidR="00A56FD1" w:rsidRPr="00BB67E7" w:rsidRDefault="00A56FD1">
                              <w:pPr>
                                <w:jc w:val="center"/>
                                <w:rPr>
                                  <w:noProof/>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Change w:id="710" w:author="Diany Lorena Hincapie Melo" w:date="2020-07-04T11:00:00Z">
                                    <w:rPr>
                                      <w:noProof/>
                                    </w:rPr>
                                  </w:rPrChange>
                                </w:rPr>
                                <w:pPrChange w:id="711" w:author="Diany Lorena Hincapie Melo" w:date="2020-07-04T11:00:00Z">
                                  <w:pPr/>
                                </w:pPrChange>
                              </w:pPr>
                              <w:del w:id="712" w:author="Diany Lorena Hincapie Melo" w:date="2020-07-04T11:00:00Z">
                                <w:r w:rsidRPr="00BB67E7" w:rsidDel="00BB67E7">
                                  <w:rPr>
                                    <w:noProof/>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Change w:id="713" w:author="Diany Lorena Hincapie Melo" w:date="2020-07-04T11:00:00Z">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PrChange>
                                  </w:rPr>
                                  <w:delText>Espacio para el texto</w:delText>
                                </w:r>
                              </w:del>
                              <w:ins w:id="714" w:author="Diany Lorena Hincapie Melo" w:date="2020-07-04T11:00:00Z">
                                <w:r w:rsidRPr="00BB67E7">
                                  <w:rPr>
                                    <w:noProof/>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Change w:id="715" w:author="Diany Lorena Hincapie Melo" w:date="2020-07-04T11:00:00Z">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PrChange>
                                  </w:rPr>
                                  <w:t>TouchPad</w:t>
                                </w:r>
                              </w:ins>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E706F5F" id="Cuadro de texto 114" o:spid="_x0000_s1034" type="#_x0000_t202" style="position:absolute;left:0;text-align:left;margin-left:104.35pt;margin-top:.3pt;width:2in;height:2in;z-index:25184256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" filled="f" stroked="f">
                  <v:textbox style="mso-fit-shape-to-text:t">
                    <w:txbxContent>
                      <w:p w14:paraId="5FADFAD1" w14:textId="6913C399" w:rsidR="00A56FD1" w:rsidRPr="00BB67E7" w:rsidRDefault="00A56FD1">
                        <w:pPr>
                          <w:jc w:val="center"/>
                          <w:rPr>
                            <w:noProof/>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Change w:id="716" w:author="Diany Lorena Hincapie Melo" w:date="2020-07-04T11:00:00Z">
                              <w:rPr>
                                <w:noProof/>
                              </w:rPr>
                            </w:rPrChange>
                          </w:rPr>
                          <w:pPrChange w:id="717" w:author="Diany Lorena Hincapie Melo" w:date="2020-07-04T11:00:00Z">
                            <w:pPr/>
                          </w:pPrChange>
                        </w:pPr>
                        <w:del w:id="718" w:author="Diany Lorena Hincapie Melo" w:date="2020-07-04T11:00:00Z">
                          <w:r w:rsidRPr="00BB67E7" w:rsidDel="00BB67E7">
                            <w:rPr>
                              <w:noProof/>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Change w:id="719" w:author="Diany Lorena Hincapie Melo" w:date="2020-07-04T11:00:00Z">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PrChange>
                            </w:rPr>
                            <w:delText>Espacio para el texto</w:delText>
                          </w:r>
                        </w:del>
                        <w:ins w:id="720" w:author="Diany Lorena Hincapie Melo" w:date="2020-07-04T11:00:00Z">
                          <w:r w:rsidRPr="00BB67E7">
                            <w:rPr>
                              <w:noProof/>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Change w:id="721" w:author="Diany Lorena Hincapie Melo" w:date="2020-07-04T11:00:00Z">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PrChange>
                            </w:rPr>
                            <w:t>TouchPad</w:t>
                          </w:r>
                        </w:ins>
                      </w:p>
                    </w:txbxContent>
                  </v:textbox>
                </v:shape>
              </w:pict>
            </mc:Fallback>
          </mc:AlternateContent>
        </w:r>
        <w:r w:rsidR="000C0580" w:rsidDel="00BB67E7">
          <w:rPr>
            <w:noProof/>
            <w:lang w:eastAsia="es-CO"/>
          </w:rPr>
          <w:drawing>
            <wp:anchor distT="0" distB="0" distL="114300" distR="114300" simplePos="0" relativeHeight="251828224" behindDoc="0" locked="0" layoutInCell="1" allowOverlap="1" wp14:anchorId="394D71BF" wp14:editId="6237E7C8">
              <wp:simplePos x="0" y="0"/>
              <wp:positionH relativeFrom="margin">
                <wp:align>center</wp:align>
              </wp:positionH>
              <wp:positionV relativeFrom="paragraph">
                <wp:posOffset>2540</wp:posOffset>
              </wp:positionV>
              <wp:extent cx="4286250" cy="2476500"/>
              <wp:effectExtent l="0" t="0" r="0" b="0"/>
              <wp:wrapNone/>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cstate="print">
                        <a:extLst>
                          <a:ext uri="{28A0092B-C50C-407E-A947-70E740481C1C}">
                            <a14:useLocalDpi xmlns:a14="http://schemas.microsoft.com/office/drawing/2010/main" val="0"/>
                          </a:ext>
                        </a:extLst>
                      </a:blip>
                      <a:srcRect l="15275" t="11467" r="8350" b="10078"/>
                      <a:stretch/>
                    </pic:blipFill>
                    <pic:spPr bwMode="auto">
                      <a:xfrm>
                        <a:off x="0" y="0"/>
                        <a:ext cx="4286250" cy="24765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C0580" w:rsidDel="00BB67E7">
          <w:rPr>
            <w:noProof/>
            <w:lang w:eastAsia="es-CO"/>
          </w:rPr>
          <mc:AlternateContent>
            <mc:Choice Requires="wps">
              <w:drawing>
                <wp:anchor distT="0" distB="0" distL="114300" distR="114300" simplePos="0" relativeHeight="251830272" behindDoc="0" locked="0" layoutInCell="1" allowOverlap="1" wp14:anchorId="5E8B575E" wp14:editId="2666BF67">
                  <wp:simplePos x="0" y="0"/>
                  <wp:positionH relativeFrom="column">
                    <wp:posOffset>2888478</wp:posOffset>
                  </wp:positionH>
                  <wp:positionV relativeFrom="paragraph">
                    <wp:posOffset>177612</wp:posOffset>
                  </wp:positionV>
                  <wp:extent cx="620927" cy="442784"/>
                  <wp:effectExtent l="152400" t="0" r="160655" b="0"/>
                  <wp:wrapNone/>
                  <wp:docPr id="108" name="Rectángulo 108"/>
                  <wp:cNvGraphicFramePr/>
                  <a:graphic xmlns:a="http://schemas.openxmlformats.org/drawingml/2006/main">
                    <a:graphicData uri="http://schemas.microsoft.com/office/word/2010/wordprocessingShape">
                      <wps:wsp>
                        <wps:cNvSpPr/>
                        <wps:spPr>
                          <a:xfrm>
                            <a:off x="0" y="0"/>
                            <a:ext cx="620927" cy="442784"/>
                          </a:xfrm>
                          <a:prstGeom prst="rect">
                            <a:avLst/>
                          </a:prstGeom>
                          <a:noFill/>
                          <a:ln w="76200"/>
                          <a:scene3d>
                            <a:camera prst="orthographicFront">
                              <a:rot lat="7800000" lon="6600000" rev="5400000"/>
                            </a:camera>
                            <a:lightRig rig="threePt" dir="t"/>
                          </a:scene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078C127C" id="Rectángulo 108" o:spid="_x0000_s1026" style="position:absolute;margin-left:227.45pt;margin-top:14pt;width:48.9pt;height:34.85pt;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" filled="f" strokecolor="#1f4d78 [1604]" strokeweight="6pt"/>
              </w:pict>
            </mc:Fallback>
          </mc:AlternateContent>
        </w:r>
      </w:del>
    </w:p>
    <w:p w14:paraId="38A10FF2" w14:textId="33CA1C67" w:rsidR="009837BC" w:rsidRDefault="00BB67E7">
      <w:pPr>
        <w:rPr>
          <w:lang w:eastAsia="es-CO"/>
        </w:rPr>
      </w:pPr>
      <w:del w:id="722" w:author="Diany Lorena Hincapie Melo" w:date="2020-07-04T11:08:00Z">
        <w:r w:rsidDel="00BB67E7">
          <w:rPr>
            <w:noProof/>
            <w:lang w:eastAsia="es-CO"/>
          </w:rPr>
          <mc:AlternateContent>
            <mc:Choice Requires="wps">
              <w:drawing>
                <wp:anchor distT="0" distB="0" distL="114300" distR="114300" simplePos="0" relativeHeight="251852800" behindDoc="0" locked="0" layoutInCell="1" allowOverlap="1" wp14:anchorId="6C0DCB30" wp14:editId="6BB07D7F">
                  <wp:simplePos x="0" y="0"/>
                  <wp:positionH relativeFrom="column">
                    <wp:posOffset>1055971</wp:posOffset>
                  </wp:positionH>
                  <wp:positionV relativeFrom="paragraph">
                    <wp:posOffset>213789</wp:posOffset>
                  </wp:positionV>
                  <wp:extent cx="1828800" cy="1828800"/>
                  <wp:effectExtent l="0" t="19050" r="0" b="10160"/>
                  <wp:wrapNone/>
                  <wp:docPr id="119" name="Cuadro de texto 11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a:scene3d>
                            <a:camera prst="orthographicFront">
                              <a:rot lat="21594000" lon="1200000" rev="0"/>
                            </a:camera>
                            <a:lightRig rig="threePt" dir="t"/>
                          </a:scene3d>
                        </wps:spPr>
                        <wps:txbx>
                          <w:txbxContent>
                            <w:p w14:paraId="5C765E04" w14:textId="732056EB" w:rsidR="00A56FD1" w:rsidRPr="00BB67E7" w:rsidRDefault="00A56FD1">
                              <w:pPr>
                                <w:jc w:val="center"/>
                                <w:rPr>
                                  <w:noProof/>
                                  <w:color w:val="FFFFFF" w:themeColor="background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Change w:id="723" w:author="Diany Lorena Hincapie Melo" w:date="2020-07-04T11:04:00Z">
                                    <w:rPr>
                                      <w:noProof/>
                                    </w:rPr>
                                  </w:rPrChange>
                                </w:rPr>
                                <w:pPrChange w:id="724" w:author="Diany Lorena Hincapie Melo" w:date="2020-07-04T11:00:00Z">
                                  <w:pPr/>
                                </w:pPrChange>
                              </w:pPr>
                              <w:del w:id="725" w:author="Diany Lorena Hincapie Melo" w:date="2020-07-04T11:00:00Z">
                                <w:r w:rsidRPr="00BB67E7" w:rsidDel="00BB67E7">
                                  <w:rPr>
                                    <w:noProof/>
                                    <w:color w:val="FFFFFF" w:themeColor="background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Change w:id="726" w:author="Diany Lorena Hincapie Melo" w:date="2020-07-04T11:04:00Z">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PrChange>
                                  </w:rPr>
                                  <w:delText>Espacio para el texto</w:delText>
                                </w:r>
                              </w:del>
                              <w:ins w:id="727" w:author="Diany Lorena Hincapie Melo" w:date="2020-07-04T11:05:00Z">
                                <w:r>
                                  <w:rPr>
                                    <w:noProof/>
                                    <w:color w:val="FFFFFF" w:themeColor="background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Buzzer</w:t>
                                </w:r>
                              </w:ins>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C0DCB30" id="Cuadro de texto 119" o:spid="_x0000_s1035" type="#_x0000_t202" style="position:absolute;left:0;text-align:left;margin-left:83.15pt;margin-top:16.85pt;width:2in;height:2in;z-index:25185280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" filled="f" stroked="f">
                  <v:textbox style="mso-fit-shape-to-text:t">
                    <w:txbxContent>
                      <w:p w14:paraId="5C765E04" w14:textId="732056EB" w:rsidR="00A56FD1" w:rsidRPr="00BB67E7" w:rsidRDefault="00A56FD1">
                        <w:pPr>
                          <w:jc w:val="center"/>
                          <w:rPr>
                            <w:noProof/>
                            <w:color w:val="FFFFFF" w:themeColor="background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Change w:id="728" w:author="Diany Lorena Hincapie Melo" w:date="2020-07-04T11:04:00Z">
                              <w:rPr>
                                <w:noProof/>
                              </w:rPr>
                            </w:rPrChange>
                          </w:rPr>
                          <w:pPrChange w:id="729" w:author="Diany Lorena Hincapie Melo" w:date="2020-07-04T11:00:00Z">
                            <w:pPr/>
                          </w:pPrChange>
                        </w:pPr>
                        <w:del w:id="730" w:author="Diany Lorena Hincapie Melo" w:date="2020-07-04T11:00:00Z">
                          <w:r w:rsidRPr="00BB67E7" w:rsidDel="00BB67E7">
                            <w:rPr>
                              <w:noProof/>
                              <w:color w:val="FFFFFF" w:themeColor="background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Change w:id="731" w:author="Diany Lorena Hincapie Melo" w:date="2020-07-04T11:04:00Z">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PrChange>
                            </w:rPr>
                            <w:delText>Espacio para el texto</w:delText>
                          </w:r>
                        </w:del>
                        <w:ins w:id="732" w:author="Diany Lorena Hincapie Melo" w:date="2020-07-04T11:05:00Z">
                          <w:r>
                            <w:rPr>
                              <w:noProof/>
                              <w:color w:val="FFFFFF" w:themeColor="background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Buzzer</w:t>
                          </w:r>
                        </w:ins>
                      </w:p>
                    </w:txbxContent>
                  </v:textbox>
                </v:shape>
              </w:pict>
            </mc:Fallback>
          </mc:AlternateContent>
        </w:r>
        <w:r w:rsidDel="00BB67E7">
          <w:rPr>
            <w:noProof/>
            <w:lang w:eastAsia="es-CO"/>
          </w:rPr>
          <mc:AlternateContent>
            <mc:Choice Requires="wps">
              <w:drawing>
                <wp:anchor distT="0" distB="0" distL="114300" distR="114300" simplePos="0" relativeHeight="251848704" behindDoc="0" locked="0" layoutInCell="1" allowOverlap="1" wp14:anchorId="0D7846F5" wp14:editId="380D5BEC">
                  <wp:simplePos x="0" y="0"/>
                  <wp:positionH relativeFrom="column">
                    <wp:posOffset>1816889</wp:posOffset>
                  </wp:positionH>
                  <wp:positionV relativeFrom="paragraph">
                    <wp:posOffset>51366</wp:posOffset>
                  </wp:positionV>
                  <wp:extent cx="1679473" cy="1385621"/>
                  <wp:effectExtent l="285750" t="0" r="130810" b="0"/>
                  <wp:wrapNone/>
                  <wp:docPr id="117" name="Rectángulo 117"/>
                  <wp:cNvGraphicFramePr/>
                  <a:graphic xmlns:a="http://schemas.openxmlformats.org/drawingml/2006/main">
                    <a:graphicData uri="http://schemas.microsoft.com/office/word/2010/wordprocessingShape">
                      <wps:wsp>
                        <wps:cNvSpPr/>
                        <wps:spPr>
                          <a:xfrm rot="389772">
                            <a:off x="0" y="0"/>
                            <a:ext cx="1679473" cy="1385621"/>
                          </a:xfrm>
                          <a:prstGeom prst="rect">
                            <a:avLst/>
                          </a:prstGeom>
                          <a:noFill/>
                          <a:ln w="76200"/>
                          <a:scene3d>
                            <a:camera prst="orthographicFront">
                              <a:rot lat="2400000" lon="7200000" rev="6000000"/>
                            </a:camera>
                            <a:lightRig rig="threePt" dir="t"/>
                          </a:scene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2E872652" id="Rectángulo 117" o:spid="_x0000_s1026" style="position:absolute;margin-left:143.05pt;margin-top:4.05pt;width:132.25pt;height:109.1pt;rotation:425735fd;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" filled="f" strokecolor="#1f4d78 [1604]" strokeweight="6pt"/>
              </w:pict>
            </mc:Fallback>
          </mc:AlternateContent>
        </w:r>
      </w:del>
    </w:p>
    <w:p w14:paraId="3652A75B" w14:textId="3605D8C7" w:rsidR="009837BC" w:rsidRDefault="00BB67E7">
      <w:pPr>
        <w:rPr>
          <w:lang w:eastAsia="es-CO"/>
        </w:rPr>
      </w:pPr>
      <w:del w:id="733" w:author="Diany Lorena Hincapie Melo" w:date="2020-07-04T11:08:00Z">
        <w:r w:rsidDel="00BB67E7">
          <w:rPr>
            <w:noProof/>
            <w:lang w:eastAsia="es-CO"/>
          </w:rPr>
          <mc:AlternateContent>
            <mc:Choice Requires="wps">
              <w:drawing>
                <wp:anchor distT="0" distB="0" distL="114300" distR="114300" simplePos="0" relativeHeight="251850752" behindDoc="0" locked="0" layoutInCell="1" allowOverlap="1" wp14:anchorId="5C170191" wp14:editId="3F194520">
                  <wp:simplePos x="0" y="0"/>
                  <wp:positionH relativeFrom="column">
                    <wp:posOffset>2267431</wp:posOffset>
                  </wp:positionH>
                  <wp:positionV relativeFrom="paragraph">
                    <wp:posOffset>246380</wp:posOffset>
                  </wp:positionV>
                  <wp:extent cx="1828800" cy="1828800"/>
                  <wp:effectExtent l="0" t="19050" r="0" b="29210"/>
                  <wp:wrapNone/>
                  <wp:docPr id="118" name="Cuadro de texto 11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a:scene3d>
                            <a:camera prst="orthographicFront">
                              <a:rot lat="20400000" lon="1200000" rev="0"/>
                            </a:camera>
                            <a:lightRig rig="threePt" dir="t"/>
                          </a:scene3d>
                        </wps:spPr>
                        <wps:txbx>
                          <w:txbxContent>
                            <w:p w14:paraId="4C1F6459" w14:textId="39810E1E" w:rsidR="00A56FD1" w:rsidRPr="00BB67E7" w:rsidRDefault="00A56FD1">
                              <w:pPr>
                                <w:jc w:val="center"/>
                                <w:rPr>
                                  <w:noProof/>
                                  <w:color w:val="FFFFFF" w:themeColor="background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Change w:id="734" w:author="Diany Lorena Hincapie Melo" w:date="2020-07-04T11:04:00Z">
                                    <w:rPr>
                                      <w:noProof/>
                                    </w:rPr>
                                  </w:rPrChange>
                                </w:rPr>
                                <w:pPrChange w:id="735" w:author="Diany Lorena Hincapie Melo" w:date="2020-07-04T11:00:00Z">
                                  <w:pPr/>
                                </w:pPrChange>
                              </w:pPr>
                              <w:del w:id="736" w:author="Diany Lorena Hincapie Melo" w:date="2020-07-04T11:00:00Z">
                                <w:r w:rsidRPr="00BB67E7" w:rsidDel="00BB67E7">
                                  <w:rPr>
                                    <w:noProof/>
                                    <w:color w:val="FFFFFF" w:themeColor="background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Change w:id="737" w:author="Diany Lorena Hincapie Melo" w:date="2020-07-04T11:04:00Z">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PrChange>
                                  </w:rPr>
                                  <w:delText>Espacio para el texto</w:delText>
                                </w:r>
                              </w:del>
                              <w:ins w:id="738" w:author="Diany Lorena Hincapie Melo" w:date="2020-07-04T11:04:00Z">
                                <w:r>
                                  <w:rPr>
                                    <w:noProof/>
                                    <w:color w:val="FFFFFF" w:themeColor="background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ESP32</w:t>
                                </w:r>
                              </w:ins>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C170191" id="Cuadro de texto 118" o:spid="_x0000_s1036" type="#_x0000_t202" style="position:absolute;left:0;text-align:left;margin-left:178.55pt;margin-top:19.4pt;width:2in;height:2in;z-index:25185075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" filled="f" stroked="f">
                  <v:textbox style="mso-fit-shape-to-text:t">
                    <w:txbxContent>
                      <w:p w14:paraId="4C1F6459" w14:textId="39810E1E" w:rsidR="00A56FD1" w:rsidRPr="00BB67E7" w:rsidRDefault="00A56FD1">
                        <w:pPr>
                          <w:jc w:val="center"/>
                          <w:rPr>
                            <w:noProof/>
                            <w:color w:val="FFFFFF" w:themeColor="background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Change w:id="739" w:author="Diany Lorena Hincapie Melo" w:date="2020-07-04T11:04:00Z">
                              <w:rPr>
                                <w:noProof/>
                              </w:rPr>
                            </w:rPrChange>
                          </w:rPr>
                          <w:pPrChange w:id="740" w:author="Diany Lorena Hincapie Melo" w:date="2020-07-04T11:00:00Z">
                            <w:pPr/>
                          </w:pPrChange>
                        </w:pPr>
                        <w:del w:id="741" w:author="Diany Lorena Hincapie Melo" w:date="2020-07-04T11:00:00Z">
                          <w:r w:rsidRPr="00BB67E7" w:rsidDel="00BB67E7">
                            <w:rPr>
                              <w:noProof/>
                              <w:color w:val="FFFFFF" w:themeColor="background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Change w:id="742" w:author="Diany Lorena Hincapie Melo" w:date="2020-07-04T11:04:00Z">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PrChange>
                            </w:rPr>
                            <w:delText>Espacio para el texto</w:delText>
                          </w:r>
                        </w:del>
                        <w:ins w:id="743" w:author="Diany Lorena Hincapie Melo" w:date="2020-07-04T11:04:00Z">
                          <w:r>
                            <w:rPr>
                              <w:noProof/>
                              <w:color w:val="FFFFFF" w:themeColor="background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ESP32</w:t>
                          </w:r>
                        </w:ins>
                      </w:p>
                    </w:txbxContent>
                  </v:textbox>
                </v:shape>
              </w:pict>
            </mc:Fallback>
          </mc:AlternateContent>
        </w:r>
        <w:r w:rsidDel="00BB67E7">
          <w:rPr>
            <w:noProof/>
            <w:lang w:eastAsia="es-CO"/>
          </w:rPr>
          <mc:AlternateContent>
            <mc:Choice Requires="wps">
              <w:drawing>
                <wp:anchor distT="0" distB="0" distL="114300" distR="114300" simplePos="0" relativeHeight="251846656" behindDoc="0" locked="0" layoutInCell="1" allowOverlap="1" wp14:anchorId="76F64141" wp14:editId="24749CA2">
                  <wp:simplePos x="0" y="0"/>
                  <wp:positionH relativeFrom="column">
                    <wp:posOffset>4149811</wp:posOffset>
                  </wp:positionH>
                  <wp:positionV relativeFrom="paragraph">
                    <wp:posOffset>236546</wp:posOffset>
                  </wp:positionV>
                  <wp:extent cx="1828800" cy="1828800"/>
                  <wp:effectExtent l="0" t="95250" r="0" b="105410"/>
                  <wp:wrapNone/>
                  <wp:docPr id="116" name="Cuadro de texto 11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a:scene3d>
                            <a:camera prst="orthographicFront">
                              <a:rot lat="1200000" lon="2400000" rev="21000000"/>
                            </a:camera>
                            <a:lightRig rig="threePt" dir="t"/>
                          </a:scene3d>
                        </wps:spPr>
                        <wps:txbx>
                          <w:txbxContent>
                            <w:p w14:paraId="5E61DC32" w14:textId="62749749" w:rsidR="00A56FD1" w:rsidRPr="00BB67E7" w:rsidRDefault="00A56FD1">
                              <w:pPr>
                                <w:jc w:val="center"/>
                                <w:rPr>
                                  <w:noProof/>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Change w:id="744" w:author="Diany Lorena Hincapie Melo" w:date="2020-07-04T11:00:00Z">
                                    <w:rPr>
                                      <w:noProof/>
                                    </w:rPr>
                                  </w:rPrChange>
                                </w:rPr>
                                <w:pPrChange w:id="745" w:author="Diany Lorena Hincapie Melo" w:date="2020-07-04T11:00:00Z">
                                  <w:pPr/>
                                </w:pPrChange>
                              </w:pPr>
                              <w:del w:id="746" w:author="Diany Lorena Hincapie Melo" w:date="2020-07-04T11:00:00Z">
                                <w:r w:rsidRPr="00BB67E7" w:rsidDel="00BB67E7">
                                  <w:rPr>
                                    <w:noProof/>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Change w:id="747" w:author="Diany Lorena Hincapie Melo" w:date="2020-07-04T11:00:00Z">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PrChange>
                                  </w:rPr>
                                  <w:delText>Espacio para el texto</w:delText>
                                </w:r>
                              </w:del>
                              <w:ins w:id="748" w:author="Diany Lorena Hincapie Melo" w:date="2020-07-04T11:02:00Z">
                                <w:r>
                                  <w:rPr>
                                    <w:noProof/>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HC-SR04</w:t>
                                </w:r>
                              </w:ins>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6F64141" id="Cuadro de texto 116" o:spid="_x0000_s1037" type="#_x0000_t202" style="position:absolute;left:0;text-align:left;margin-left:326.75pt;margin-top:18.65pt;width:2in;height:2in;z-index:25184665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" filled="f" stroked="f">
                  <v:textbox style="mso-fit-shape-to-text:t">
                    <w:txbxContent>
                      <w:p w14:paraId="5E61DC32" w14:textId="62749749" w:rsidR="00A56FD1" w:rsidRPr="00BB67E7" w:rsidRDefault="00A56FD1">
                        <w:pPr>
                          <w:jc w:val="center"/>
                          <w:rPr>
                            <w:noProof/>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Change w:id="749" w:author="Diany Lorena Hincapie Melo" w:date="2020-07-04T11:00:00Z">
                              <w:rPr>
                                <w:noProof/>
                              </w:rPr>
                            </w:rPrChange>
                          </w:rPr>
                          <w:pPrChange w:id="750" w:author="Diany Lorena Hincapie Melo" w:date="2020-07-04T11:00:00Z">
                            <w:pPr/>
                          </w:pPrChange>
                        </w:pPr>
                        <w:del w:id="751" w:author="Diany Lorena Hincapie Melo" w:date="2020-07-04T11:00:00Z">
                          <w:r w:rsidRPr="00BB67E7" w:rsidDel="00BB67E7">
                            <w:rPr>
                              <w:noProof/>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Change w:id="752" w:author="Diany Lorena Hincapie Melo" w:date="2020-07-04T11:00:00Z">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PrChange>
                            </w:rPr>
                            <w:delText>Espacio para el texto</w:delText>
                          </w:r>
                        </w:del>
                        <w:ins w:id="753" w:author="Diany Lorena Hincapie Melo" w:date="2020-07-04T11:02:00Z">
                          <w:r>
                            <w:rPr>
                              <w:noProof/>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HC-SR04</w:t>
                          </w:r>
                        </w:ins>
                      </w:p>
                    </w:txbxContent>
                  </v:textbox>
                </v:shape>
              </w:pict>
            </mc:Fallback>
          </mc:AlternateContent>
        </w:r>
        <w:r w:rsidR="000C0580" w:rsidDel="00BB67E7">
          <w:rPr>
            <w:noProof/>
            <w:lang w:eastAsia="es-CO"/>
          </w:rPr>
          <mc:AlternateContent>
            <mc:Choice Requires="wps">
              <w:drawing>
                <wp:anchor distT="0" distB="0" distL="114300" distR="114300" simplePos="0" relativeHeight="251834368" behindDoc="0" locked="0" layoutInCell="1" allowOverlap="1" wp14:anchorId="1C648680" wp14:editId="5271D7AB">
                  <wp:simplePos x="0" y="0"/>
                  <wp:positionH relativeFrom="column">
                    <wp:posOffset>1292346</wp:posOffset>
                  </wp:positionH>
                  <wp:positionV relativeFrom="paragraph">
                    <wp:posOffset>135376</wp:posOffset>
                  </wp:positionV>
                  <wp:extent cx="363478" cy="219710"/>
                  <wp:effectExtent l="76200" t="19050" r="74930" b="8890"/>
                  <wp:wrapNone/>
                  <wp:docPr id="110" name="Rectángulo 110"/>
                  <wp:cNvGraphicFramePr/>
                  <a:graphic xmlns:a="http://schemas.openxmlformats.org/drawingml/2006/main">
                    <a:graphicData uri="http://schemas.microsoft.com/office/word/2010/wordprocessingShape">
                      <wps:wsp>
                        <wps:cNvSpPr/>
                        <wps:spPr>
                          <a:xfrm>
                            <a:off x="0" y="0"/>
                            <a:ext cx="363478" cy="219710"/>
                          </a:xfrm>
                          <a:prstGeom prst="rect">
                            <a:avLst/>
                          </a:prstGeom>
                          <a:noFill/>
                          <a:ln w="76200"/>
                          <a:scene3d>
                            <a:camera prst="orthographicFront">
                              <a:rot lat="9600000" lon="6600000" rev="5400000"/>
                            </a:camera>
                            <a:lightRig rig="threePt" dir="t"/>
                          </a:scene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62457169" id="Rectángulo 110" o:spid="_x0000_s1026" style="position:absolute;margin-left:101.75pt;margin-top:10.65pt;width:28.6pt;height:17.3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" filled="f" strokecolor="#1f4d78 [1604]" strokeweight="6pt"/>
              </w:pict>
            </mc:Fallback>
          </mc:AlternateContent>
        </w:r>
        <w:r w:rsidR="000C0580" w:rsidDel="00BB67E7">
          <w:rPr>
            <w:noProof/>
            <w:lang w:eastAsia="es-CO"/>
          </w:rPr>
          <mc:AlternateContent>
            <mc:Choice Requires="wps">
              <w:drawing>
                <wp:anchor distT="0" distB="0" distL="114300" distR="114300" simplePos="0" relativeHeight="251832320" behindDoc="0" locked="0" layoutInCell="1" allowOverlap="1" wp14:anchorId="483A53AB" wp14:editId="24C64C7E">
                  <wp:simplePos x="0" y="0"/>
                  <wp:positionH relativeFrom="column">
                    <wp:posOffset>4096248</wp:posOffset>
                  </wp:positionH>
                  <wp:positionV relativeFrom="paragraph">
                    <wp:posOffset>247221</wp:posOffset>
                  </wp:positionV>
                  <wp:extent cx="620927" cy="442784"/>
                  <wp:effectExtent l="152400" t="0" r="160655" b="0"/>
                  <wp:wrapNone/>
                  <wp:docPr id="109" name="Rectángulo 109"/>
                  <wp:cNvGraphicFramePr/>
                  <a:graphic xmlns:a="http://schemas.openxmlformats.org/drawingml/2006/main">
                    <a:graphicData uri="http://schemas.microsoft.com/office/word/2010/wordprocessingShape">
                      <wps:wsp>
                        <wps:cNvSpPr/>
                        <wps:spPr>
                          <a:xfrm>
                            <a:off x="0" y="0"/>
                            <a:ext cx="620927" cy="442784"/>
                          </a:xfrm>
                          <a:prstGeom prst="rect">
                            <a:avLst/>
                          </a:prstGeom>
                          <a:noFill/>
                          <a:ln w="76200"/>
                          <a:scene3d>
                            <a:camera prst="orthographicFront">
                              <a:rot lat="7800000" lon="6600000" rev="5400000"/>
                            </a:camera>
                            <a:lightRig rig="threePt" dir="t"/>
                          </a:scene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4BFCBCD3" id="Rectángulo 109" o:spid="_x0000_s1026" style="position:absolute;margin-left:322.55pt;margin-top:19.45pt;width:48.9pt;height:34.85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" filled="f" strokecolor="#1f4d78 [1604]" strokeweight="6pt"/>
              </w:pict>
            </mc:Fallback>
          </mc:AlternateContent>
        </w:r>
      </w:del>
    </w:p>
    <w:p w14:paraId="480F731C" w14:textId="5913785C" w:rsidR="009837BC" w:rsidRDefault="000C0580">
      <w:pPr>
        <w:rPr>
          <w:lang w:eastAsia="es-CO"/>
        </w:rPr>
      </w:pPr>
      <w:del w:id="754" w:author="Diany Lorena Hincapie Melo" w:date="2020-07-04T11:08:00Z">
        <w:r w:rsidDel="00BB67E7">
          <w:rPr>
            <w:noProof/>
            <w:lang w:eastAsia="es-CO"/>
          </w:rPr>
          <mc:AlternateContent>
            <mc:Choice Requires="wps">
              <w:drawing>
                <wp:anchor distT="0" distB="0" distL="114300" distR="114300" simplePos="0" relativeHeight="251836416" behindDoc="0" locked="0" layoutInCell="1" allowOverlap="1" wp14:anchorId="267A8468" wp14:editId="3F1F534A">
                  <wp:simplePos x="0" y="0"/>
                  <wp:positionH relativeFrom="column">
                    <wp:posOffset>1411330</wp:posOffset>
                  </wp:positionH>
                  <wp:positionV relativeFrom="paragraph">
                    <wp:posOffset>50972</wp:posOffset>
                  </wp:positionV>
                  <wp:extent cx="569440" cy="342385"/>
                  <wp:effectExtent l="57150" t="0" r="59690" b="0"/>
                  <wp:wrapNone/>
                  <wp:docPr id="111" name="Rectángulo 111"/>
                  <wp:cNvGraphicFramePr/>
                  <a:graphic xmlns:a="http://schemas.openxmlformats.org/drawingml/2006/main">
                    <a:graphicData uri="http://schemas.microsoft.com/office/word/2010/wordprocessingShape">
                      <wps:wsp>
                        <wps:cNvSpPr/>
                        <wps:spPr>
                          <a:xfrm>
                            <a:off x="0" y="0"/>
                            <a:ext cx="569440" cy="342385"/>
                          </a:xfrm>
                          <a:prstGeom prst="rect">
                            <a:avLst/>
                          </a:prstGeom>
                          <a:noFill/>
                          <a:ln w="76200"/>
                          <a:scene3d>
                            <a:camera prst="orthographicFront">
                              <a:rot lat="9600000" lon="6600000" rev="5400000"/>
                            </a:camera>
                            <a:lightRig rig="threePt" dir="t"/>
                          </a:scene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4748B137" id="Rectángulo 111" o:spid="_x0000_s1026" style="position:absolute;margin-left:111.15pt;margin-top:4pt;width:44.85pt;height:26.95pt;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" filled="f" strokecolor="#1f4d78 [1604]" strokeweight="6pt"/>
              </w:pict>
            </mc:Fallback>
          </mc:AlternateContent>
        </w:r>
      </w:del>
    </w:p>
    <w:p w14:paraId="433F728B" w14:textId="516EAA77" w:rsidR="009837BC" w:rsidRDefault="00BB67E7">
      <w:pPr>
        <w:rPr>
          <w:lang w:eastAsia="es-CO"/>
        </w:rPr>
      </w:pPr>
      <w:del w:id="755" w:author="Diany Lorena Hincapie Melo" w:date="2020-07-04T11:08:00Z">
        <w:r w:rsidDel="00BB67E7">
          <w:rPr>
            <w:noProof/>
            <w:lang w:eastAsia="es-CO"/>
          </w:rPr>
          <mc:AlternateContent>
            <mc:Choice Requires="wps">
              <w:drawing>
                <wp:anchor distT="0" distB="0" distL="114300" distR="114300" simplePos="0" relativeHeight="251854848" behindDoc="0" locked="0" layoutInCell="1" allowOverlap="1" wp14:anchorId="5912B2F4" wp14:editId="69FC3FB4">
                  <wp:simplePos x="0" y="0"/>
                  <wp:positionH relativeFrom="column">
                    <wp:posOffset>1523656</wp:posOffset>
                  </wp:positionH>
                  <wp:positionV relativeFrom="paragraph">
                    <wp:posOffset>20972</wp:posOffset>
                  </wp:positionV>
                  <wp:extent cx="1828800" cy="1828800"/>
                  <wp:effectExtent l="0" t="19050" r="0" b="10160"/>
                  <wp:wrapNone/>
                  <wp:docPr id="120" name="Cuadro de texto 12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a:scene3d>
                            <a:camera prst="orthographicFront">
                              <a:rot lat="21594000" lon="1200000" rev="0"/>
                            </a:camera>
                            <a:lightRig rig="threePt" dir="t"/>
                          </a:scene3d>
                        </wps:spPr>
                        <wps:txbx>
                          <w:txbxContent>
                            <w:p w14:paraId="596A2049" w14:textId="33DF8260" w:rsidR="00A56FD1" w:rsidRPr="00BB67E7" w:rsidRDefault="00A56FD1">
                              <w:pPr>
                                <w:jc w:val="center"/>
                                <w:rPr>
                                  <w:noProof/>
                                  <w:color w:val="FFFFFF" w:themeColor="background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Change w:id="756" w:author="Diany Lorena Hincapie Melo" w:date="2020-07-04T11:04:00Z">
                                    <w:rPr>
                                      <w:noProof/>
                                    </w:rPr>
                                  </w:rPrChange>
                                </w:rPr>
                                <w:pPrChange w:id="757" w:author="Diany Lorena Hincapie Melo" w:date="2020-07-04T11:00:00Z">
                                  <w:pPr/>
                                </w:pPrChange>
                              </w:pPr>
                              <w:del w:id="758" w:author="Diany Lorena Hincapie Melo" w:date="2020-07-04T11:00:00Z">
                                <w:r w:rsidRPr="00BB67E7" w:rsidDel="00BB67E7">
                                  <w:rPr>
                                    <w:noProof/>
                                    <w:color w:val="FFFFFF" w:themeColor="background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Change w:id="759" w:author="Diany Lorena Hincapie Melo" w:date="2020-07-04T11:04:00Z">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PrChange>
                                  </w:rPr>
                                  <w:delText>Espacio para el texto</w:delText>
                                </w:r>
                              </w:del>
                              <w:ins w:id="760" w:author="Diany Lorena Hincapie Melo" w:date="2020-07-04T11:05:00Z">
                                <w:r>
                                  <w:rPr>
                                    <w:noProof/>
                                    <w:color w:val="FFFFFF" w:themeColor="background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NeoPixel</w:t>
                                </w:r>
                              </w:ins>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912B2F4" id="Cuadro de texto 120" o:spid="_x0000_s1038" type="#_x0000_t202" style="position:absolute;left:0;text-align:left;margin-left:119.95pt;margin-top:1.65pt;width:2in;height:2in;z-index:25185484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" filled="f" stroked="f">
                  <v:textbox style="mso-fit-shape-to-text:t">
                    <w:txbxContent>
                      <w:p w14:paraId="596A2049" w14:textId="33DF8260" w:rsidR="00A56FD1" w:rsidRPr="00BB67E7" w:rsidRDefault="00A56FD1">
                        <w:pPr>
                          <w:jc w:val="center"/>
                          <w:rPr>
                            <w:noProof/>
                            <w:color w:val="FFFFFF" w:themeColor="background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Change w:id="761" w:author="Diany Lorena Hincapie Melo" w:date="2020-07-04T11:04:00Z">
                              <w:rPr>
                                <w:noProof/>
                              </w:rPr>
                            </w:rPrChange>
                          </w:rPr>
                          <w:pPrChange w:id="762" w:author="Diany Lorena Hincapie Melo" w:date="2020-07-04T11:00:00Z">
                            <w:pPr/>
                          </w:pPrChange>
                        </w:pPr>
                        <w:del w:id="763" w:author="Diany Lorena Hincapie Melo" w:date="2020-07-04T11:00:00Z">
                          <w:r w:rsidRPr="00BB67E7" w:rsidDel="00BB67E7">
                            <w:rPr>
                              <w:noProof/>
                              <w:color w:val="FFFFFF" w:themeColor="background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Change w:id="764" w:author="Diany Lorena Hincapie Melo" w:date="2020-07-04T11:04:00Z">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PrChange>
                            </w:rPr>
                            <w:delText>Espacio para el texto</w:delText>
                          </w:r>
                        </w:del>
                        <w:ins w:id="765" w:author="Diany Lorena Hincapie Melo" w:date="2020-07-04T11:05:00Z">
                          <w:r>
                            <w:rPr>
                              <w:noProof/>
                              <w:color w:val="FFFFFF" w:themeColor="background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NeoPixel</w:t>
                          </w:r>
                        </w:ins>
                      </w:p>
                    </w:txbxContent>
                  </v:textbox>
                </v:shape>
              </w:pict>
            </mc:Fallback>
          </mc:AlternateContent>
        </w:r>
      </w:del>
    </w:p>
    <w:p w14:paraId="2860CA33" w14:textId="4BB125F4" w:rsidR="009837BC" w:rsidRDefault="00BB67E7">
      <w:pPr>
        <w:rPr>
          <w:lang w:eastAsia="es-CO"/>
        </w:rPr>
      </w:pPr>
      <w:del w:id="766" w:author="Diany Lorena Hincapie Melo" w:date="2020-07-04T11:08:00Z">
        <w:r w:rsidDel="00BB67E7">
          <w:rPr>
            <w:noProof/>
            <w:lang w:eastAsia="es-CO"/>
          </w:rPr>
          <mc:AlternateContent>
            <mc:Choice Requires="wps">
              <w:drawing>
                <wp:anchor distT="0" distB="0" distL="114300" distR="114300" simplePos="0" relativeHeight="251856896" behindDoc="0" locked="0" layoutInCell="1" allowOverlap="1" wp14:anchorId="4633B5E7" wp14:editId="26B1038D">
                  <wp:simplePos x="0" y="0"/>
                  <wp:positionH relativeFrom="column">
                    <wp:posOffset>2460025</wp:posOffset>
                  </wp:positionH>
                  <wp:positionV relativeFrom="paragraph">
                    <wp:posOffset>130243</wp:posOffset>
                  </wp:positionV>
                  <wp:extent cx="1828800" cy="1828800"/>
                  <wp:effectExtent l="0" t="76200" r="0" b="67310"/>
                  <wp:wrapNone/>
                  <wp:docPr id="121" name="Cuadro de texto 12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a:scene3d>
                            <a:camera prst="orthographicFront">
                              <a:rot lat="21000000" lon="1200000" rev="600000"/>
                            </a:camera>
                            <a:lightRig rig="threePt" dir="t"/>
                          </a:scene3d>
                        </wps:spPr>
                        <wps:txbx>
                          <w:txbxContent>
                            <w:p w14:paraId="1AF2471C" w14:textId="28A2BA27" w:rsidR="00A56FD1" w:rsidRPr="00BB67E7" w:rsidRDefault="00A56FD1">
                              <w:pPr>
                                <w:jc w:val="center"/>
                                <w:rPr>
                                  <w:noProof/>
                                  <w:color w:val="FFFFFF" w:themeColor="background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Change w:id="767" w:author="Diany Lorena Hincapie Melo" w:date="2020-07-04T11:04:00Z">
                                    <w:rPr>
                                      <w:noProof/>
                                    </w:rPr>
                                  </w:rPrChange>
                                </w:rPr>
                                <w:pPrChange w:id="768" w:author="Diany Lorena Hincapie Melo" w:date="2020-07-04T11:00:00Z">
                                  <w:pPr/>
                                </w:pPrChange>
                              </w:pPr>
                              <w:del w:id="769" w:author="Diany Lorena Hincapie Melo" w:date="2020-07-04T11:00:00Z">
                                <w:r w:rsidRPr="00BB67E7" w:rsidDel="00BB67E7">
                                  <w:rPr>
                                    <w:noProof/>
                                    <w:color w:val="FFFFFF" w:themeColor="background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Change w:id="770" w:author="Diany Lorena Hincapie Melo" w:date="2020-07-04T11:04:00Z">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PrChange>
                                  </w:rPr>
                                  <w:delText>Espacio para el texto</w:delText>
                                </w:r>
                              </w:del>
                              <w:ins w:id="771" w:author="Diany Lorena Hincapie Melo" w:date="2020-07-04T11:06:00Z">
                                <w:r>
                                  <w:rPr>
                                    <w:noProof/>
                                    <w:color w:val="FFFFFF" w:themeColor="background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Fuente</w:t>
                                </w:r>
                              </w:ins>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633B5E7" id="Cuadro de texto 121" o:spid="_x0000_s1039" type="#_x0000_t202" style="position:absolute;left:0;text-align:left;margin-left:193.7pt;margin-top:10.25pt;width:2in;height:2in;z-index:25185689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" filled="f" stroked="f">
                  <v:textbox style="mso-fit-shape-to-text:t">
                    <w:txbxContent>
                      <w:p w14:paraId="1AF2471C" w14:textId="28A2BA27" w:rsidR="00A56FD1" w:rsidRPr="00BB67E7" w:rsidRDefault="00A56FD1">
                        <w:pPr>
                          <w:jc w:val="center"/>
                          <w:rPr>
                            <w:noProof/>
                            <w:color w:val="FFFFFF" w:themeColor="background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Change w:id="772" w:author="Diany Lorena Hincapie Melo" w:date="2020-07-04T11:04:00Z">
                              <w:rPr>
                                <w:noProof/>
                              </w:rPr>
                            </w:rPrChange>
                          </w:rPr>
                          <w:pPrChange w:id="773" w:author="Diany Lorena Hincapie Melo" w:date="2020-07-04T11:00:00Z">
                            <w:pPr/>
                          </w:pPrChange>
                        </w:pPr>
                        <w:del w:id="774" w:author="Diany Lorena Hincapie Melo" w:date="2020-07-04T11:00:00Z">
                          <w:r w:rsidRPr="00BB67E7" w:rsidDel="00BB67E7">
                            <w:rPr>
                              <w:noProof/>
                              <w:color w:val="FFFFFF" w:themeColor="background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Change w:id="775" w:author="Diany Lorena Hincapie Melo" w:date="2020-07-04T11:04:00Z">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PrChange>
                            </w:rPr>
                            <w:delText>Espacio para el texto</w:delText>
                          </w:r>
                        </w:del>
                        <w:ins w:id="776" w:author="Diany Lorena Hincapie Melo" w:date="2020-07-04T11:06:00Z">
                          <w:r>
                            <w:rPr>
                              <w:noProof/>
                              <w:color w:val="FFFFFF" w:themeColor="background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Fuente</w:t>
                          </w:r>
                        </w:ins>
                      </w:p>
                    </w:txbxContent>
                  </v:textbox>
                </v:shape>
              </w:pict>
            </mc:Fallback>
          </mc:AlternateContent>
        </w:r>
        <w:r w:rsidR="000C0580" w:rsidDel="00BB67E7">
          <w:rPr>
            <w:noProof/>
            <w:lang w:eastAsia="es-CO"/>
          </w:rPr>
          <mc:AlternateContent>
            <mc:Choice Requires="wps">
              <w:drawing>
                <wp:anchor distT="0" distB="0" distL="114300" distR="114300" simplePos="0" relativeHeight="251838464" behindDoc="0" locked="0" layoutInCell="1" allowOverlap="1" wp14:anchorId="20F9484A" wp14:editId="6609E644">
                  <wp:simplePos x="0" y="0"/>
                  <wp:positionH relativeFrom="column">
                    <wp:posOffset>2083160</wp:posOffset>
                  </wp:positionH>
                  <wp:positionV relativeFrom="paragraph">
                    <wp:posOffset>74707</wp:posOffset>
                  </wp:positionV>
                  <wp:extent cx="345990" cy="342385"/>
                  <wp:effectExtent l="152400" t="0" r="35560" b="635"/>
                  <wp:wrapNone/>
                  <wp:docPr id="112" name="Rectángulo 112"/>
                  <wp:cNvGraphicFramePr/>
                  <a:graphic xmlns:a="http://schemas.openxmlformats.org/drawingml/2006/main">
                    <a:graphicData uri="http://schemas.microsoft.com/office/word/2010/wordprocessingShape">
                      <wps:wsp>
                        <wps:cNvSpPr/>
                        <wps:spPr>
                          <a:xfrm>
                            <a:off x="0" y="0"/>
                            <a:ext cx="345990" cy="342385"/>
                          </a:xfrm>
                          <a:prstGeom prst="rect">
                            <a:avLst/>
                          </a:prstGeom>
                          <a:noFill/>
                          <a:ln w="76200"/>
                          <a:scene3d>
                            <a:camera prst="orthographicFront">
                              <a:rot lat="9000000" lon="7200000" rev="6000000"/>
                            </a:camera>
                            <a:lightRig rig="threePt" dir="t"/>
                          </a:scene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1D34B1F0" id="Rectángulo 112" o:spid="_x0000_s1026" style="position:absolute;margin-left:164.05pt;margin-top:5.9pt;width:27.25pt;height:26.95pt;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" filled="f" strokecolor="#1f4d78 [1604]" strokeweight="6pt"/>
              </w:pict>
            </mc:Fallback>
          </mc:AlternateContent>
        </w:r>
      </w:del>
    </w:p>
    <w:p w14:paraId="59DA5968" w14:textId="6FE1FCEE" w:rsidR="009837BC" w:rsidDel="00BB67E7" w:rsidRDefault="009837BC">
      <w:pPr>
        <w:rPr>
          <w:del w:id="777" w:author="Diany Lorena Hincapie Melo" w:date="2020-07-04T11:08:00Z"/>
          <w:lang w:eastAsia="es-CO"/>
        </w:rPr>
      </w:pPr>
    </w:p>
    <w:p w14:paraId="578771DC" w14:textId="77777777" w:rsidR="009837BC" w:rsidRDefault="009837BC">
      <w:pPr>
        <w:rPr>
          <w:lang w:eastAsia="es-CO"/>
        </w:rPr>
      </w:pPr>
    </w:p>
    <w:p w14:paraId="52F72EE4" w14:textId="77B7C3D1" w:rsidR="009837BC" w:rsidRDefault="009837BC">
      <w:pPr>
        <w:rPr>
          <w:ins w:id="778" w:author="Diany Lorena Hincapie Melo" w:date="2020-07-04T11:07:00Z"/>
          <w:lang w:eastAsia="es-CO"/>
        </w:rPr>
      </w:pPr>
    </w:p>
    <w:p w14:paraId="5FE01B91" w14:textId="338E6038" w:rsidR="00BB67E7" w:rsidRDefault="00BB67E7">
      <w:pPr>
        <w:rPr>
          <w:ins w:id="779" w:author="Diany Lorena Hincapie Melo" w:date="2020-07-04T11:07:00Z"/>
          <w:lang w:eastAsia="es-CO"/>
        </w:rPr>
      </w:pPr>
    </w:p>
    <w:p w14:paraId="780E1650" w14:textId="5250B1CD" w:rsidR="00BB67E7" w:rsidRPr="00307AA4" w:rsidRDefault="00BB67E7">
      <w:pPr>
        <w:rPr>
          <w:ins w:id="780" w:author="Steven Ortiz" w:date="2020-07-03T20:01:00Z"/>
          <w:lang w:eastAsia="es-CO"/>
        </w:rPr>
        <w:pPrChange w:id="781" w:author="Steven Ortiz" w:date="2020-07-03T21:48:00Z">
          <w:pPr>
            <w:pStyle w:val="Sinespaciado"/>
            <w:spacing w:line="480" w:lineRule="auto"/>
            <w:ind w:left="1065" w:firstLine="0"/>
          </w:pPr>
        </w:pPrChange>
      </w:pPr>
    </w:p>
    <w:p w14:paraId="7652341E" w14:textId="038AEBD4" w:rsidR="00862598" w:rsidRDefault="00862598">
      <w:pPr>
        <w:pStyle w:val="Sinespaciado"/>
        <w:rPr>
          <w:ins w:id="782" w:author="Diany Lorena Hincapie Melo" w:date="2020-07-04T11:20:00Z"/>
        </w:rPr>
      </w:pPr>
      <w:ins w:id="783" w:author="Steven Ortiz" w:date="2020-07-03T19:56:00Z">
        <w:r>
          <w:t xml:space="preserve"> </w:t>
        </w:r>
      </w:ins>
      <w:ins w:id="784" w:author="Steven Ortiz" w:date="2020-07-03T19:55:00Z">
        <w:r>
          <w:t xml:space="preserve"> </w:t>
        </w:r>
      </w:ins>
    </w:p>
    <w:p w14:paraId="0385C896" w14:textId="3E6CC82E" w:rsidR="00E768C5" w:rsidRDefault="00E768C5">
      <w:pPr>
        <w:pStyle w:val="Sinespaciado"/>
        <w:rPr>
          <w:ins w:id="785" w:author="Diany Lorena Hincapie Melo" w:date="2020-07-04T11:20:00Z"/>
        </w:rPr>
      </w:pPr>
    </w:p>
    <w:p w14:paraId="6E48748F" w14:textId="77777777" w:rsidR="00E768C5" w:rsidRDefault="00E768C5">
      <w:pPr>
        <w:pStyle w:val="Sinespaciado"/>
        <w:rPr>
          <w:ins w:id="786" w:author="Diany Lorena Hincapie Melo" w:date="2020-07-04T11:08:00Z"/>
        </w:rPr>
      </w:pPr>
    </w:p>
    <w:p w14:paraId="7764F808" w14:textId="7E3EDE7D" w:rsidR="00BB67E7" w:rsidRDefault="00BB67E7">
      <w:pPr>
        <w:pStyle w:val="Sinespaciado"/>
        <w:rPr>
          <w:ins w:id="787" w:author="Diany Lorena Hincapie Melo" w:date="2020-07-04T11:08:00Z"/>
        </w:rPr>
      </w:pPr>
    </w:p>
    <w:p w14:paraId="4CEA6D4D" w14:textId="6CAC88B5" w:rsidR="00BB67E7" w:rsidRDefault="00E768C5" w:rsidP="00E93B13">
      <w:pPr>
        <w:pStyle w:val="Ttulo2"/>
        <w:rPr>
          <w:ins w:id="788" w:author="Diany Lorena Hincapie Melo" w:date="2020-07-04T11:20:00Z"/>
        </w:rPr>
      </w:pPr>
      <w:ins w:id="789" w:author="Diany Lorena Hincapie Melo" w:date="2020-07-04T11:20:00Z">
        <w:r>
          <w:lastRenderedPageBreak/>
          <w:t>Validación de la interfaz visual y la tarjeta</w:t>
        </w:r>
      </w:ins>
    </w:p>
    <w:p w14:paraId="32058436" w14:textId="31A6EB1C" w:rsidR="00E768C5" w:rsidRDefault="00E768C5" w:rsidP="00E768C5">
      <w:pPr>
        <w:pStyle w:val="Ttulo3"/>
        <w:rPr>
          <w:ins w:id="790" w:author="Diany Lorena Hincapie Melo" w:date="2020-07-04T11:21:00Z"/>
          <w:lang w:eastAsia="es-CO"/>
        </w:rPr>
      </w:pPr>
      <w:ins w:id="791" w:author="Diany Lorena Hincapie Melo" w:date="2020-07-04T11:21:00Z">
        <w:r>
          <w:rPr>
            <w:lang w:eastAsia="es-CO"/>
          </w:rPr>
          <w:t>Creación</w:t>
        </w:r>
      </w:ins>
      <w:ins w:id="792" w:author="Diany Lorena Hincapie Melo" w:date="2020-07-04T11:20:00Z">
        <w:r>
          <w:rPr>
            <w:lang w:eastAsia="es-CO"/>
          </w:rPr>
          <w:t xml:space="preserve"> del WebSocket</w:t>
        </w:r>
      </w:ins>
    </w:p>
    <w:p w14:paraId="2D35AC72" w14:textId="77777777" w:rsidR="00E768C5" w:rsidRDefault="00E768C5" w:rsidP="00E768C5">
      <w:pPr>
        <w:pStyle w:val="Sinespaciado"/>
        <w:spacing w:line="480" w:lineRule="auto"/>
        <w:rPr>
          <w:ins w:id="793" w:author="Diany Lorena Hincapie Melo" w:date="2020-07-04T11:25:00Z"/>
          <w:lang w:eastAsia="es-CO"/>
        </w:rPr>
      </w:pPr>
      <w:ins w:id="794" w:author="Diany Lorena Hincapie Melo" w:date="2020-07-04T11:21:00Z">
        <w:r>
          <w:rPr>
            <w:lang w:eastAsia="es-CO"/>
          </w:rPr>
          <w:t xml:space="preserve">Para habilitar WebSocket en la tarjeta ESP32 se siguió las instrucciones encontradas en la </w:t>
        </w:r>
      </w:ins>
      <w:ins w:id="795" w:author="Diany Lorena Hincapie Melo" w:date="2020-07-04T11:23:00Z">
        <w:r>
          <w:rPr>
            <w:lang w:eastAsia="es-CO"/>
          </w:rPr>
          <w:t xml:space="preserve">documentación de MicroPython en la tarjeta ESP32 </w:t>
        </w:r>
      </w:ins>
      <w:customXmlInsRangeStart w:id="796" w:author="Diany Lorena Hincapie Melo" w:date="2020-07-04T11:25:00Z"/>
      <w:sdt>
        <w:sdtPr>
          <w:rPr>
            <w:lang w:eastAsia="es-CO"/>
          </w:rPr>
          <w:id w:val="-487780410"/>
          <w:citation/>
        </w:sdtPr>
        <w:sdtContent>
          <w:customXmlInsRangeEnd w:id="796"/>
          <w:ins w:id="797" w:author="Diany Lorena Hincapie Melo" w:date="2020-07-04T11:25:00Z">
            <w:r>
              <w:rPr>
                <w:lang w:eastAsia="es-CO"/>
              </w:rPr>
              <w:fldChar w:fldCharType="begin"/>
            </w:r>
            <w:r>
              <w:rPr>
                <w:lang w:eastAsia="es-CO"/>
              </w:rPr>
              <w:instrText xml:space="preserve"> CITATION Mic19 \l 9226 </w:instrText>
            </w:r>
          </w:ins>
          <w:r>
            <w:rPr>
              <w:lang w:eastAsia="es-CO"/>
            </w:rPr>
            <w:fldChar w:fldCharType="separate"/>
          </w:r>
          <w:ins w:id="798" w:author="Diany Lorena Hincapie Melo" w:date="2020-07-04T11:25:00Z">
            <w:r>
              <w:rPr>
                <w:noProof/>
                <w:lang w:eastAsia="es-CO"/>
              </w:rPr>
              <w:t>(MicroPython.org, 2019)</w:t>
            </w:r>
            <w:r>
              <w:rPr>
                <w:lang w:eastAsia="es-CO"/>
              </w:rPr>
              <w:fldChar w:fldCharType="end"/>
            </w:r>
          </w:ins>
          <w:customXmlInsRangeStart w:id="799" w:author="Diany Lorena Hincapie Melo" w:date="2020-07-04T11:25:00Z"/>
        </w:sdtContent>
      </w:sdt>
      <w:customXmlInsRangeEnd w:id="799"/>
      <w:ins w:id="800" w:author="Diany Lorena Hincapie Melo" w:date="2020-07-04T11:25:00Z">
        <w:r>
          <w:rPr>
            <w:lang w:eastAsia="es-CO"/>
          </w:rPr>
          <w:t>.</w:t>
        </w:r>
      </w:ins>
    </w:p>
    <w:p w14:paraId="238A3C30" w14:textId="4F4D88E6" w:rsidR="00DA026F" w:rsidRDefault="00E768C5" w:rsidP="00DA026F">
      <w:pPr>
        <w:pStyle w:val="Sinespaciado"/>
        <w:spacing w:line="480" w:lineRule="auto"/>
        <w:rPr>
          <w:ins w:id="801" w:author="Diany Lorena Hincapie Melo" w:date="2020-07-04T11:32:00Z"/>
          <w:lang w:eastAsia="es-CO"/>
        </w:rPr>
      </w:pPr>
      <w:ins w:id="802" w:author="Diany Lorena Hincapie Melo" w:date="2020-07-04T11:27:00Z">
        <w:r>
          <w:rPr>
            <w:lang w:eastAsia="es-CO"/>
          </w:rPr>
          <w:t xml:space="preserve">JavaScript permite la creación de un WebSocket, este se configurará para </w:t>
        </w:r>
      </w:ins>
      <w:ins w:id="803" w:author="Diany Lorena Hincapie Melo" w:date="2020-07-04T11:28:00Z">
        <w:r>
          <w:rPr>
            <w:lang w:eastAsia="es-CO"/>
          </w:rPr>
          <w:t xml:space="preserve">que se conecte al de la tarjeta y así se comuniquen. Como el WebSocket de la tarjeta esta conectado al </w:t>
        </w:r>
      </w:ins>
      <w:ins w:id="804" w:author="Diany Lorena Hincapie Melo" w:date="2020-07-04T11:29:00Z">
        <w:r>
          <w:rPr>
            <w:lang w:eastAsia="es-CO"/>
          </w:rPr>
          <w:t xml:space="preserve">REPL </w:t>
        </w:r>
      </w:ins>
      <w:ins w:id="805" w:author="Diany Lorena Hincapie Melo" w:date="2020-07-04T11:30:00Z">
        <w:r w:rsidR="00DA026F">
          <w:rPr>
            <w:lang w:eastAsia="es-CO"/>
          </w:rPr>
          <w:t xml:space="preserve">(Bucle de lectura-escritura-impresión), desde la página web se puede programar </w:t>
        </w:r>
      </w:ins>
      <w:ins w:id="806" w:author="Diany Lorena Hincapie Melo" w:date="2020-07-04T11:31:00Z">
        <w:r w:rsidR="00DA026F">
          <w:rPr>
            <w:lang w:eastAsia="es-CO"/>
          </w:rPr>
          <w:t xml:space="preserve">la tarjeta, pero estos programas que se realizan desde aquí no se almacenan en la memoria de la tarjeta, se usa el gestor de archivos </w:t>
        </w:r>
      </w:ins>
      <w:ins w:id="807" w:author="Diany Lorena Hincapie Melo" w:date="2020-07-04T11:32:00Z">
        <w:r w:rsidR="00DA026F">
          <w:rPr>
            <w:lang w:eastAsia="es-CO"/>
          </w:rPr>
          <w:t>de la tarjeta y se enviar el programa que se quiere tener en la tarjeta como un archivo Python.</w:t>
        </w:r>
      </w:ins>
    </w:p>
    <w:p w14:paraId="6C89B040" w14:textId="2AA9B9CA" w:rsidR="00DA026F" w:rsidRDefault="00DA026F" w:rsidP="00DA026F">
      <w:pPr>
        <w:pStyle w:val="Sinespaciado"/>
        <w:spacing w:line="480" w:lineRule="auto"/>
        <w:rPr>
          <w:ins w:id="808" w:author="Diany Lorena Hincapie Melo" w:date="2020-07-04T11:52:00Z"/>
          <w:lang w:eastAsia="es-CO"/>
        </w:rPr>
      </w:pPr>
      <w:ins w:id="809" w:author="Diany Lorena Hincapie Melo" w:date="2020-07-04T11:33:00Z">
        <w:r>
          <w:rPr>
            <w:lang w:eastAsia="es-CO"/>
          </w:rPr>
          <w:t xml:space="preserve">Para lo cual, el código que se genera al usar los bloques es una cadena de texto </w:t>
        </w:r>
      </w:ins>
      <w:ins w:id="810" w:author="Diany Lorena Hincapie Melo" w:date="2020-07-04T11:34:00Z">
        <w:r>
          <w:rPr>
            <w:lang w:eastAsia="es-CO"/>
          </w:rPr>
          <w:t xml:space="preserve">y como Python </w:t>
        </w:r>
      </w:ins>
      <w:ins w:id="811" w:author="Diany Lorena Hincapie Melo" w:date="2020-07-04T11:35:00Z">
        <w:r>
          <w:rPr>
            <w:lang w:eastAsia="es-CO"/>
          </w:rPr>
          <w:t xml:space="preserve">no maneja corchetes ni llaves, su estructura debe ser ordenada, </w:t>
        </w:r>
      </w:ins>
      <w:ins w:id="812" w:author="Diany Lorena Hincapie Melo" w:date="2020-07-04T11:34:00Z">
        <w:r>
          <w:rPr>
            <w:lang w:eastAsia="es-CO"/>
          </w:rPr>
          <w:t xml:space="preserve">para lo cual esta debe convertirse a UTF-8, </w:t>
        </w:r>
      </w:ins>
      <w:ins w:id="813" w:author="Diany Lorena Hincapie Melo" w:date="2020-07-04T11:36:00Z">
        <w:r>
          <w:rPr>
            <w:lang w:eastAsia="es-CO"/>
          </w:rPr>
          <w:t>la web nos genera un código con algunos “errores de organización” y al convert</w:t>
        </w:r>
      </w:ins>
      <w:ins w:id="814" w:author="Diany Lorena Hincapie Melo" w:date="2020-07-04T11:37:00Z">
        <w:r>
          <w:rPr>
            <w:lang w:eastAsia="es-CO"/>
          </w:rPr>
          <w:t>irlo a UTF-8 algunos espacios son borrados a la mitad, po</w:t>
        </w:r>
      </w:ins>
      <w:ins w:id="815" w:author="Diany Lorena Hincapie Melo" w:date="2020-07-04T11:38:00Z">
        <w:r>
          <w:rPr>
            <w:lang w:eastAsia="es-CO"/>
          </w:rPr>
          <w:t>r ejemplo, sí una línea tenía 4 espacios</w:t>
        </w:r>
      </w:ins>
      <w:ins w:id="816" w:author="Diany Lorena Hincapie Melo" w:date="2020-07-04T11:39:00Z">
        <w:r>
          <w:rPr>
            <w:lang w:eastAsia="es-CO"/>
          </w:rPr>
          <w:t xml:space="preserve"> </w:t>
        </w:r>
      </w:ins>
      <w:ins w:id="817" w:author="Diany Lorena Hincapie Melo" w:date="2020-07-04T11:38:00Z">
        <w:r>
          <w:rPr>
            <w:lang w:eastAsia="es-CO"/>
          </w:rPr>
          <w:t>(2</w:t>
        </w:r>
      </w:ins>
      <w:ins w:id="818" w:author="Diany Lorena Hincapie Melo" w:date="2020-07-04T11:39:00Z">
        <w:r>
          <w:rPr>
            <w:lang w:eastAsia="es-CO"/>
          </w:rPr>
          <w:t xml:space="preserve"> tabulaciones</w:t>
        </w:r>
      </w:ins>
      <w:ins w:id="819" w:author="Diany Lorena Hincapie Melo" w:date="2020-07-04T11:40:00Z">
        <w:r w:rsidR="004F4618">
          <w:rPr>
            <w:lang w:eastAsia="es-CO"/>
          </w:rPr>
          <w:t xml:space="preserve"> del teclado</w:t>
        </w:r>
      </w:ins>
      <w:ins w:id="820" w:author="Diany Lorena Hincapie Melo" w:date="2020-07-04T11:39:00Z">
        <w:r>
          <w:rPr>
            <w:lang w:eastAsia="es-CO"/>
          </w:rPr>
          <w:t>)</w:t>
        </w:r>
      </w:ins>
      <w:ins w:id="821" w:author="Diany Lorena Hincapie Melo" w:date="2020-07-04T11:38:00Z">
        <w:r>
          <w:rPr>
            <w:lang w:eastAsia="es-CO"/>
          </w:rPr>
          <w:t xml:space="preserve"> terminaba con 2</w:t>
        </w:r>
      </w:ins>
      <w:ins w:id="822" w:author="Diany Lorena Hincapie Melo" w:date="2020-07-04T11:39:00Z">
        <w:r>
          <w:rPr>
            <w:lang w:eastAsia="es-CO"/>
          </w:rPr>
          <w:t xml:space="preserve"> espacios (1 tabulación</w:t>
        </w:r>
      </w:ins>
      <w:ins w:id="823" w:author="Diany Lorena Hincapie Melo" w:date="2020-07-04T11:40:00Z">
        <w:r w:rsidR="004F4618">
          <w:rPr>
            <w:lang w:eastAsia="es-CO"/>
          </w:rPr>
          <w:t xml:space="preserve"> del teclado</w:t>
        </w:r>
      </w:ins>
      <w:ins w:id="824" w:author="Diany Lorena Hincapie Melo" w:date="2020-07-04T11:39:00Z">
        <w:r>
          <w:rPr>
            <w:lang w:eastAsia="es-CO"/>
          </w:rPr>
          <w:t>)</w:t>
        </w:r>
      </w:ins>
      <w:ins w:id="825" w:author="Diany Lorena Hincapie Melo" w:date="2020-07-04T11:40:00Z">
        <w:r w:rsidR="004F4618">
          <w:rPr>
            <w:lang w:eastAsia="es-CO"/>
          </w:rPr>
          <w:t xml:space="preserve"> esto se arregla buscando estos espacios y agregando los que le faltan, esto es importante ya que sin ello</w:t>
        </w:r>
      </w:ins>
      <w:ins w:id="826" w:author="Diany Lorena Hincapie Melo" w:date="2020-07-04T11:41:00Z">
        <w:r w:rsidR="004F4618">
          <w:rPr>
            <w:lang w:eastAsia="es-CO"/>
          </w:rPr>
          <w:t xml:space="preserve"> la tarjeta lo toma como un error y no ejecuta el código.</w:t>
        </w:r>
      </w:ins>
    </w:p>
    <w:p w14:paraId="4C494529" w14:textId="64C9B9B2" w:rsidR="004F4618" w:rsidRDefault="00326705" w:rsidP="00DA026F">
      <w:pPr>
        <w:pStyle w:val="Sinespaciado"/>
        <w:spacing w:line="480" w:lineRule="auto"/>
        <w:rPr>
          <w:ins w:id="827" w:author="Diany Lorena Hincapie Melo" w:date="2020-07-04T11:54:00Z"/>
          <w:lang w:eastAsia="es-CO"/>
        </w:rPr>
      </w:pPr>
      <w:ins w:id="828" w:author="Diany Lorena Hincapie Melo" w:date="2020-07-04T11:54:00Z">
        <w:r>
          <w:rPr>
            <w:noProof/>
            <w:lang w:eastAsia="es-CO"/>
          </w:rPr>
          <w:drawing>
            <wp:anchor distT="0" distB="0" distL="114300" distR="114300" simplePos="0" relativeHeight="251862016" behindDoc="0" locked="0" layoutInCell="1" allowOverlap="1" wp14:anchorId="2D18BE41" wp14:editId="4642A29D">
              <wp:simplePos x="0" y="0"/>
              <wp:positionH relativeFrom="margin">
                <wp:posOffset>213756</wp:posOffset>
              </wp:positionH>
              <wp:positionV relativeFrom="paragraph">
                <wp:posOffset>342645</wp:posOffset>
              </wp:positionV>
              <wp:extent cx="5805816" cy="285008"/>
              <wp:effectExtent l="0" t="0" r="0" b="1270"/>
              <wp:wrapNone/>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extLst>
                          <a:ext uri="{28A0092B-C50C-407E-A947-70E740481C1C}">
                            <a14:useLocalDpi xmlns:a14="http://schemas.microsoft.com/office/drawing/2010/main" val="0"/>
                          </a:ext>
                        </a:extLst>
                      </a:blip>
                      <a:srcRect l="15870" t="26718" r="2236" b="66135"/>
                      <a:stretch/>
                    </pic:blipFill>
                    <pic:spPr bwMode="auto">
                      <a:xfrm>
                        <a:off x="0" y="0"/>
                        <a:ext cx="5805816" cy="28500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ins>
      <w:ins w:id="829" w:author="Diany Lorena Hincapie Melo" w:date="2020-07-04T11:52:00Z">
        <w:r>
          <w:rPr>
            <w:lang w:eastAsia="es-CO"/>
          </w:rPr>
          <w:t xml:space="preserve">Se empieza </w:t>
        </w:r>
      </w:ins>
      <w:ins w:id="830" w:author="Diany Lorena Hincapie Melo" w:date="2020-07-04T11:53:00Z">
        <w:r>
          <w:rPr>
            <w:lang w:eastAsia="es-CO"/>
          </w:rPr>
          <w:t xml:space="preserve">enviando </w:t>
        </w:r>
      </w:ins>
      <w:ins w:id="831" w:author="Diany Lorena Hincapie Melo" w:date="2020-07-04T11:55:00Z">
        <w:r>
          <w:rPr>
            <w:lang w:eastAsia="es-CO"/>
          </w:rPr>
          <w:t xml:space="preserve">la trama de la </w:t>
        </w:r>
      </w:ins>
      <w:ins w:id="832" w:author="Diany Lorena Hincapie Melo" w:date="2020-07-04T11:59:00Z">
        <w:r w:rsidRPr="00326705">
          <w:rPr>
            <w:color w:val="FF0000"/>
            <w:lang w:eastAsia="es-CO"/>
          </w:rPr>
          <w:t>Ilustración</w:t>
        </w:r>
      </w:ins>
      <w:ins w:id="833" w:author="Diany Lorena Hincapie Melo" w:date="2020-07-04T11:55:00Z">
        <w:r w:rsidRPr="00326705">
          <w:rPr>
            <w:color w:val="FF0000"/>
            <w:lang w:eastAsia="es-CO"/>
            <w:rPrChange w:id="834" w:author="Diany Lorena Hincapie Melo" w:date="2020-07-04T11:55:00Z">
              <w:rPr>
                <w:lang w:eastAsia="es-CO"/>
              </w:rPr>
            </w:rPrChange>
          </w:rPr>
          <w:t xml:space="preserve"> tal</w:t>
        </w:r>
      </w:ins>
      <w:ins w:id="835" w:author="Diany Lorena Hincapie Melo" w:date="2020-07-04T11:53:00Z">
        <w:r>
          <w:rPr>
            <w:lang w:eastAsia="es-CO"/>
          </w:rPr>
          <w:t>.</w:t>
        </w:r>
      </w:ins>
    </w:p>
    <w:p w14:paraId="4134276E" w14:textId="35112132" w:rsidR="00326705" w:rsidRPr="00E768C5" w:rsidRDefault="00326705">
      <w:pPr>
        <w:pStyle w:val="Sinespaciado"/>
        <w:spacing w:line="480" w:lineRule="auto"/>
        <w:rPr>
          <w:ins w:id="836" w:author="Diany Lorena Hincapie Melo" w:date="2020-07-04T11:20:00Z"/>
          <w:rPrChange w:id="837" w:author="Diany Lorena Hincapie Melo" w:date="2020-07-04T11:21:00Z">
            <w:rPr>
              <w:ins w:id="838" w:author="Diany Lorena Hincapie Melo" w:date="2020-07-04T11:20:00Z"/>
            </w:rPr>
          </w:rPrChange>
        </w:rPr>
        <w:pPrChange w:id="839" w:author="Diany Lorena Hincapie Melo" w:date="2020-07-04T11:31:00Z">
          <w:pPr>
            <w:pStyle w:val="Ttulo2"/>
          </w:pPr>
        </w:pPrChange>
      </w:pPr>
    </w:p>
    <w:p w14:paraId="0186F515" w14:textId="6576375A" w:rsidR="00E768C5" w:rsidRDefault="00E768C5" w:rsidP="00E768C5">
      <w:pPr>
        <w:rPr>
          <w:ins w:id="840" w:author="Diany Lorena Hincapie Melo" w:date="2020-07-04T11:54:00Z"/>
          <w:lang w:eastAsia="es-CO"/>
        </w:rPr>
      </w:pPr>
    </w:p>
    <w:p w14:paraId="03366851" w14:textId="2F02C281" w:rsidR="00326705" w:rsidRDefault="00326705" w:rsidP="002872EA">
      <w:pPr>
        <w:pStyle w:val="Sinespaciado"/>
        <w:spacing w:line="480" w:lineRule="auto"/>
        <w:rPr>
          <w:ins w:id="841" w:author="Diany Lorena Hincapie Melo" w:date="2020-07-04T12:01:00Z"/>
          <w:lang w:eastAsia="es-CO"/>
        </w:rPr>
        <w:pPrChange w:id="842" w:author="Steven Ortiz" w:date="2020-07-04T14:50:00Z">
          <w:pPr>
            <w:spacing w:line="480" w:lineRule="auto"/>
          </w:pPr>
        </w:pPrChange>
      </w:pPr>
      <w:ins w:id="843" w:author="Diany Lorena Hincapie Melo" w:date="2020-07-04T11:55:00Z">
        <w:r>
          <w:rPr>
            <w:lang w:eastAsia="es-CO"/>
          </w:rPr>
          <w:t xml:space="preserve">Cuando se reciba respuesta, se empieza a enviar el archivo por </w:t>
        </w:r>
      </w:ins>
      <w:ins w:id="844" w:author="Diany Lorena Hincapie Melo" w:date="2020-07-04T11:56:00Z">
        <w:r>
          <w:rPr>
            <w:lang w:eastAsia="es-CO"/>
          </w:rPr>
          <w:t>b</w:t>
        </w:r>
      </w:ins>
      <w:ins w:id="845" w:author="Diany Lorena Hincapie Melo" w:date="2020-07-04T11:55:00Z">
        <w:r>
          <w:rPr>
            <w:lang w:eastAsia="es-CO"/>
          </w:rPr>
          <w:t>ytes</w:t>
        </w:r>
      </w:ins>
      <w:ins w:id="846" w:author="Diany Lorena Hincapie Melo" w:date="2020-07-04T11:56:00Z">
        <w:r>
          <w:rPr>
            <w:lang w:eastAsia="es-CO"/>
          </w:rPr>
          <w:t>, y cuando se termine de enviar y no se ha recibido respuesta de algún error, el archivo quedo bien enviado</w:t>
        </w:r>
      </w:ins>
      <w:ins w:id="847" w:author="Diany Lorena Hincapie Melo" w:date="2020-07-04T11:57:00Z">
        <w:r>
          <w:rPr>
            <w:lang w:eastAsia="es-CO"/>
          </w:rPr>
          <w:t>.</w:t>
        </w:r>
      </w:ins>
      <w:ins w:id="848" w:author="Diany Lorena Hincapie Melo" w:date="2020-07-04T11:58:00Z">
        <w:r>
          <w:rPr>
            <w:lang w:eastAsia="es-CO"/>
          </w:rPr>
          <w:t xml:space="preserve"> Sí por el WebSocket se envía el comando “</w:t>
        </w:r>
        <w:r w:rsidRPr="00326705">
          <w:rPr>
            <w:lang w:eastAsia="es-CO"/>
          </w:rPr>
          <w:t>os.listdir()\r</w:t>
        </w:r>
        <w:r>
          <w:rPr>
            <w:lang w:eastAsia="es-CO"/>
          </w:rPr>
          <w:t xml:space="preserve">” se recibirá </w:t>
        </w:r>
      </w:ins>
      <w:ins w:id="849" w:author="Diany Lorena Hincapie Melo" w:date="2020-07-04T11:59:00Z">
        <w:r>
          <w:rPr>
            <w:lang w:eastAsia="es-CO"/>
          </w:rPr>
          <w:t xml:space="preserve">respuesta de la tarjeta </w:t>
        </w:r>
        <w:r>
          <w:rPr>
            <w:lang w:eastAsia="es-CO"/>
          </w:rPr>
          <w:lastRenderedPageBreak/>
          <w:t>con un arreglo con los nombres de los archivos que tiene la tarjeta, de esa forma se puede verificar sí el archivo llegó.</w:t>
        </w:r>
      </w:ins>
    </w:p>
    <w:p w14:paraId="17ECA615" w14:textId="29426D1E" w:rsidR="004B29BB" w:rsidRDefault="004B29BB" w:rsidP="004B29BB">
      <w:pPr>
        <w:pStyle w:val="Ttulo3"/>
        <w:rPr>
          <w:ins w:id="850" w:author="Diany Lorena Hincapie Melo" w:date="2020-07-04T12:02:00Z"/>
          <w:lang w:eastAsia="es-CO"/>
        </w:rPr>
      </w:pPr>
      <w:ins w:id="851" w:author="Diany Lorena Hincapie Melo" w:date="2020-07-04T12:02:00Z">
        <w:r>
          <w:rPr>
            <w:lang w:eastAsia="es-CO"/>
          </w:rPr>
          <w:t>Validación con el Software-Hardware</w:t>
        </w:r>
      </w:ins>
    </w:p>
    <w:p w14:paraId="0078EC0A" w14:textId="3E26973D" w:rsidR="0085435B" w:rsidRPr="0085435B" w:rsidRDefault="004B29BB">
      <w:pPr>
        <w:pStyle w:val="Sinespaciado"/>
        <w:numPr>
          <w:ilvl w:val="0"/>
          <w:numId w:val="19"/>
        </w:numPr>
        <w:spacing w:line="480" w:lineRule="auto"/>
        <w:rPr>
          <w:ins w:id="852" w:author="Diany Lorena Hincapie Melo" w:date="2020-07-04T12:04:00Z"/>
          <w:color w:val="FF0000"/>
          <w:lang w:eastAsia="es-CO"/>
          <w:rPrChange w:id="853" w:author="Diany Lorena Hincapie Melo" w:date="2020-07-04T12:05:00Z">
            <w:rPr>
              <w:ins w:id="854" w:author="Diany Lorena Hincapie Melo" w:date="2020-07-04T12:04:00Z"/>
              <w:lang w:eastAsia="es-CO"/>
            </w:rPr>
          </w:rPrChange>
        </w:rPr>
        <w:pPrChange w:id="855" w:author="Diany Lorena Hincapie Melo" w:date="2020-07-04T12:07:00Z">
          <w:pPr>
            <w:pStyle w:val="Prrafodelista"/>
            <w:ind w:left="1065" w:firstLine="0"/>
          </w:pPr>
        </w:pPrChange>
      </w:pPr>
      <w:ins w:id="856" w:author="Diany Lorena Hincapie Melo" w:date="2020-07-04T12:02:00Z">
        <w:r>
          <w:rPr>
            <w:lang w:eastAsia="es-CO"/>
          </w:rPr>
          <w:t>Buzzer</w:t>
        </w:r>
      </w:ins>
      <w:ins w:id="857" w:author="Diany Lorena Hincapie Melo" w:date="2020-07-04T12:04:00Z">
        <w:r w:rsidR="0085435B">
          <w:rPr>
            <w:lang w:eastAsia="es-CO"/>
          </w:rPr>
          <w:t>: para verificar el funcionamiento del Buzzer</w:t>
        </w:r>
      </w:ins>
      <w:ins w:id="858" w:author="Diany Lorena Hincapie Melo" w:date="2020-07-04T12:05:00Z">
        <w:r w:rsidR="0085435B">
          <w:rPr>
            <w:lang w:eastAsia="es-CO"/>
          </w:rPr>
          <w:t xml:space="preserve">, se crean los bloques de la </w:t>
        </w:r>
        <w:r w:rsidR="0085435B" w:rsidRPr="0085435B">
          <w:rPr>
            <w:color w:val="FF0000"/>
            <w:lang w:eastAsia="es-CO"/>
            <w:rPrChange w:id="859" w:author="Diany Lorena Hincapie Melo" w:date="2020-07-04T12:05:00Z">
              <w:rPr>
                <w:lang w:eastAsia="es-CO"/>
              </w:rPr>
            </w:rPrChange>
          </w:rPr>
          <w:t>ilustración tal</w:t>
        </w:r>
        <w:r w:rsidR="0085435B">
          <w:rPr>
            <w:color w:val="FF0000"/>
            <w:lang w:eastAsia="es-CO"/>
          </w:rPr>
          <w:t xml:space="preserve">, </w:t>
        </w:r>
        <w:r w:rsidR="0085435B">
          <w:rPr>
            <w:lang w:eastAsia="es-CO"/>
          </w:rPr>
          <w:t>y se envía el código a la tarjeta y es</w:t>
        </w:r>
      </w:ins>
      <w:ins w:id="860" w:author="Diany Lorena Hincapie Melo" w:date="2020-07-04T12:06:00Z">
        <w:r w:rsidR="0085435B">
          <w:rPr>
            <w:lang w:eastAsia="es-CO"/>
          </w:rPr>
          <w:t>té sonó con la nota establecida.</w:t>
        </w:r>
      </w:ins>
    </w:p>
    <w:p w14:paraId="6B1A8A4C" w14:textId="27EB049B" w:rsidR="0085435B" w:rsidRPr="004B29BB" w:rsidRDefault="0085435B">
      <w:pPr>
        <w:pStyle w:val="Prrafodelista"/>
        <w:ind w:left="1065" w:firstLine="0"/>
        <w:rPr>
          <w:ins w:id="861" w:author="Diany Lorena Hincapie Melo" w:date="2020-07-04T12:01:00Z"/>
          <w:lang w:eastAsia="es-CO"/>
        </w:rPr>
        <w:pPrChange w:id="862" w:author="Diany Lorena Hincapie Melo" w:date="2020-07-04T12:02:00Z">
          <w:pPr>
            <w:spacing w:line="480" w:lineRule="auto"/>
          </w:pPr>
        </w:pPrChange>
      </w:pPr>
      <w:ins w:id="863" w:author="Diany Lorena Hincapie Melo" w:date="2020-07-04T12:04:00Z">
        <w:r>
          <w:rPr>
            <w:noProof/>
            <w:lang w:eastAsia="es-CO"/>
          </w:rPr>
          <w:drawing>
            <wp:anchor distT="0" distB="0" distL="114300" distR="114300" simplePos="0" relativeHeight="251863040" behindDoc="0" locked="0" layoutInCell="1" allowOverlap="1" wp14:anchorId="39CAFCA3" wp14:editId="245B711D">
              <wp:simplePos x="0" y="0"/>
              <wp:positionH relativeFrom="margin">
                <wp:align>right</wp:align>
              </wp:positionH>
              <wp:positionV relativeFrom="paragraph">
                <wp:posOffset>151204</wp:posOffset>
              </wp:positionV>
              <wp:extent cx="5605145" cy="1365885"/>
              <wp:effectExtent l="0" t="0" r="0" b="5715"/>
              <wp:wrapNone/>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605145" cy="1365885"/>
                      </a:xfrm>
                      <a:prstGeom prst="rect">
                        <a:avLst/>
                      </a:prstGeom>
                      <a:noFill/>
                      <a:ln>
                        <a:noFill/>
                      </a:ln>
                    </pic:spPr>
                  </pic:pic>
                </a:graphicData>
              </a:graphic>
              <wp14:sizeRelH relativeFrom="page">
                <wp14:pctWidth>0</wp14:pctWidth>
              </wp14:sizeRelH>
              <wp14:sizeRelV relativeFrom="page">
                <wp14:pctHeight>0</wp14:pctHeight>
              </wp14:sizeRelV>
            </wp:anchor>
          </w:drawing>
        </w:r>
      </w:ins>
    </w:p>
    <w:p w14:paraId="56E5D884" w14:textId="3354E5FA" w:rsidR="004B29BB" w:rsidRDefault="004B29BB" w:rsidP="004B29BB">
      <w:pPr>
        <w:spacing w:line="259" w:lineRule="auto"/>
        <w:ind w:left="0" w:firstLine="0"/>
        <w:rPr>
          <w:ins w:id="864" w:author="Diany Lorena Hincapie Melo" w:date="2020-07-04T12:06:00Z"/>
          <w:lang w:eastAsia="es-CO"/>
        </w:rPr>
      </w:pPr>
    </w:p>
    <w:p w14:paraId="5B07828F" w14:textId="06915069" w:rsidR="0085435B" w:rsidRDefault="0085435B" w:rsidP="004B29BB">
      <w:pPr>
        <w:spacing w:line="259" w:lineRule="auto"/>
        <w:ind w:left="0" w:firstLine="0"/>
        <w:rPr>
          <w:ins w:id="865" w:author="Diany Lorena Hincapie Melo" w:date="2020-07-04T12:06:00Z"/>
          <w:lang w:eastAsia="es-CO"/>
        </w:rPr>
      </w:pPr>
    </w:p>
    <w:p w14:paraId="0ED71642" w14:textId="6C7D8E55" w:rsidR="0085435B" w:rsidRDefault="0085435B" w:rsidP="004B29BB">
      <w:pPr>
        <w:spacing w:line="259" w:lineRule="auto"/>
        <w:ind w:left="0" w:firstLine="0"/>
        <w:rPr>
          <w:ins w:id="866" w:author="Diany Lorena Hincapie Melo" w:date="2020-07-04T12:06:00Z"/>
          <w:lang w:eastAsia="es-CO"/>
        </w:rPr>
      </w:pPr>
    </w:p>
    <w:p w14:paraId="27CA411A" w14:textId="15303D6B" w:rsidR="0085435B" w:rsidRDefault="0085435B" w:rsidP="004B29BB">
      <w:pPr>
        <w:spacing w:line="259" w:lineRule="auto"/>
        <w:ind w:left="0" w:firstLine="0"/>
        <w:rPr>
          <w:ins w:id="867" w:author="Diany Lorena Hincapie Melo" w:date="2020-07-04T12:06:00Z"/>
          <w:lang w:eastAsia="es-CO"/>
        </w:rPr>
      </w:pPr>
    </w:p>
    <w:p w14:paraId="76B0E378" w14:textId="7B137C3C" w:rsidR="0085435B" w:rsidRDefault="0085435B" w:rsidP="004B29BB">
      <w:pPr>
        <w:spacing w:line="259" w:lineRule="auto"/>
        <w:ind w:left="0" w:firstLine="0"/>
        <w:rPr>
          <w:ins w:id="868" w:author="Diany Lorena Hincapie Melo" w:date="2020-07-04T12:06:00Z"/>
          <w:lang w:eastAsia="es-CO"/>
        </w:rPr>
      </w:pPr>
    </w:p>
    <w:p w14:paraId="3591FD90" w14:textId="3CB94937" w:rsidR="0085435B" w:rsidRDefault="0085435B" w:rsidP="004B29BB">
      <w:pPr>
        <w:spacing w:line="259" w:lineRule="auto"/>
        <w:ind w:left="0" w:firstLine="0"/>
        <w:rPr>
          <w:ins w:id="869" w:author="Diany Lorena Hincapie Melo" w:date="2020-07-04T12:06:00Z"/>
          <w:lang w:eastAsia="es-CO"/>
        </w:rPr>
      </w:pPr>
    </w:p>
    <w:p w14:paraId="2B3A9CE5" w14:textId="16C82A81" w:rsidR="0085435B" w:rsidRPr="0085435B" w:rsidRDefault="0085435B">
      <w:pPr>
        <w:pStyle w:val="Sinespaciado"/>
        <w:numPr>
          <w:ilvl w:val="0"/>
          <w:numId w:val="19"/>
        </w:numPr>
        <w:spacing w:line="480" w:lineRule="auto"/>
        <w:rPr>
          <w:ins w:id="870" w:author="Diany Lorena Hincapie Melo" w:date="2020-07-04T12:09:00Z"/>
          <w:rPrChange w:id="871" w:author="Diany Lorena Hincapie Melo" w:date="2020-07-04T12:10:00Z">
            <w:rPr>
              <w:ins w:id="872" w:author="Diany Lorena Hincapie Melo" w:date="2020-07-04T12:09:00Z"/>
              <w:lang w:eastAsia="es-CO"/>
            </w:rPr>
          </w:rPrChange>
        </w:rPr>
      </w:pPr>
      <w:ins w:id="873" w:author="Diany Lorena Hincapie Melo" w:date="2020-07-04T12:09:00Z">
        <w:r>
          <w:rPr>
            <w:lang w:eastAsia="es-CO"/>
          </w:rPr>
          <w:t>Ultrasonido</w:t>
        </w:r>
      </w:ins>
      <w:ins w:id="874" w:author="Diany Lorena Hincapie Melo" w:date="2020-07-04T12:10:00Z">
        <w:r>
          <w:rPr>
            <w:lang w:eastAsia="es-CO"/>
          </w:rPr>
          <w:t xml:space="preserve">: se crearon los bloques de la </w:t>
        </w:r>
        <w:r w:rsidRPr="0085435B">
          <w:rPr>
            <w:color w:val="FF0000"/>
            <w:lang w:eastAsia="es-CO"/>
            <w:rPrChange w:id="875" w:author="Diany Lorena Hincapie Melo" w:date="2020-07-04T12:10:00Z">
              <w:rPr>
                <w:lang w:eastAsia="es-CO"/>
              </w:rPr>
            </w:rPrChange>
          </w:rPr>
          <w:t>ilustración tal</w:t>
        </w:r>
      </w:ins>
      <w:ins w:id="876" w:author="Diany Lorena Hincapie Melo" w:date="2020-07-04T12:11:00Z">
        <w:r>
          <w:rPr>
            <w:color w:val="FF0000"/>
            <w:lang w:eastAsia="es-CO"/>
          </w:rPr>
          <w:t xml:space="preserve"> </w:t>
        </w:r>
        <w:r>
          <w:rPr>
            <w:color w:val="000000" w:themeColor="text1"/>
            <w:lang w:eastAsia="es-CO"/>
          </w:rPr>
          <w:t>el cual permite programar el sensor y obtener las medidas del ultrasonido en centímetros.</w:t>
        </w:r>
      </w:ins>
    </w:p>
    <w:p w14:paraId="14B59BD6" w14:textId="62224E55" w:rsidR="0085435B" w:rsidRDefault="0085435B" w:rsidP="0085435B">
      <w:pPr>
        <w:pStyle w:val="Sinespaciado"/>
        <w:spacing w:line="480" w:lineRule="auto"/>
        <w:ind w:left="1065" w:firstLine="0"/>
        <w:rPr>
          <w:ins w:id="877" w:author="Diany Lorena Hincapie Melo" w:date="2020-07-04T12:09:00Z"/>
          <w:lang w:eastAsia="es-CO"/>
        </w:rPr>
      </w:pPr>
      <w:ins w:id="878" w:author="Diany Lorena Hincapie Melo" w:date="2020-07-04T12:09:00Z">
        <w:r>
          <w:rPr>
            <w:noProof/>
            <w:lang w:eastAsia="es-CO"/>
          </w:rPr>
          <w:drawing>
            <wp:anchor distT="0" distB="0" distL="114300" distR="114300" simplePos="0" relativeHeight="251864064" behindDoc="0" locked="0" layoutInCell="1" allowOverlap="1" wp14:anchorId="088941A4" wp14:editId="56FFE9AE">
              <wp:simplePos x="0" y="0"/>
              <wp:positionH relativeFrom="margin">
                <wp:align>right</wp:align>
              </wp:positionH>
              <wp:positionV relativeFrom="paragraph">
                <wp:posOffset>16667</wp:posOffset>
              </wp:positionV>
              <wp:extent cx="5577840" cy="1463040"/>
              <wp:effectExtent l="0" t="0" r="3810" b="3810"/>
              <wp:wrapNone/>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577840" cy="1463040"/>
                      </a:xfrm>
                      <a:prstGeom prst="rect">
                        <a:avLst/>
                      </a:prstGeom>
                      <a:noFill/>
                      <a:ln>
                        <a:noFill/>
                      </a:ln>
                    </pic:spPr>
                  </pic:pic>
                </a:graphicData>
              </a:graphic>
              <wp14:sizeRelH relativeFrom="page">
                <wp14:pctWidth>0</wp14:pctWidth>
              </wp14:sizeRelH>
              <wp14:sizeRelV relativeFrom="page">
                <wp14:pctHeight>0</wp14:pctHeight>
              </wp14:sizeRelV>
            </wp:anchor>
          </w:drawing>
        </w:r>
      </w:ins>
    </w:p>
    <w:p w14:paraId="1B5FF139" w14:textId="4AB5E568" w:rsidR="0085435B" w:rsidRDefault="0085435B" w:rsidP="0085435B">
      <w:pPr>
        <w:pStyle w:val="Sinespaciado"/>
        <w:spacing w:line="480" w:lineRule="auto"/>
        <w:ind w:left="1065" w:firstLine="0"/>
        <w:rPr>
          <w:ins w:id="879" w:author="Diany Lorena Hincapie Melo" w:date="2020-07-04T12:09:00Z"/>
          <w:lang w:eastAsia="es-CO"/>
        </w:rPr>
      </w:pPr>
    </w:p>
    <w:p w14:paraId="3F2EAE7B" w14:textId="7603AA81" w:rsidR="0085435B" w:rsidRDefault="0085435B" w:rsidP="0085435B">
      <w:pPr>
        <w:pStyle w:val="Sinespaciado"/>
        <w:spacing w:line="480" w:lineRule="auto"/>
        <w:ind w:left="1065" w:firstLine="0"/>
        <w:rPr>
          <w:ins w:id="880" w:author="Diany Lorena Hincapie Melo" w:date="2020-07-04T12:09:00Z"/>
          <w:lang w:eastAsia="es-CO"/>
        </w:rPr>
      </w:pPr>
    </w:p>
    <w:p w14:paraId="0089927E" w14:textId="77777777" w:rsidR="0085435B" w:rsidRDefault="0085435B">
      <w:pPr>
        <w:pStyle w:val="Sinespaciado"/>
        <w:spacing w:line="480" w:lineRule="auto"/>
        <w:ind w:left="1065" w:firstLine="0"/>
        <w:rPr>
          <w:ins w:id="881" w:author="Diany Lorena Hincapie Melo" w:date="2020-07-04T12:09:00Z"/>
          <w:lang w:eastAsia="es-CO"/>
        </w:rPr>
        <w:pPrChange w:id="882" w:author="Diany Lorena Hincapie Melo" w:date="2020-07-04T12:09:00Z">
          <w:pPr>
            <w:pStyle w:val="Sinespaciado"/>
            <w:numPr>
              <w:numId w:val="19"/>
            </w:numPr>
            <w:spacing w:line="480" w:lineRule="auto"/>
            <w:ind w:left="1065" w:hanging="360"/>
          </w:pPr>
        </w:pPrChange>
      </w:pPr>
    </w:p>
    <w:p w14:paraId="55666AD3" w14:textId="2D136A4F" w:rsidR="0085435B" w:rsidRDefault="0085435B">
      <w:pPr>
        <w:pStyle w:val="Sinespaciado"/>
        <w:spacing w:line="480" w:lineRule="auto"/>
        <w:ind w:left="1065" w:firstLine="0"/>
        <w:rPr>
          <w:ins w:id="883" w:author="Diany Lorena Hincapie Melo" w:date="2020-07-04T12:06:00Z"/>
          <w:lang w:eastAsia="es-CO"/>
        </w:rPr>
        <w:pPrChange w:id="884" w:author="Diany Lorena Hincapie Melo" w:date="2020-07-04T12:09:00Z">
          <w:pPr>
            <w:spacing w:line="259" w:lineRule="auto"/>
            <w:ind w:left="0" w:firstLine="0"/>
          </w:pPr>
        </w:pPrChange>
      </w:pPr>
    </w:p>
    <w:p w14:paraId="7C272113" w14:textId="74896262" w:rsidR="0085435B" w:rsidRDefault="0085435B" w:rsidP="004B29BB">
      <w:pPr>
        <w:spacing w:line="259" w:lineRule="auto"/>
        <w:ind w:left="0" w:firstLine="0"/>
        <w:rPr>
          <w:ins w:id="885" w:author="Diany Lorena Hincapie Melo" w:date="2020-07-04T12:10:00Z"/>
          <w:lang w:eastAsia="es-CO"/>
        </w:rPr>
      </w:pPr>
    </w:p>
    <w:p w14:paraId="55904F33" w14:textId="26E8EBF2" w:rsidR="0085435B" w:rsidRDefault="003010B1">
      <w:pPr>
        <w:pStyle w:val="Sinespaciado"/>
        <w:numPr>
          <w:ilvl w:val="0"/>
          <w:numId w:val="19"/>
        </w:numPr>
        <w:spacing w:line="480" w:lineRule="auto"/>
        <w:rPr>
          <w:ins w:id="886" w:author="Diany Lorena Hincapie Melo" w:date="2020-07-04T12:14:00Z"/>
          <w:lang w:eastAsia="es-CO"/>
        </w:rPr>
        <w:pPrChange w:id="887" w:author="Diany Lorena Hincapie Melo" w:date="2020-07-04T12:15:00Z">
          <w:pPr>
            <w:pStyle w:val="Sinespaciado"/>
            <w:numPr>
              <w:numId w:val="19"/>
            </w:numPr>
            <w:ind w:left="1065" w:hanging="360"/>
          </w:pPr>
        </w:pPrChange>
      </w:pPr>
      <w:ins w:id="888" w:author="Diany Lorena Hincapie Melo" w:date="2020-07-04T12:14:00Z">
        <w:r>
          <w:rPr>
            <w:lang w:eastAsia="es-CO"/>
          </w:rPr>
          <w:t xml:space="preserve">Touch: </w:t>
        </w:r>
      </w:ins>
      <w:ins w:id="889" w:author="Steven Ortiz" w:date="2020-07-04T14:55:00Z">
        <w:r w:rsidR="002872EA">
          <w:rPr>
            <w:lang w:eastAsia="es-CO"/>
          </w:rPr>
          <w:t xml:space="preserve">para programar la funcionalidad touch de la esp32, se crearon los bloques de la </w:t>
        </w:r>
        <w:r w:rsidR="002872EA" w:rsidRPr="002872EA">
          <w:rPr>
            <w:color w:val="FF0000"/>
            <w:lang w:eastAsia="es-CO"/>
            <w:rPrChange w:id="890" w:author="Steven Ortiz" w:date="2020-07-04T14:55:00Z">
              <w:rPr>
                <w:lang w:eastAsia="es-CO"/>
              </w:rPr>
            </w:rPrChange>
          </w:rPr>
          <w:t>ilustración tal</w:t>
        </w:r>
        <w:r w:rsidR="002872EA">
          <w:rPr>
            <w:lang w:eastAsia="es-CO"/>
          </w:rPr>
          <w:t xml:space="preserve">, </w:t>
        </w:r>
        <w:r w:rsidR="002872EA">
          <w:rPr>
            <w:color w:val="000000" w:themeColor="text1"/>
            <w:lang w:eastAsia="es-CO"/>
          </w:rPr>
          <w:t>y se imprimi</w:t>
        </w:r>
      </w:ins>
      <w:ins w:id="891" w:author="Steven Ortiz" w:date="2020-07-04T14:56:00Z">
        <w:r w:rsidR="002872EA">
          <w:rPr>
            <w:color w:val="000000" w:themeColor="text1"/>
            <w:lang w:eastAsia="es-CO"/>
          </w:rPr>
          <w:t>ó los valores obtenidos.</w:t>
        </w:r>
      </w:ins>
    </w:p>
    <w:p w14:paraId="6BFCF2CF" w14:textId="61FBE9A1" w:rsidR="003010B1" w:rsidRDefault="003010B1" w:rsidP="003010B1">
      <w:pPr>
        <w:pStyle w:val="Sinespaciado"/>
        <w:rPr>
          <w:ins w:id="892" w:author="Diany Lorena Hincapie Melo" w:date="2020-07-04T12:14:00Z"/>
          <w:lang w:eastAsia="es-CO"/>
        </w:rPr>
      </w:pPr>
    </w:p>
    <w:p w14:paraId="183EBE33" w14:textId="3A1375E8" w:rsidR="003010B1" w:rsidRDefault="003010B1" w:rsidP="003010B1">
      <w:pPr>
        <w:pStyle w:val="Sinespaciado"/>
        <w:rPr>
          <w:ins w:id="893" w:author="Diany Lorena Hincapie Melo" w:date="2020-07-04T12:14:00Z"/>
          <w:lang w:eastAsia="es-CO"/>
        </w:rPr>
      </w:pPr>
    </w:p>
    <w:p w14:paraId="179F14C8" w14:textId="4CED0BC8" w:rsidR="003010B1" w:rsidRDefault="003010B1">
      <w:pPr>
        <w:pStyle w:val="Sinespaciado"/>
        <w:spacing w:line="480" w:lineRule="auto"/>
        <w:rPr>
          <w:ins w:id="894" w:author="Diany Lorena Hincapie Melo" w:date="2020-07-04T12:14:00Z"/>
          <w:lang w:eastAsia="es-CO"/>
        </w:rPr>
        <w:pPrChange w:id="895" w:author="Diany Lorena Hincapie Melo" w:date="2020-07-04T12:15:00Z">
          <w:pPr>
            <w:pStyle w:val="Sinespaciado"/>
          </w:pPr>
        </w:pPrChange>
      </w:pPr>
    </w:p>
    <w:p w14:paraId="3CE9CA4D" w14:textId="7002D339" w:rsidR="003010B1" w:rsidRDefault="003010B1" w:rsidP="003010B1">
      <w:pPr>
        <w:pStyle w:val="Sinespaciado"/>
        <w:rPr>
          <w:ins w:id="896" w:author="Diany Lorena Hincapie Melo" w:date="2020-07-04T12:14:00Z"/>
          <w:lang w:eastAsia="es-CO"/>
        </w:rPr>
      </w:pPr>
    </w:p>
    <w:p w14:paraId="376E1716" w14:textId="157877B1" w:rsidR="003010B1" w:rsidRDefault="003010B1" w:rsidP="003010B1">
      <w:pPr>
        <w:pStyle w:val="Sinespaciado"/>
        <w:rPr>
          <w:ins w:id="897" w:author="Diany Lorena Hincapie Melo" w:date="2020-07-04T12:14:00Z"/>
          <w:lang w:eastAsia="es-CO"/>
        </w:rPr>
      </w:pPr>
    </w:p>
    <w:p w14:paraId="49948CD4" w14:textId="62EB7E73" w:rsidR="003010B1" w:rsidRDefault="003010B1" w:rsidP="003010B1">
      <w:pPr>
        <w:pStyle w:val="Sinespaciado"/>
        <w:rPr>
          <w:ins w:id="898" w:author="Diany Lorena Hincapie Melo" w:date="2020-07-04T12:14:00Z"/>
          <w:lang w:eastAsia="es-CO"/>
        </w:rPr>
      </w:pPr>
      <w:bookmarkStart w:id="899" w:name="_GoBack"/>
      <w:bookmarkEnd w:id="899"/>
    </w:p>
    <w:p w14:paraId="7F5EEF05" w14:textId="78048C92" w:rsidR="003010B1" w:rsidRDefault="003010B1" w:rsidP="003010B1">
      <w:pPr>
        <w:pStyle w:val="Sinespaciado"/>
        <w:rPr>
          <w:ins w:id="900" w:author="Diany Lorena Hincapie Melo" w:date="2020-07-04T12:14:00Z"/>
          <w:lang w:eastAsia="es-CO"/>
        </w:rPr>
      </w:pPr>
    </w:p>
    <w:p w14:paraId="6191C3AF" w14:textId="0FDFD1C4" w:rsidR="003010B1" w:rsidRDefault="003010B1" w:rsidP="003010B1">
      <w:pPr>
        <w:pStyle w:val="Sinespaciado"/>
        <w:rPr>
          <w:ins w:id="901" w:author="Diany Lorena Hincapie Melo" w:date="2020-07-04T12:14:00Z"/>
          <w:lang w:eastAsia="es-CO"/>
        </w:rPr>
      </w:pPr>
      <w:ins w:id="902" w:author="Diany Lorena Hincapie Melo" w:date="2020-07-04T12:14:00Z">
        <w:r>
          <w:rPr>
            <w:noProof/>
            <w:lang w:eastAsia="es-CO"/>
          </w:rPr>
          <w:drawing>
            <wp:anchor distT="0" distB="0" distL="114300" distR="114300" simplePos="0" relativeHeight="251865088" behindDoc="0" locked="0" layoutInCell="1" allowOverlap="1" wp14:anchorId="757B705C" wp14:editId="187F0860">
              <wp:simplePos x="0" y="0"/>
              <wp:positionH relativeFrom="margin">
                <wp:align>right</wp:align>
              </wp:positionH>
              <wp:positionV relativeFrom="paragraph">
                <wp:posOffset>-9550</wp:posOffset>
              </wp:positionV>
              <wp:extent cx="5577840" cy="1920240"/>
              <wp:effectExtent l="0" t="0" r="3810" b="3810"/>
              <wp:wrapNone/>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577840" cy="1920240"/>
                      </a:xfrm>
                      <a:prstGeom prst="rect">
                        <a:avLst/>
                      </a:prstGeom>
                      <a:noFill/>
                      <a:ln>
                        <a:noFill/>
                      </a:ln>
                    </pic:spPr>
                  </pic:pic>
                </a:graphicData>
              </a:graphic>
              <wp14:sizeRelH relativeFrom="page">
                <wp14:pctWidth>0</wp14:pctWidth>
              </wp14:sizeRelH>
              <wp14:sizeRelV relativeFrom="page">
                <wp14:pctHeight>0</wp14:pctHeight>
              </wp14:sizeRelV>
            </wp:anchor>
          </w:drawing>
        </w:r>
      </w:ins>
    </w:p>
    <w:p w14:paraId="7CE55B05" w14:textId="05E1B925" w:rsidR="003010B1" w:rsidRDefault="003010B1" w:rsidP="003010B1">
      <w:pPr>
        <w:pStyle w:val="Sinespaciado"/>
        <w:rPr>
          <w:ins w:id="903" w:author="Diany Lorena Hincapie Melo" w:date="2020-07-04T12:14:00Z"/>
          <w:lang w:eastAsia="es-CO"/>
        </w:rPr>
      </w:pPr>
    </w:p>
    <w:p w14:paraId="3F886A54" w14:textId="4036C2E6" w:rsidR="003010B1" w:rsidRDefault="003010B1" w:rsidP="003010B1">
      <w:pPr>
        <w:pStyle w:val="Sinespaciado"/>
        <w:rPr>
          <w:ins w:id="904" w:author="Diany Lorena Hincapie Melo" w:date="2020-07-04T12:14:00Z"/>
          <w:lang w:eastAsia="es-CO"/>
        </w:rPr>
      </w:pPr>
    </w:p>
    <w:p w14:paraId="65AC1D61" w14:textId="29FDB0E8" w:rsidR="003010B1" w:rsidRDefault="003010B1" w:rsidP="003010B1">
      <w:pPr>
        <w:pStyle w:val="Sinespaciado"/>
        <w:rPr>
          <w:ins w:id="905" w:author="Diany Lorena Hincapie Melo" w:date="2020-07-04T12:14:00Z"/>
          <w:lang w:eastAsia="es-CO"/>
        </w:rPr>
      </w:pPr>
    </w:p>
    <w:p w14:paraId="0FD5AF32" w14:textId="13AECF6F" w:rsidR="003010B1" w:rsidRDefault="003010B1" w:rsidP="003010B1">
      <w:pPr>
        <w:pStyle w:val="Sinespaciado"/>
        <w:rPr>
          <w:ins w:id="906" w:author="Diany Lorena Hincapie Melo" w:date="2020-07-04T12:14:00Z"/>
          <w:lang w:eastAsia="es-CO"/>
        </w:rPr>
      </w:pPr>
    </w:p>
    <w:p w14:paraId="345886A1" w14:textId="433195E5" w:rsidR="003010B1" w:rsidRDefault="003010B1" w:rsidP="003010B1">
      <w:pPr>
        <w:pStyle w:val="Sinespaciado"/>
        <w:rPr>
          <w:ins w:id="907" w:author="Diany Lorena Hincapie Melo" w:date="2020-07-04T12:14:00Z"/>
          <w:lang w:eastAsia="es-CO"/>
        </w:rPr>
      </w:pPr>
    </w:p>
    <w:p w14:paraId="60505000" w14:textId="0419F9BA" w:rsidR="003010B1" w:rsidRDefault="003010B1" w:rsidP="003010B1">
      <w:pPr>
        <w:pStyle w:val="Sinespaciado"/>
        <w:rPr>
          <w:ins w:id="908" w:author="Diany Lorena Hincapie Melo" w:date="2020-07-04T12:14:00Z"/>
          <w:lang w:eastAsia="es-CO"/>
        </w:rPr>
      </w:pPr>
    </w:p>
    <w:p w14:paraId="738E135B" w14:textId="77777777" w:rsidR="003010B1" w:rsidRDefault="003010B1">
      <w:pPr>
        <w:pStyle w:val="Sinespaciado"/>
        <w:rPr>
          <w:ins w:id="909" w:author="Diany Lorena Hincapie Melo" w:date="2020-07-04T12:14:00Z"/>
          <w:lang w:eastAsia="es-CO"/>
        </w:rPr>
        <w:pPrChange w:id="910" w:author="Diany Lorena Hincapie Melo" w:date="2020-07-04T12:14:00Z">
          <w:pPr>
            <w:pStyle w:val="Sinespaciado"/>
            <w:numPr>
              <w:numId w:val="19"/>
            </w:numPr>
            <w:ind w:left="1065" w:hanging="360"/>
          </w:pPr>
        </w:pPrChange>
      </w:pPr>
    </w:p>
    <w:p w14:paraId="53056EBB" w14:textId="6263937F" w:rsidR="003010B1" w:rsidRDefault="003010B1" w:rsidP="003010B1">
      <w:pPr>
        <w:pStyle w:val="Sinespaciado"/>
        <w:rPr>
          <w:ins w:id="911" w:author="Diany Lorena Hincapie Melo" w:date="2020-07-04T12:14:00Z"/>
          <w:lang w:eastAsia="es-CO"/>
        </w:rPr>
      </w:pPr>
    </w:p>
    <w:p w14:paraId="4D2F6342" w14:textId="2D621C8F" w:rsidR="003010B1" w:rsidRDefault="003010B1" w:rsidP="003010B1">
      <w:pPr>
        <w:pStyle w:val="Sinespaciado"/>
        <w:rPr>
          <w:ins w:id="912" w:author="Diany Lorena Hincapie Melo" w:date="2020-07-04T12:14:00Z"/>
          <w:lang w:eastAsia="es-CO"/>
        </w:rPr>
      </w:pPr>
    </w:p>
    <w:p w14:paraId="44F3D12B" w14:textId="7D963CCD" w:rsidR="003010B1" w:rsidRDefault="003010B1" w:rsidP="003010B1">
      <w:pPr>
        <w:pStyle w:val="Sinespaciado"/>
        <w:rPr>
          <w:ins w:id="913" w:author="Diany Lorena Hincapie Melo" w:date="2020-07-04T12:14:00Z"/>
          <w:lang w:eastAsia="es-CO"/>
        </w:rPr>
      </w:pPr>
    </w:p>
    <w:p w14:paraId="61A2DCAD" w14:textId="0F0C9D0C" w:rsidR="003010B1" w:rsidRDefault="003010B1">
      <w:pPr>
        <w:pStyle w:val="Sinespaciado"/>
        <w:rPr>
          <w:ins w:id="914" w:author="Diany Lorena Hincapie Melo" w:date="2020-07-04T12:06:00Z"/>
          <w:lang w:eastAsia="es-CO"/>
        </w:rPr>
        <w:pPrChange w:id="915" w:author="Diany Lorena Hincapie Melo" w:date="2020-07-04T12:14:00Z">
          <w:pPr>
            <w:spacing w:line="259" w:lineRule="auto"/>
            <w:ind w:left="0" w:firstLine="0"/>
          </w:pPr>
        </w:pPrChange>
      </w:pPr>
    </w:p>
    <w:p w14:paraId="464FA4DE" w14:textId="229BCCEA" w:rsidR="0085435B" w:rsidRDefault="0085435B" w:rsidP="004B29BB">
      <w:pPr>
        <w:spacing w:line="259" w:lineRule="auto"/>
        <w:ind w:left="0" w:firstLine="0"/>
        <w:rPr>
          <w:ins w:id="916" w:author="Diany Lorena Hincapie Melo" w:date="2020-07-04T12:14:00Z"/>
          <w:lang w:eastAsia="es-CO"/>
        </w:rPr>
      </w:pPr>
    </w:p>
    <w:p w14:paraId="4E10F53D" w14:textId="77777777" w:rsidR="003010B1" w:rsidRPr="00E768C5" w:rsidRDefault="003010B1">
      <w:pPr>
        <w:spacing w:line="259" w:lineRule="auto"/>
        <w:ind w:left="0" w:firstLine="0"/>
        <w:rPr>
          <w:lang w:eastAsia="es-CO"/>
        </w:rPr>
        <w:pPrChange w:id="917" w:author="Diany Lorena Hincapie Melo" w:date="2020-07-04T12:01:00Z">
          <w:pPr>
            <w:pStyle w:val="Sinespaciado"/>
          </w:pPr>
        </w:pPrChange>
      </w:pPr>
    </w:p>
    <w:p w14:paraId="40F67C90" w14:textId="357B96F2" w:rsidR="004D27C7" w:rsidRPr="008D5830" w:rsidDel="006C1D81" w:rsidRDefault="004D27C7" w:rsidP="004D27C7">
      <w:pPr>
        <w:pStyle w:val="Ttulo2"/>
        <w:rPr>
          <w:del w:id="918" w:author="Steven Ortiz" w:date="2020-07-03T19:05:00Z"/>
        </w:rPr>
      </w:pPr>
      <w:bookmarkStart w:id="919" w:name="_Toc41335657"/>
      <w:del w:id="920" w:author="Steven Ortiz" w:date="2020-07-03T19:05:00Z">
        <w:r w:rsidDel="006C1D81">
          <w:delText>Software</w:delText>
        </w:r>
        <w:bookmarkEnd w:id="919"/>
      </w:del>
    </w:p>
    <w:p w14:paraId="4B157B20" w14:textId="200EA2D5" w:rsidR="004D27C7" w:rsidDel="006C1D81" w:rsidRDefault="004D27C7" w:rsidP="004D27C7">
      <w:pPr>
        <w:pStyle w:val="Ttulo3"/>
        <w:rPr>
          <w:del w:id="921" w:author="Steven Ortiz" w:date="2020-07-03T19:05:00Z"/>
          <w:lang w:eastAsia="es-CO"/>
        </w:rPr>
      </w:pPr>
      <w:bookmarkStart w:id="922" w:name="_Toc41335658"/>
      <w:del w:id="923" w:author="Steven Ortiz" w:date="2020-07-03T19:05:00Z">
        <w:r w:rsidRPr="008D5830" w:rsidDel="006C1D81">
          <w:rPr>
            <w:lang w:eastAsia="es-CO"/>
          </w:rPr>
          <w:delText>Instalación de MicroPython en el procesador ESP32</w:delText>
        </w:r>
        <w:bookmarkEnd w:id="922"/>
      </w:del>
    </w:p>
    <w:p w14:paraId="12215A29" w14:textId="4A18EBB2" w:rsidR="004D27C7" w:rsidDel="006C1D81" w:rsidRDefault="004D27C7" w:rsidP="004D27C7">
      <w:pPr>
        <w:pStyle w:val="Sinespaciado"/>
        <w:spacing w:line="480" w:lineRule="auto"/>
        <w:rPr>
          <w:del w:id="924" w:author="Steven Ortiz" w:date="2020-07-03T19:05:00Z"/>
          <w:color w:val="FF0000"/>
          <w:lang w:eastAsia="es-CO"/>
        </w:rPr>
      </w:pPr>
      <w:del w:id="925" w:author="Steven Ortiz" w:date="2020-07-03T19:05:00Z">
        <w:r w:rsidRPr="008D5830" w:rsidDel="006C1D81">
          <w:rPr>
            <w:lang w:eastAsia="es-CO"/>
          </w:rPr>
          <w:delText xml:space="preserve">Antes de instalar el firmware de MicroPython, se debe eliminar el firmware que trae por defecto la tarjeta ESP32, para ello es necesario tener instalado Python v3.x.x, esptool y descargar el firmware de MicroPython, </w:delText>
        </w:r>
        <w:r w:rsidRPr="004D27C7" w:rsidDel="006C1D81">
          <w:rPr>
            <w:lang w:eastAsia="es-CO"/>
          </w:rPr>
          <w:delText xml:space="preserve">Ver </w:delText>
        </w:r>
        <w:r w:rsidRPr="004D27C7" w:rsidDel="006C1D81">
          <w:rPr>
            <w:lang w:eastAsia="es-CO"/>
          </w:rPr>
          <w:fldChar w:fldCharType="begin"/>
        </w:r>
        <w:r w:rsidRPr="004D27C7" w:rsidDel="006C1D81">
          <w:rPr>
            <w:lang w:eastAsia="es-CO"/>
          </w:rPr>
          <w:delInstrText xml:space="preserve"> REF _Ref41329015 \h </w:delInstrText>
        </w:r>
        <w:r w:rsidRPr="004D27C7" w:rsidDel="006C1D81">
          <w:rPr>
            <w:lang w:eastAsia="es-CO"/>
          </w:rPr>
        </w:r>
        <w:r w:rsidRPr="004D27C7" w:rsidDel="006C1D81">
          <w:rPr>
            <w:lang w:eastAsia="es-CO"/>
          </w:rPr>
          <w:fldChar w:fldCharType="separate"/>
        </w:r>
        <w:r w:rsidRPr="004D27C7" w:rsidDel="006C1D81">
          <w:delText xml:space="preserve">Ilustración </w:delText>
        </w:r>
        <w:r w:rsidRPr="004D27C7" w:rsidDel="006C1D81">
          <w:rPr>
            <w:noProof/>
          </w:rPr>
          <w:delText>7</w:delText>
        </w:r>
        <w:r w:rsidRPr="004D27C7" w:rsidDel="006C1D81">
          <w:rPr>
            <w:lang w:eastAsia="es-CO"/>
          </w:rPr>
          <w:fldChar w:fldCharType="end"/>
        </w:r>
        <w:r w:rsidRPr="004D27C7" w:rsidDel="006C1D81">
          <w:rPr>
            <w:lang w:eastAsia="es-CO"/>
          </w:rPr>
          <w:delText>.</w:delText>
        </w:r>
        <w:r w:rsidR="00FE2BF4" w:rsidRPr="00FE2BF4" w:rsidDel="006C1D81">
          <w:rPr>
            <w:noProof/>
            <w:lang w:eastAsia="es-CO"/>
          </w:rPr>
          <w:delText xml:space="preserve"> </w:delText>
        </w:r>
      </w:del>
    </w:p>
    <w:p w14:paraId="248CA113" w14:textId="3916F7A3" w:rsidR="00717D95" w:rsidDel="006C1D81" w:rsidRDefault="00717D95" w:rsidP="00717D95">
      <w:pPr>
        <w:tabs>
          <w:tab w:val="left" w:pos="142"/>
        </w:tabs>
        <w:spacing w:line="480" w:lineRule="auto"/>
        <w:ind w:left="0"/>
        <w:rPr>
          <w:del w:id="926" w:author="Steven Ortiz" w:date="2020-07-03T19:05:00Z"/>
          <w:rFonts w:cs="Times New Roman"/>
          <w:szCs w:val="24"/>
        </w:rPr>
      </w:pPr>
    </w:p>
    <w:p w14:paraId="420C28FF" w14:textId="17C02DA1" w:rsidR="004D27C7" w:rsidDel="006C1D81" w:rsidRDefault="004D27C7" w:rsidP="00945007">
      <w:pPr>
        <w:tabs>
          <w:tab w:val="left" w:pos="142"/>
        </w:tabs>
        <w:spacing w:line="480" w:lineRule="auto"/>
        <w:ind w:left="0"/>
        <w:rPr>
          <w:del w:id="927" w:author="Steven Ortiz" w:date="2020-07-03T19:05:00Z"/>
          <w:rFonts w:cs="Times New Roman"/>
          <w:szCs w:val="24"/>
        </w:rPr>
      </w:pPr>
      <w:del w:id="928" w:author="Steven Ortiz" w:date="2020-07-03T19:05:00Z">
        <w:r w:rsidDel="006C1D81">
          <w:rPr>
            <w:noProof/>
            <w:lang w:eastAsia="es-CO"/>
          </w:rPr>
          <mc:AlternateContent>
            <mc:Choice Requires="wps">
              <w:drawing>
                <wp:anchor distT="0" distB="0" distL="114300" distR="114300" simplePos="0" relativeHeight="251685888" behindDoc="0" locked="0" layoutInCell="1" allowOverlap="1" wp14:anchorId="2C108A0E" wp14:editId="118CF5E8">
                  <wp:simplePos x="0" y="0"/>
                  <wp:positionH relativeFrom="column">
                    <wp:posOffset>1062990</wp:posOffset>
                  </wp:positionH>
                  <wp:positionV relativeFrom="paragraph">
                    <wp:posOffset>2608580</wp:posOffset>
                  </wp:positionV>
                  <wp:extent cx="3484245" cy="635"/>
                  <wp:effectExtent l="0" t="0" r="0" b="0"/>
                  <wp:wrapNone/>
                  <wp:docPr id="48" name="Cuadro de texto 48"/>
                  <wp:cNvGraphicFramePr/>
                  <a:graphic xmlns:a="http://schemas.openxmlformats.org/drawingml/2006/main">
                    <a:graphicData uri="http://schemas.microsoft.com/office/word/2010/wordprocessingShape">
                      <wps:wsp>
                        <wps:cNvSpPr txBox="1"/>
                        <wps:spPr>
                          <a:xfrm>
                            <a:off x="0" y="0"/>
                            <a:ext cx="3484245" cy="635"/>
                          </a:xfrm>
                          <a:prstGeom prst="rect">
                            <a:avLst/>
                          </a:prstGeom>
                          <a:solidFill>
                            <a:prstClr val="white"/>
                          </a:solidFill>
                          <a:ln>
                            <a:noFill/>
                          </a:ln>
                          <a:effectLst/>
                        </wps:spPr>
                        <wps:txbx>
                          <w:txbxContent>
                            <w:p w14:paraId="3354D953" w14:textId="77777777" w:rsidR="00A56FD1" w:rsidRPr="00E60C96" w:rsidRDefault="00A56FD1" w:rsidP="004D27C7">
                              <w:pPr>
                                <w:pStyle w:val="Descripcin"/>
                                <w:jc w:val="center"/>
                                <w:rPr>
                                  <w:noProof/>
                                  <w:sz w:val="24"/>
                                </w:rPr>
                              </w:pPr>
                              <w:bookmarkStart w:id="929" w:name="_Ref41329015"/>
                              <w:bookmarkStart w:id="930" w:name="_Ref41329009"/>
                              <w:bookmarkStart w:id="931" w:name="_Toc41335518"/>
                              <w:r>
                                <w:t xml:space="preserve">Ilustración </w:t>
                              </w:r>
                              <w:r>
                                <w:rPr>
                                  <w:noProof/>
                                </w:rPr>
                                <w:fldChar w:fldCharType="begin"/>
                              </w:r>
                              <w:r>
                                <w:rPr>
                                  <w:noProof/>
                                </w:rPr>
                                <w:instrText xml:space="preserve"> SEQ Ilustración \* ARABIC </w:instrText>
                              </w:r>
                              <w:r>
                                <w:rPr>
                                  <w:noProof/>
                                </w:rPr>
                                <w:fldChar w:fldCharType="separate"/>
                              </w:r>
                              <w:r>
                                <w:rPr>
                                  <w:noProof/>
                                </w:rPr>
                                <w:t>7</w:t>
                              </w:r>
                              <w:r>
                                <w:rPr>
                                  <w:noProof/>
                                </w:rPr>
                                <w:fldChar w:fldCharType="end"/>
                              </w:r>
                              <w:bookmarkEnd w:id="929"/>
                              <w:r>
                                <w:t xml:space="preserve"> Instalación de Esptool</w:t>
                              </w:r>
                              <w:bookmarkEnd w:id="930"/>
                              <w:bookmarkEnd w:id="9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108A0E" id="Cuadro de texto 48" o:spid="_x0000_s1040" type="#_x0000_t202" style="position:absolute;left:0;text-align:left;margin-left:83.7pt;margin-top:205.4pt;width:274.35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" stroked="f">
                  <v:textbox style="mso-fit-shape-to-text:t" inset="0,0,0,0">
                    <w:txbxContent>
                      <w:p w14:paraId="3354D953" w14:textId="77777777" w:rsidR="00A56FD1" w:rsidRPr="00E60C96" w:rsidRDefault="00A56FD1" w:rsidP="004D27C7">
                        <w:pPr>
                          <w:pStyle w:val="Descripcin"/>
                          <w:jc w:val="center"/>
                          <w:rPr>
                            <w:noProof/>
                            <w:sz w:val="24"/>
                          </w:rPr>
                        </w:pPr>
                        <w:bookmarkStart w:id="932" w:name="_Ref41329015"/>
                        <w:bookmarkStart w:id="933" w:name="_Ref41329009"/>
                        <w:bookmarkStart w:id="934" w:name="_Toc41335518"/>
                        <w:r>
                          <w:t xml:space="preserve">Ilustración </w:t>
                        </w:r>
                        <w:r>
                          <w:rPr>
                            <w:noProof/>
                          </w:rPr>
                          <w:fldChar w:fldCharType="begin"/>
                        </w:r>
                        <w:r>
                          <w:rPr>
                            <w:noProof/>
                          </w:rPr>
                          <w:instrText xml:space="preserve"> SEQ Ilustración \* ARABIC </w:instrText>
                        </w:r>
                        <w:r>
                          <w:rPr>
                            <w:noProof/>
                          </w:rPr>
                          <w:fldChar w:fldCharType="separate"/>
                        </w:r>
                        <w:r>
                          <w:rPr>
                            <w:noProof/>
                          </w:rPr>
                          <w:t>7</w:t>
                        </w:r>
                        <w:r>
                          <w:rPr>
                            <w:noProof/>
                          </w:rPr>
                          <w:fldChar w:fldCharType="end"/>
                        </w:r>
                        <w:bookmarkEnd w:id="932"/>
                        <w:r>
                          <w:t xml:space="preserve"> Instalación de Esptool</w:t>
                        </w:r>
                        <w:bookmarkEnd w:id="933"/>
                        <w:bookmarkEnd w:id="934"/>
                      </w:p>
                    </w:txbxContent>
                  </v:textbox>
                </v:shape>
              </w:pict>
            </mc:Fallback>
          </mc:AlternateContent>
        </w:r>
        <w:r w:rsidDel="006C1D81">
          <w:rPr>
            <w:noProof/>
            <w:lang w:eastAsia="es-CO"/>
          </w:rPr>
          <w:drawing>
            <wp:anchor distT="0" distB="0" distL="114300" distR="114300" simplePos="0" relativeHeight="251683840" behindDoc="0" locked="0" layoutInCell="1" allowOverlap="1" wp14:anchorId="67C28F4F" wp14:editId="2E00B539">
              <wp:simplePos x="0" y="0"/>
              <wp:positionH relativeFrom="margin">
                <wp:align>center</wp:align>
              </wp:positionH>
              <wp:positionV relativeFrom="paragraph">
                <wp:posOffset>8483</wp:posOffset>
              </wp:positionV>
              <wp:extent cx="3484245" cy="2543175"/>
              <wp:effectExtent l="0" t="0" r="1905" b="9525"/>
              <wp:wrapNone/>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cstate="print">
                        <a:extLst>
                          <a:ext uri="{28A0092B-C50C-407E-A947-70E740481C1C}">
                            <a14:useLocalDpi xmlns:a14="http://schemas.microsoft.com/office/drawing/2010/main" val="0"/>
                          </a:ext>
                        </a:extLst>
                      </a:blip>
                      <a:srcRect l="14427" t="15094" r="43482" b="30268"/>
                      <a:stretch/>
                    </pic:blipFill>
                    <pic:spPr bwMode="auto">
                      <a:xfrm>
                        <a:off x="0" y="0"/>
                        <a:ext cx="3484245" cy="25431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del>
    </w:p>
    <w:p w14:paraId="678DA955" w14:textId="69558A2D" w:rsidR="004D27C7" w:rsidDel="006C1D81" w:rsidRDefault="004D27C7" w:rsidP="00945007">
      <w:pPr>
        <w:tabs>
          <w:tab w:val="left" w:pos="142"/>
        </w:tabs>
        <w:spacing w:line="480" w:lineRule="auto"/>
        <w:ind w:left="0"/>
        <w:rPr>
          <w:del w:id="935" w:author="Steven Ortiz" w:date="2020-07-03T19:05:00Z"/>
          <w:rFonts w:cs="Times New Roman"/>
          <w:szCs w:val="24"/>
        </w:rPr>
      </w:pPr>
    </w:p>
    <w:p w14:paraId="40A614E5" w14:textId="11A2D3AA" w:rsidR="004D27C7" w:rsidDel="006C1D81" w:rsidRDefault="004D27C7" w:rsidP="00945007">
      <w:pPr>
        <w:tabs>
          <w:tab w:val="left" w:pos="142"/>
        </w:tabs>
        <w:spacing w:line="480" w:lineRule="auto"/>
        <w:ind w:left="0"/>
        <w:rPr>
          <w:del w:id="936" w:author="Steven Ortiz" w:date="2020-07-03T19:05:00Z"/>
          <w:rFonts w:cs="Times New Roman"/>
          <w:szCs w:val="24"/>
        </w:rPr>
      </w:pPr>
    </w:p>
    <w:p w14:paraId="3E7C6810" w14:textId="2E9EE924" w:rsidR="004D27C7" w:rsidDel="006C1D81" w:rsidRDefault="004D27C7" w:rsidP="00945007">
      <w:pPr>
        <w:tabs>
          <w:tab w:val="left" w:pos="142"/>
        </w:tabs>
        <w:spacing w:line="480" w:lineRule="auto"/>
        <w:ind w:left="0"/>
        <w:rPr>
          <w:del w:id="937" w:author="Steven Ortiz" w:date="2020-07-03T19:05:00Z"/>
          <w:rFonts w:cs="Times New Roman"/>
          <w:szCs w:val="24"/>
        </w:rPr>
      </w:pPr>
    </w:p>
    <w:p w14:paraId="45B1039B" w14:textId="2162CF64" w:rsidR="004D27C7" w:rsidDel="006C1D81" w:rsidRDefault="004D27C7" w:rsidP="00945007">
      <w:pPr>
        <w:tabs>
          <w:tab w:val="left" w:pos="142"/>
        </w:tabs>
        <w:spacing w:line="480" w:lineRule="auto"/>
        <w:ind w:left="0"/>
        <w:rPr>
          <w:del w:id="938" w:author="Steven Ortiz" w:date="2020-07-03T19:05:00Z"/>
          <w:rFonts w:cs="Times New Roman"/>
          <w:szCs w:val="24"/>
        </w:rPr>
      </w:pPr>
    </w:p>
    <w:p w14:paraId="32E42A53" w14:textId="66BAE37A" w:rsidR="004D27C7" w:rsidDel="006C1D81" w:rsidRDefault="004D27C7" w:rsidP="00945007">
      <w:pPr>
        <w:tabs>
          <w:tab w:val="left" w:pos="142"/>
        </w:tabs>
        <w:spacing w:line="480" w:lineRule="auto"/>
        <w:ind w:left="0"/>
        <w:rPr>
          <w:del w:id="939" w:author="Steven Ortiz" w:date="2020-07-03T19:05:00Z"/>
          <w:rFonts w:cs="Times New Roman"/>
          <w:szCs w:val="24"/>
        </w:rPr>
      </w:pPr>
    </w:p>
    <w:p w14:paraId="763883E5" w14:textId="2AB5A958" w:rsidR="004D27C7" w:rsidDel="006C1D81" w:rsidRDefault="004D27C7" w:rsidP="00945007">
      <w:pPr>
        <w:tabs>
          <w:tab w:val="left" w:pos="142"/>
        </w:tabs>
        <w:spacing w:line="480" w:lineRule="auto"/>
        <w:ind w:left="0"/>
        <w:rPr>
          <w:del w:id="940" w:author="Steven Ortiz" w:date="2020-07-03T19:05:00Z"/>
          <w:rFonts w:cs="Times New Roman"/>
          <w:szCs w:val="24"/>
        </w:rPr>
      </w:pPr>
    </w:p>
    <w:p w14:paraId="7128EEE9" w14:textId="3855B3A0" w:rsidR="004D27C7" w:rsidRPr="008D5830" w:rsidDel="006C1D81" w:rsidRDefault="004D27C7" w:rsidP="004D27C7">
      <w:pPr>
        <w:pStyle w:val="Sinespaciado"/>
        <w:spacing w:line="480" w:lineRule="auto"/>
        <w:rPr>
          <w:del w:id="941" w:author="Steven Ortiz" w:date="2020-07-03T19:05:00Z"/>
          <w:lang w:eastAsia="es-CO"/>
        </w:rPr>
      </w:pPr>
      <w:del w:id="942" w:author="Steven Ortiz" w:date="2020-07-03T19:05:00Z">
        <w:r w:rsidRPr="008D5830" w:rsidDel="006C1D81">
          <w:rPr>
            <w:lang w:eastAsia="es-CO"/>
          </w:rPr>
          <w:delText xml:space="preserve">Para realizar este procedimiento se debe seguir las instrucciones que suministra el fabricante en la siguiente página web </w:delText>
        </w:r>
        <w:r w:rsidR="000A0A65" w:rsidDel="006C1D81">
          <w:rPr>
            <w:rStyle w:val="Hipervnculo"/>
            <w:lang w:eastAsia="es-CO"/>
          </w:rPr>
          <w:fldChar w:fldCharType="begin"/>
        </w:r>
        <w:r w:rsidR="000A0A65" w:rsidDel="006C1D81">
          <w:rPr>
            <w:rStyle w:val="Hipervnculo"/>
            <w:lang w:eastAsia="es-CO"/>
          </w:rPr>
          <w:delInstrText xml:space="preserve"> HYPERLINK "http://docs.micropython.org/en/latest/esp32/tutorial/intro.html" \l "esp32-intro" </w:delInstrText>
        </w:r>
        <w:r w:rsidR="000A0A65" w:rsidDel="006C1D81">
          <w:rPr>
            <w:rStyle w:val="Hipervnculo"/>
            <w:lang w:eastAsia="es-CO"/>
          </w:rPr>
          <w:fldChar w:fldCharType="separate"/>
        </w:r>
        <w:r w:rsidRPr="007C222E" w:rsidDel="006C1D81">
          <w:rPr>
            <w:rStyle w:val="Hipervnculo"/>
            <w:lang w:eastAsia="es-CO"/>
          </w:rPr>
          <w:delText>http://docs.micropython.org/en/latest/esp32/tutorial/intro.html#esp32-intro</w:delText>
        </w:r>
        <w:r w:rsidR="000A0A65" w:rsidDel="006C1D81">
          <w:rPr>
            <w:rStyle w:val="Hipervnculo"/>
            <w:lang w:eastAsia="es-CO"/>
          </w:rPr>
          <w:fldChar w:fldCharType="end"/>
        </w:r>
        <w:r w:rsidDel="006C1D81">
          <w:rPr>
            <w:lang w:eastAsia="es-CO"/>
          </w:rPr>
          <w:delText xml:space="preserve"> </w:delText>
        </w:r>
      </w:del>
    </w:p>
    <w:p w14:paraId="4A625143" w14:textId="0AABD10D" w:rsidR="004D27C7" w:rsidDel="006C1D81" w:rsidRDefault="004D27C7" w:rsidP="004D27C7">
      <w:pPr>
        <w:pStyle w:val="Sinespaciado"/>
        <w:spacing w:line="480" w:lineRule="auto"/>
        <w:rPr>
          <w:del w:id="943" w:author="Steven Ortiz" w:date="2020-07-03T19:05:00Z"/>
          <w:lang w:eastAsia="es-CO"/>
        </w:rPr>
      </w:pPr>
      <w:del w:id="944" w:author="Steven Ortiz" w:date="2020-07-03T19:05:00Z">
        <w:r w:rsidRPr="008D5830" w:rsidDel="006C1D81">
          <w:rPr>
            <w:lang w:eastAsia="es-CO"/>
          </w:rPr>
          <w:delText>Cuando ya se tenga la tarjeta con el nuevo firmware se procede a configurar su conexión WIFI y WebSocket a través del archivo boot.py (Este archivo de Python es el que la tarjeta ejecutará primero para luego s</w:delText>
        </w:r>
        <w:r w:rsidDel="006C1D81">
          <w:rPr>
            <w:lang w:eastAsia="es-CO"/>
          </w:rPr>
          <w:delText xml:space="preserve">eguir con el archivo main.py). Ver </w:delText>
        </w:r>
        <w:r w:rsidDel="006C1D81">
          <w:rPr>
            <w:lang w:eastAsia="es-CO"/>
          </w:rPr>
          <w:fldChar w:fldCharType="begin"/>
        </w:r>
        <w:r w:rsidDel="006C1D81">
          <w:rPr>
            <w:lang w:eastAsia="es-CO"/>
          </w:rPr>
          <w:delInstrText xml:space="preserve"> REF _Ref41329189 \h </w:delInstrText>
        </w:r>
        <w:r w:rsidDel="006C1D81">
          <w:rPr>
            <w:lang w:eastAsia="es-CO"/>
          </w:rPr>
        </w:r>
        <w:r w:rsidDel="006C1D81">
          <w:rPr>
            <w:lang w:eastAsia="es-CO"/>
          </w:rPr>
          <w:fldChar w:fldCharType="separate"/>
        </w:r>
        <w:r w:rsidDel="006C1D81">
          <w:delText xml:space="preserve">Ilustración </w:delText>
        </w:r>
        <w:r w:rsidDel="006C1D81">
          <w:rPr>
            <w:noProof/>
          </w:rPr>
          <w:delText>8</w:delText>
        </w:r>
        <w:r w:rsidDel="006C1D81">
          <w:rPr>
            <w:lang w:eastAsia="es-CO"/>
          </w:rPr>
          <w:fldChar w:fldCharType="end"/>
        </w:r>
        <w:r w:rsidDel="006C1D81">
          <w:rPr>
            <w:lang w:eastAsia="es-CO"/>
          </w:rPr>
          <w:delText xml:space="preserve"> </w:delText>
        </w:r>
        <w:r w:rsidRPr="008D5830" w:rsidDel="006C1D81">
          <w:rPr>
            <w:lang w:eastAsia="es-CO"/>
          </w:rPr>
          <w:delText>el proceso de configuración a través de la terminal.</w:delText>
        </w:r>
      </w:del>
    </w:p>
    <w:p w14:paraId="38D4517B" w14:textId="32D1D717" w:rsidR="004D27C7" w:rsidDel="006C1D81" w:rsidRDefault="004D27C7" w:rsidP="00945007">
      <w:pPr>
        <w:tabs>
          <w:tab w:val="left" w:pos="142"/>
        </w:tabs>
        <w:spacing w:line="480" w:lineRule="auto"/>
        <w:ind w:left="0"/>
        <w:rPr>
          <w:del w:id="945" w:author="Steven Ortiz" w:date="2020-07-03T19:05:00Z"/>
          <w:rFonts w:cs="Times New Roman"/>
          <w:szCs w:val="24"/>
        </w:rPr>
      </w:pPr>
      <w:del w:id="946" w:author="Steven Ortiz" w:date="2020-07-03T19:05:00Z">
        <w:r w:rsidDel="006C1D81">
          <w:rPr>
            <w:noProof/>
            <w:lang w:eastAsia="es-CO"/>
          </w:rPr>
          <mc:AlternateContent>
            <mc:Choice Requires="wps">
              <w:drawing>
                <wp:anchor distT="0" distB="0" distL="114300" distR="114300" simplePos="0" relativeHeight="251689984" behindDoc="0" locked="0" layoutInCell="1" allowOverlap="1" wp14:anchorId="6C351848" wp14:editId="4BF1746C">
                  <wp:simplePos x="0" y="0"/>
                  <wp:positionH relativeFrom="column">
                    <wp:posOffset>434340</wp:posOffset>
                  </wp:positionH>
                  <wp:positionV relativeFrom="paragraph">
                    <wp:posOffset>1414780</wp:posOffset>
                  </wp:positionV>
                  <wp:extent cx="4733925" cy="635"/>
                  <wp:effectExtent l="0" t="0" r="0" b="0"/>
                  <wp:wrapNone/>
                  <wp:docPr id="49" name="Cuadro de texto 49"/>
                  <wp:cNvGraphicFramePr/>
                  <a:graphic xmlns:a="http://schemas.openxmlformats.org/drawingml/2006/main">
                    <a:graphicData uri="http://schemas.microsoft.com/office/word/2010/wordprocessingShape">
                      <wps:wsp>
                        <wps:cNvSpPr txBox="1"/>
                        <wps:spPr>
                          <a:xfrm>
                            <a:off x="0" y="0"/>
                            <a:ext cx="4733925" cy="635"/>
                          </a:xfrm>
                          <a:prstGeom prst="rect">
                            <a:avLst/>
                          </a:prstGeom>
                          <a:solidFill>
                            <a:prstClr val="white"/>
                          </a:solidFill>
                          <a:ln>
                            <a:noFill/>
                          </a:ln>
                          <a:effectLst/>
                        </wps:spPr>
                        <wps:txbx>
                          <w:txbxContent>
                            <w:p w14:paraId="0BA8C7EC" w14:textId="77777777" w:rsidR="00A56FD1" w:rsidRPr="00FA1CE3" w:rsidRDefault="00A56FD1" w:rsidP="004D27C7">
                              <w:pPr>
                                <w:pStyle w:val="Descripcin"/>
                                <w:jc w:val="center"/>
                                <w:rPr>
                                  <w:noProof/>
                                  <w:color w:val="FF0000"/>
                                  <w:sz w:val="24"/>
                                </w:rPr>
                              </w:pPr>
                              <w:bookmarkStart w:id="947" w:name="_Ref41329189"/>
                              <w:bookmarkStart w:id="948" w:name="_Toc41335519"/>
                              <w:r>
                                <w:t xml:space="preserve">Ilustración </w:t>
                              </w:r>
                              <w:r>
                                <w:rPr>
                                  <w:noProof/>
                                </w:rPr>
                                <w:fldChar w:fldCharType="begin"/>
                              </w:r>
                              <w:r>
                                <w:rPr>
                                  <w:noProof/>
                                </w:rPr>
                                <w:instrText xml:space="preserve"> SEQ Ilustración \* ARABIC </w:instrText>
                              </w:r>
                              <w:r>
                                <w:rPr>
                                  <w:noProof/>
                                </w:rPr>
                                <w:fldChar w:fldCharType="separate"/>
                              </w:r>
                              <w:r>
                                <w:rPr>
                                  <w:noProof/>
                                </w:rPr>
                                <w:t>8</w:t>
                              </w:r>
                              <w:r>
                                <w:rPr>
                                  <w:noProof/>
                                </w:rPr>
                                <w:fldChar w:fldCharType="end"/>
                              </w:r>
                              <w:bookmarkEnd w:id="947"/>
                              <w:r>
                                <w:t xml:space="preserve"> Configuración del WebSocket</w:t>
                              </w:r>
                              <w:bookmarkEnd w:id="9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351848" id="Cuadro de texto 49" o:spid="_x0000_s1041" type="#_x0000_t202" style="position:absolute;left:0;text-align:left;margin-left:34.2pt;margin-top:111.4pt;width:372.75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" stroked="f">
                  <v:textbox style="mso-fit-shape-to-text:t" inset="0,0,0,0">
                    <w:txbxContent>
                      <w:p w14:paraId="0BA8C7EC" w14:textId="77777777" w:rsidR="00A56FD1" w:rsidRPr="00FA1CE3" w:rsidRDefault="00A56FD1" w:rsidP="004D27C7">
                        <w:pPr>
                          <w:pStyle w:val="Descripcin"/>
                          <w:jc w:val="center"/>
                          <w:rPr>
                            <w:noProof/>
                            <w:color w:val="FF0000"/>
                            <w:sz w:val="24"/>
                          </w:rPr>
                        </w:pPr>
                        <w:bookmarkStart w:id="949" w:name="_Ref41329189"/>
                        <w:bookmarkStart w:id="950" w:name="_Toc41335519"/>
                        <w:r>
                          <w:t xml:space="preserve">Ilustración </w:t>
                        </w:r>
                        <w:r>
                          <w:rPr>
                            <w:noProof/>
                          </w:rPr>
                          <w:fldChar w:fldCharType="begin"/>
                        </w:r>
                        <w:r>
                          <w:rPr>
                            <w:noProof/>
                          </w:rPr>
                          <w:instrText xml:space="preserve"> SEQ Ilustración \* ARABIC </w:instrText>
                        </w:r>
                        <w:r>
                          <w:rPr>
                            <w:noProof/>
                          </w:rPr>
                          <w:fldChar w:fldCharType="separate"/>
                        </w:r>
                        <w:r>
                          <w:rPr>
                            <w:noProof/>
                          </w:rPr>
                          <w:t>8</w:t>
                        </w:r>
                        <w:r>
                          <w:rPr>
                            <w:noProof/>
                          </w:rPr>
                          <w:fldChar w:fldCharType="end"/>
                        </w:r>
                        <w:bookmarkEnd w:id="949"/>
                        <w:r>
                          <w:t xml:space="preserve"> Configuración del WebSocket</w:t>
                        </w:r>
                        <w:bookmarkEnd w:id="950"/>
                      </w:p>
                    </w:txbxContent>
                  </v:textbox>
                </v:shape>
              </w:pict>
            </mc:Fallback>
          </mc:AlternateContent>
        </w:r>
        <w:r w:rsidDel="006C1D81">
          <w:rPr>
            <w:noProof/>
            <w:color w:val="FF0000"/>
            <w:lang w:eastAsia="es-CO"/>
          </w:rPr>
          <w:drawing>
            <wp:anchor distT="0" distB="0" distL="114300" distR="114300" simplePos="0" relativeHeight="251687936" behindDoc="0" locked="0" layoutInCell="1" allowOverlap="1" wp14:anchorId="090C2D3A" wp14:editId="332FC351">
              <wp:simplePos x="0" y="0"/>
              <wp:positionH relativeFrom="margin">
                <wp:align>center</wp:align>
              </wp:positionH>
              <wp:positionV relativeFrom="paragraph">
                <wp:posOffset>7734</wp:posOffset>
              </wp:positionV>
              <wp:extent cx="4733925" cy="1350010"/>
              <wp:effectExtent l="0" t="0" r="9525" b="2540"/>
              <wp:wrapNone/>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733925" cy="1350010"/>
                      </a:xfrm>
                      <a:prstGeom prst="rect">
                        <a:avLst/>
                      </a:prstGeom>
                      <a:noFill/>
                      <a:ln>
                        <a:noFill/>
                      </a:ln>
                    </pic:spPr>
                  </pic:pic>
                </a:graphicData>
              </a:graphic>
              <wp14:sizeRelH relativeFrom="page">
                <wp14:pctWidth>0</wp14:pctWidth>
              </wp14:sizeRelH>
              <wp14:sizeRelV relativeFrom="page">
                <wp14:pctHeight>0</wp14:pctHeight>
              </wp14:sizeRelV>
            </wp:anchor>
          </w:drawing>
        </w:r>
      </w:del>
    </w:p>
    <w:p w14:paraId="4446A2DE" w14:textId="3EB6D320" w:rsidR="004D27C7" w:rsidDel="006C1D81" w:rsidRDefault="004D27C7" w:rsidP="00945007">
      <w:pPr>
        <w:tabs>
          <w:tab w:val="left" w:pos="142"/>
        </w:tabs>
        <w:spacing w:line="480" w:lineRule="auto"/>
        <w:ind w:left="0"/>
        <w:rPr>
          <w:del w:id="951" w:author="Steven Ortiz" w:date="2020-07-03T19:05:00Z"/>
          <w:rFonts w:cs="Times New Roman"/>
          <w:szCs w:val="24"/>
        </w:rPr>
      </w:pPr>
    </w:p>
    <w:p w14:paraId="64E2E78D" w14:textId="06CE4B45" w:rsidR="004D27C7" w:rsidDel="006C1D81" w:rsidRDefault="004D27C7" w:rsidP="00945007">
      <w:pPr>
        <w:tabs>
          <w:tab w:val="left" w:pos="142"/>
        </w:tabs>
        <w:spacing w:line="480" w:lineRule="auto"/>
        <w:ind w:left="0"/>
        <w:rPr>
          <w:del w:id="952" w:author="Steven Ortiz" w:date="2020-07-03T19:05:00Z"/>
          <w:rFonts w:cs="Times New Roman"/>
          <w:szCs w:val="24"/>
        </w:rPr>
      </w:pPr>
    </w:p>
    <w:p w14:paraId="6FDA024F" w14:textId="332A44F9" w:rsidR="004D27C7" w:rsidDel="006C1D81" w:rsidRDefault="004D27C7" w:rsidP="00945007">
      <w:pPr>
        <w:tabs>
          <w:tab w:val="left" w:pos="142"/>
        </w:tabs>
        <w:spacing w:line="480" w:lineRule="auto"/>
        <w:ind w:left="0"/>
        <w:rPr>
          <w:del w:id="953" w:author="Steven Ortiz" w:date="2020-07-03T19:05:00Z"/>
          <w:rFonts w:cs="Times New Roman"/>
          <w:szCs w:val="24"/>
        </w:rPr>
      </w:pPr>
    </w:p>
    <w:p w14:paraId="199774BB" w14:textId="27EEB2BF" w:rsidR="004D27C7" w:rsidDel="006C1D81" w:rsidRDefault="004D27C7" w:rsidP="004D27C7">
      <w:pPr>
        <w:pStyle w:val="Sinespaciado"/>
        <w:spacing w:line="480" w:lineRule="auto"/>
        <w:rPr>
          <w:del w:id="954" w:author="Steven Ortiz" w:date="2020-07-03T19:05:00Z"/>
          <w:lang w:eastAsia="es-CO"/>
        </w:rPr>
      </w:pPr>
      <w:del w:id="955" w:author="Steven Ortiz" w:date="2020-07-03T19:05:00Z">
        <w:r w:rsidDel="006C1D81">
          <w:rPr>
            <w:lang w:eastAsia="es-CO"/>
          </w:rPr>
          <w:delText xml:space="preserve">Como se aprecia en la </w:delText>
        </w:r>
        <w:r w:rsidDel="006C1D81">
          <w:rPr>
            <w:color w:val="FF0000"/>
            <w:lang w:eastAsia="es-CO"/>
          </w:rPr>
          <w:fldChar w:fldCharType="begin"/>
        </w:r>
        <w:r w:rsidDel="006C1D81">
          <w:rPr>
            <w:lang w:eastAsia="es-CO"/>
          </w:rPr>
          <w:delInstrText xml:space="preserve"> REF _Ref41329189 \h </w:delInstrText>
        </w:r>
        <w:r w:rsidDel="006C1D81">
          <w:rPr>
            <w:color w:val="FF0000"/>
            <w:lang w:eastAsia="es-CO"/>
          </w:rPr>
        </w:r>
        <w:r w:rsidDel="006C1D81">
          <w:rPr>
            <w:color w:val="FF0000"/>
            <w:lang w:eastAsia="es-CO"/>
          </w:rPr>
          <w:fldChar w:fldCharType="separate"/>
        </w:r>
        <w:r w:rsidDel="006C1D81">
          <w:delText xml:space="preserve">Ilustración </w:delText>
        </w:r>
        <w:r w:rsidDel="006C1D81">
          <w:rPr>
            <w:noProof/>
          </w:rPr>
          <w:delText>8</w:delText>
        </w:r>
        <w:r w:rsidDel="006C1D81">
          <w:rPr>
            <w:color w:val="FF0000"/>
            <w:lang w:eastAsia="es-CO"/>
          </w:rPr>
          <w:fldChar w:fldCharType="end"/>
        </w:r>
        <w:r w:rsidRPr="004D27C7" w:rsidDel="006C1D81">
          <w:rPr>
            <w:lang w:eastAsia="es-CO"/>
          </w:rPr>
          <w:delText>,</w:delText>
        </w:r>
        <w:r w:rsidDel="006C1D81">
          <w:rPr>
            <w:color w:val="FF0000"/>
            <w:lang w:eastAsia="es-CO"/>
          </w:rPr>
          <w:delText xml:space="preserve"> </w:delText>
        </w:r>
        <w:r w:rsidDel="006C1D81">
          <w:rPr>
            <w:lang w:eastAsia="es-CO"/>
          </w:rPr>
          <w:delText>la configuración consta de habilitar el WebSocket e introducirle una contraseña, la tarjeta se encarga de generar las credenciales que servirán para su futura conexión.</w:delText>
        </w:r>
      </w:del>
    </w:p>
    <w:p w14:paraId="6265F04A" w14:textId="01078FBB" w:rsidR="004D27C7" w:rsidDel="006C1D81" w:rsidRDefault="004D27C7" w:rsidP="00693FDE">
      <w:pPr>
        <w:pStyle w:val="Sinespaciado"/>
        <w:spacing w:line="480" w:lineRule="auto"/>
        <w:rPr>
          <w:del w:id="956" w:author="Steven Ortiz" w:date="2020-07-03T19:05:00Z"/>
          <w:lang w:eastAsia="es-CO"/>
        </w:rPr>
      </w:pPr>
      <w:del w:id="957" w:author="Steven Ortiz" w:date="2020-07-03T19:05:00Z">
        <w:r w:rsidDel="006C1D81">
          <w:rPr>
            <w:lang w:eastAsia="es-CO"/>
          </w:rPr>
          <w:delText>Con el WebSocket configurado se vuelve a cambiar el boot para que solo inicie el Socket y la conexión WIFI.</w:delText>
        </w:r>
      </w:del>
    </w:p>
    <w:p w14:paraId="7BC03639" w14:textId="1A21B601" w:rsidR="00693FDE" w:rsidRPr="008D5830" w:rsidDel="006C1D81" w:rsidRDefault="00693FDE" w:rsidP="00693FDE">
      <w:pPr>
        <w:pStyle w:val="Sinespaciado"/>
        <w:spacing w:line="480" w:lineRule="auto"/>
        <w:rPr>
          <w:del w:id="958" w:author="Steven Ortiz" w:date="2020-07-03T19:05:00Z"/>
          <w:lang w:eastAsia="es-CO"/>
        </w:rPr>
      </w:pPr>
    </w:p>
    <w:p w14:paraId="17ED25C4" w14:textId="10B28243" w:rsidR="004D27C7" w:rsidDel="006C1D81" w:rsidRDefault="004D27C7" w:rsidP="004D27C7">
      <w:pPr>
        <w:pStyle w:val="Ttulo3"/>
        <w:rPr>
          <w:del w:id="959" w:author="Steven Ortiz" w:date="2020-07-03T19:05:00Z"/>
          <w:lang w:eastAsia="es-CO"/>
        </w:rPr>
      </w:pPr>
      <w:bookmarkStart w:id="960" w:name="_Toc41335659"/>
      <w:del w:id="961" w:author="Steven Ortiz" w:date="2020-07-03T19:05:00Z">
        <w:r w:rsidRPr="000D386E" w:rsidDel="006C1D81">
          <w:rPr>
            <w:lang w:eastAsia="es-CO"/>
          </w:rPr>
          <w:delText>Selección de bloques funcionales</w:delText>
        </w:r>
        <w:bookmarkEnd w:id="960"/>
        <w:r w:rsidRPr="000D386E" w:rsidDel="006C1D81">
          <w:rPr>
            <w:lang w:eastAsia="es-CO"/>
          </w:rPr>
          <w:delText xml:space="preserve"> </w:delText>
        </w:r>
      </w:del>
    </w:p>
    <w:p w14:paraId="7FCE89D2" w14:textId="05B2A85C" w:rsidR="004D27C7" w:rsidDel="006C1D81" w:rsidRDefault="004D27C7" w:rsidP="00693FDE">
      <w:pPr>
        <w:pStyle w:val="Sinespaciado"/>
        <w:spacing w:line="480" w:lineRule="auto"/>
        <w:rPr>
          <w:del w:id="962" w:author="Steven Ortiz" w:date="2020-07-03T19:05:00Z"/>
          <w:lang w:eastAsia="es-CO"/>
        </w:rPr>
      </w:pPr>
      <w:del w:id="963" w:author="Steven Ortiz" w:date="2020-07-03T19:05:00Z">
        <w:r w:rsidRPr="000D386E" w:rsidDel="006C1D81">
          <w:rPr>
            <w:lang w:eastAsia="es-CO"/>
          </w:rPr>
          <w:delText>Entre las funcionalidades de la tarjeta usa la Modulación por ancho de pulso (PWM), Conversor análogo digital (ADC), Reloj en tiem</w:delText>
        </w:r>
        <w:r w:rsidDel="006C1D81">
          <w:rPr>
            <w:lang w:eastAsia="es-CO"/>
          </w:rPr>
          <w:delText>po real (RTC), temporizadores (T</w:delText>
        </w:r>
        <w:r w:rsidRPr="000D386E" w:rsidDel="006C1D81">
          <w:rPr>
            <w:lang w:eastAsia="es-CO"/>
          </w:rPr>
          <w:delText>imers), I2C y TouchPad. Con funcionalidades externas como lo son el sensor ultrasónico (HC-SR04), Unidad de medición inercial (IMU) como la MPU6050, NeoPixel y Buzzer.</w:delText>
        </w:r>
      </w:del>
    </w:p>
    <w:p w14:paraId="318A3147" w14:textId="31F196CF" w:rsidR="00693FDE" w:rsidRPr="000D386E" w:rsidDel="006C1D81" w:rsidRDefault="00693FDE" w:rsidP="00693FDE">
      <w:pPr>
        <w:pStyle w:val="Sinespaciado"/>
        <w:spacing w:line="480" w:lineRule="auto"/>
        <w:rPr>
          <w:del w:id="964" w:author="Steven Ortiz" w:date="2020-07-03T19:05:00Z"/>
          <w:lang w:eastAsia="es-CO"/>
        </w:rPr>
      </w:pPr>
    </w:p>
    <w:p w14:paraId="1D915187" w14:textId="74EA8F53" w:rsidR="004D27C7" w:rsidDel="006C1D81" w:rsidRDefault="004D27C7" w:rsidP="004D27C7">
      <w:pPr>
        <w:pStyle w:val="Ttulo3"/>
        <w:rPr>
          <w:del w:id="965" w:author="Steven Ortiz" w:date="2020-07-03T19:05:00Z"/>
          <w:lang w:eastAsia="es-CO"/>
        </w:rPr>
      </w:pPr>
      <w:bookmarkStart w:id="966" w:name="_Toc41335660"/>
      <w:del w:id="967" w:author="Steven Ortiz" w:date="2020-07-03T19:05:00Z">
        <w:r w:rsidRPr="000D386E" w:rsidDel="006C1D81">
          <w:rPr>
            <w:lang w:eastAsia="es-CO"/>
          </w:rPr>
          <w:delText>Creación de bloques bajo el entorno de Blockly</w:delText>
        </w:r>
        <w:bookmarkEnd w:id="966"/>
      </w:del>
    </w:p>
    <w:p w14:paraId="6AF16EA0" w14:textId="52F0F182" w:rsidR="004D27C7" w:rsidDel="006C1D81" w:rsidRDefault="004D27C7" w:rsidP="004D27C7">
      <w:pPr>
        <w:pStyle w:val="Sinespaciado"/>
        <w:spacing w:line="480" w:lineRule="auto"/>
        <w:rPr>
          <w:del w:id="968" w:author="Steven Ortiz" w:date="2020-07-03T19:05:00Z"/>
          <w:lang w:eastAsia="es-CO"/>
        </w:rPr>
      </w:pPr>
      <w:del w:id="969" w:author="Steven Ortiz" w:date="2020-07-03T19:05:00Z">
        <w:r w:rsidDel="006C1D81">
          <w:rPr>
            <w:lang w:eastAsia="es-CO"/>
          </w:rPr>
          <w:delText>Usando Blockly Developer Tools permite crear bloques según sea su tipo.</w:delText>
        </w:r>
      </w:del>
    </w:p>
    <w:p w14:paraId="4B2DCE03" w14:textId="30DADC43" w:rsidR="004D27C7" w:rsidDel="006C1D81" w:rsidRDefault="004D27C7" w:rsidP="004D27C7">
      <w:pPr>
        <w:pStyle w:val="Sinespaciado"/>
        <w:spacing w:line="480" w:lineRule="auto"/>
        <w:rPr>
          <w:del w:id="970" w:author="Steven Ortiz" w:date="2020-07-03T19:05:00Z"/>
          <w:lang w:eastAsia="es-CO"/>
        </w:rPr>
      </w:pPr>
      <w:del w:id="971" w:author="Steven Ortiz" w:date="2020-07-03T19:05:00Z">
        <w:r w:rsidDel="006C1D81">
          <w:rPr>
            <w:lang w:eastAsia="es-CO"/>
          </w:rPr>
          <w:delText xml:space="preserve">En la </w:delText>
        </w:r>
        <w:r w:rsidR="00693FDE" w:rsidDel="006C1D81">
          <w:rPr>
            <w:color w:val="FF0000"/>
            <w:lang w:eastAsia="es-CO"/>
          </w:rPr>
          <w:fldChar w:fldCharType="begin"/>
        </w:r>
        <w:r w:rsidR="00693FDE" w:rsidDel="006C1D81">
          <w:rPr>
            <w:lang w:eastAsia="es-CO"/>
          </w:rPr>
          <w:delInstrText xml:space="preserve"> REF _Ref41329545 \h </w:delInstrText>
        </w:r>
        <w:r w:rsidR="00693FDE" w:rsidDel="006C1D81">
          <w:rPr>
            <w:color w:val="FF0000"/>
            <w:lang w:eastAsia="es-CO"/>
          </w:rPr>
        </w:r>
        <w:r w:rsidR="00693FDE" w:rsidDel="006C1D81">
          <w:rPr>
            <w:color w:val="FF0000"/>
            <w:lang w:eastAsia="es-CO"/>
          </w:rPr>
          <w:fldChar w:fldCharType="separate"/>
        </w:r>
        <w:r w:rsidR="00693FDE" w:rsidDel="006C1D81">
          <w:delText xml:space="preserve">Ilustración </w:delText>
        </w:r>
        <w:r w:rsidR="00693FDE" w:rsidDel="006C1D81">
          <w:rPr>
            <w:noProof/>
          </w:rPr>
          <w:delText>9</w:delText>
        </w:r>
        <w:r w:rsidR="00693FDE" w:rsidDel="006C1D81">
          <w:rPr>
            <w:color w:val="FF0000"/>
            <w:lang w:eastAsia="es-CO"/>
          </w:rPr>
          <w:fldChar w:fldCharType="end"/>
        </w:r>
        <w:r w:rsidR="00693FDE" w:rsidDel="006C1D81">
          <w:rPr>
            <w:color w:val="FF0000"/>
            <w:lang w:eastAsia="es-CO"/>
          </w:rPr>
          <w:delText xml:space="preserve"> </w:delText>
        </w:r>
        <w:r w:rsidDel="006C1D81">
          <w:rPr>
            <w:lang w:eastAsia="es-CO"/>
          </w:rPr>
          <w:delText>se puede evidenciar la definición del bloque en JavaScript y su generador en Python. Los dos códigos generados al crear cada uno de los bloques son fundamentales al momento de hacer la integración con el programa base.</w:delText>
        </w:r>
      </w:del>
    </w:p>
    <w:p w14:paraId="3745137F" w14:textId="6FEED92F" w:rsidR="00693FDE" w:rsidDel="006C1D81" w:rsidRDefault="00693FDE" w:rsidP="00945007">
      <w:pPr>
        <w:tabs>
          <w:tab w:val="left" w:pos="142"/>
        </w:tabs>
        <w:spacing w:line="480" w:lineRule="auto"/>
        <w:ind w:left="0"/>
        <w:rPr>
          <w:del w:id="972" w:author="Steven Ortiz" w:date="2020-07-03T19:05:00Z"/>
          <w:rFonts w:cs="Times New Roman"/>
          <w:szCs w:val="24"/>
        </w:rPr>
      </w:pPr>
      <w:del w:id="973" w:author="Steven Ortiz" w:date="2020-07-03T19:05:00Z">
        <w:r w:rsidDel="006C1D81">
          <w:rPr>
            <w:noProof/>
            <w:lang w:eastAsia="es-CO"/>
          </w:rPr>
          <mc:AlternateContent>
            <mc:Choice Requires="wps">
              <w:drawing>
                <wp:anchor distT="0" distB="0" distL="114300" distR="114300" simplePos="0" relativeHeight="251694080" behindDoc="0" locked="0" layoutInCell="1" allowOverlap="1" wp14:anchorId="4A64CB93" wp14:editId="17E29561">
                  <wp:simplePos x="0" y="0"/>
                  <wp:positionH relativeFrom="column">
                    <wp:posOffset>1310640</wp:posOffset>
                  </wp:positionH>
                  <wp:positionV relativeFrom="paragraph">
                    <wp:posOffset>2508250</wp:posOffset>
                  </wp:positionV>
                  <wp:extent cx="2990850" cy="635"/>
                  <wp:effectExtent l="0" t="0" r="0" b="0"/>
                  <wp:wrapNone/>
                  <wp:docPr id="51" name="Cuadro de texto 51"/>
                  <wp:cNvGraphicFramePr/>
                  <a:graphic xmlns:a="http://schemas.openxmlformats.org/drawingml/2006/main">
                    <a:graphicData uri="http://schemas.microsoft.com/office/word/2010/wordprocessingShape">
                      <wps:wsp>
                        <wps:cNvSpPr txBox="1"/>
                        <wps:spPr>
                          <a:xfrm>
                            <a:off x="0" y="0"/>
                            <a:ext cx="2990850" cy="635"/>
                          </a:xfrm>
                          <a:prstGeom prst="rect">
                            <a:avLst/>
                          </a:prstGeom>
                          <a:solidFill>
                            <a:prstClr val="white"/>
                          </a:solidFill>
                          <a:ln>
                            <a:noFill/>
                          </a:ln>
                          <a:effectLst/>
                        </wps:spPr>
                        <wps:txbx>
                          <w:txbxContent>
                            <w:p w14:paraId="58190574" w14:textId="77777777" w:rsidR="00A56FD1" w:rsidRPr="00C36307" w:rsidRDefault="00A56FD1" w:rsidP="00693FDE">
                              <w:pPr>
                                <w:pStyle w:val="Descripcin"/>
                                <w:jc w:val="center"/>
                                <w:rPr>
                                  <w:noProof/>
                                  <w:sz w:val="24"/>
                                </w:rPr>
                              </w:pPr>
                              <w:bookmarkStart w:id="974" w:name="_Ref41329545"/>
                              <w:bookmarkStart w:id="975" w:name="_Toc41335520"/>
                              <w:r>
                                <w:t xml:space="preserve">Ilustración </w:t>
                              </w:r>
                              <w:r>
                                <w:rPr>
                                  <w:noProof/>
                                </w:rPr>
                                <w:fldChar w:fldCharType="begin"/>
                              </w:r>
                              <w:r>
                                <w:rPr>
                                  <w:noProof/>
                                </w:rPr>
                                <w:instrText xml:space="preserve"> SEQ Ilustración \* ARABIC </w:instrText>
                              </w:r>
                              <w:r>
                                <w:rPr>
                                  <w:noProof/>
                                </w:rPr>
                                <w:fldChar w:fldCharType="separate"/>
                              </w:r>
                              <w:r>
                                <w:rPr>
                                  <w:noProof/>
                                </w:rPr>
                                <w:t>9</w:t>
                              </w:r>
                              <w:r>
                                <w:rPr>
                                  <w:noProof/>
                                </w:rPr>
                                <w:fldChar w:fldCharType="end"/>
                              </w:r>
                              <w:bookmarkEnd w:id="974"/>
                              <w:r>
                                <w:t xml:space="preserve"> Generadores de Blockly Developer Tools</w:t>
                              </w:r>
                              <w:bookmarkEnd w:id="9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64CB93" id="Cuadro de texto 51" o:spid="_x0000_s1042" type="#_x0000_t202" style="position:absolute;left:0;text-align:left;margin-left:103.2pt;margin-top:197.5pt;width:235.5pt;height:.0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" stroked="f">
                  <v:textbox style="mso-fit-shape-to-text:t" inset="0,0,0,0">
                    <w:txbxContent>
                      <w:p w14:paraId="58190574" w14:textId="77777777" w:rsidR="00A56FD1" w:rsidRPr="00C36307" w:rsidRDefault="00A56FD1" w:rsidP="00693FDE">
                        <w:pPr>
                          <w:pStyle w:val="Descripcin"/>
                          <w:jc w:val="center"/>
                          <w:rPr>
                            <w:noProof/>
                            <w:sz w:val="24"/>
                          </w:rPr>
                        </w:pPr>
                        <w:bookmarkStart w:id="976" w:name="_Ref41329545"/>
                        <w:bookmarkStart w:id="977" w:name="_Toc41335520"/>
                        <w:r>
                          <w:t xml:space="preserve">Ilustración </w:t>
                        </w:r>
                        <w:r>
                          <w:rPr>
                            <w:noProof/>
                          </w:rPr>
                          <w:fldChar w:fldCharType="begin"/>
                        </w:r>
                        <w:r>
                          <w:rPr>
                            <w:noProof/>
                          </w:rPr>
                          <w:instrText xml:space="preserve"> SEQ Ilustración \* ARABIC </w:instrText>
                        </w:r>
                        <w:r>
                          <w:rPr>
                            <w:noProof/>
                          </w:rPr>
                          <w:fldChar w:fldCharType="separate"/>
                        </w:r>
                        <w:r>
                          <w:rPr>
                            <w:noProof/>
                          </w:rPr>
                          <w:t>9</w:t>
                        </w:r>
                        <w:r>
                          <w:rPr>
                            <w:noProof/>
                          </w:rPr>
                          <w:fldChar w:fldCharType="end"/>
                        </w:r>
                        <w:bookmarkEnd w:id="976"/>
                        <w:r>
                          <w:t xml:space="preserve"> Generadores de Blockly Developer Tools</w:t>
                        </w:r>
                        <w:bookmarkEnd w:id="977"/>
                      </w:p>
                    </w:txbxContent>
                  </v:textbox>
                </v:shape>
              </w:pict>
            </mc:Fallback>
          </mc:AlternateContent>
        </w:r>
        <w:r w:rsidDel="006C1D81">
          <w:rPr>
            <w:noProof/>
            <w:lang w:eastAsia="es-CO"/>
          </w:rPr>
          <w:drawing>
            <wp:anchor distT="0" distB="0" distL="114300" distR="114300" simplePos="0" relativeHeight="251692032" behindDoc="0" locked="0" layoutInCell="1" allowOverlap="1" wp14:anchorId="6A896EF2" wp14:editId="35722969">
              <wp:simplePos x="0" y="0"/>
              <wp:positionH relativeFrom="margin">
                <wp:align>center</wp:align>
              </wp:positionH>
              <wp:positionV relativeFrom="paragraph">
                <wp:posOffset>16289</wp:posOffset>
              </wp:positionV>
              <wp:extent cx="2990850" cy="2435225"/>
              <wp:effectExtent l="0" t="0" r="0" b="3175"/>
              <wp:wrapNone/>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extLst>
                          <a:ext uri="{28A0092B-C50C-407E-A947-70E740481C1C}">
                            <a14:useLocalDpi xmlns:a14="http://schemas.microsoft.com/office/drawing/2010/main" val="0"/>
                          </a:ext>
                        </a:extLst>
                      </a:blip>
                      <a:srcRect l="49993" t="46339" r="20401" b="13910"/>
                      <a:stretch/>
                    </pic:blipFill>
                    <pic:spPr bwMode="auto">
                      <a:xfrm>
                        <a:off x="0" y="0"/>
                        <a:ext cx="2990850" cy="24352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del>
    </w:p>
    <w:p w14:paraId="7009B0C5" w14:textId="5B8D8387" w:rsidR="00693FDE" w:rsidDel="006C1D81" w:rsidRDefault="00693FDE" w:rsidP="00945007">
      <w:pPr>
        <w:tabs>
          <w:tab w:val="left" w:pos="142"/>
        </w:tabs>
        <w:spacing w:line="480" w:lineRule="auto"/>
        <w:ind w:left="0"/>
        <w:rPr>
          <w:del w:id="978" w:author="Steven Ortiz" w:date="2020-07-03T19:05:00Z"/>
          <w:rFonts w:cs="Times New Roman"/>
          <w:szCs w:val="24"/>
        </w:rPr>
      </w:pPr>
    </w:p>
    <w:p w14:paraId="3ECF7A44" w14:textId="5EFBC61B" w:rsidR="00693FDE" w:rsidDel="006C1D81" w:rsidRDefault="00693FDE" w:rsidP="00945007">
      <w:pPr>
        <w:tabs>
          <w:tab w:val="left" w:pos="142"/>
        </w:tabs>
        <w:spacing w:line="480" w:lineRule="auto"/>
        <w:ind w:left="0"/>
        <w:rPr>
          <w:del w:id="979" w:author="Steven Ortiz" w:date="2020-07-03T19:05:00Z"/>
          <w:rFonts w:cs="Times New Roman"/>
          <w:szCs w:val="24"/>
        </w:rPr>
      </w:pPr>
    </w:p>
    <w:p w14:paraId="3892508E" w14:textId="7BEBE182" w:rsidR="00693FDE" w:rsidDel="006C1D81" w:rsidRDefault="00693FDE" w:rsidP="00945007">
      <w:pPr>
        <w:tabs>
          <w:tab w:val="left" w:pos="142"/>
        </w:tabs>
        <w:spacing w:line="480" w:lineRule="auto"/>
        <w:ind w:left="0"/>
        <w:rPr>
          <w:del w:id="980" w:author="Steven Ortiz" w:date="2020-07-03T19:05:00Z"/>
          <w:rFonts w:cs="Times New Roman"/>
          <w:szCs w:val="24"/>
        </w:rPr>
      </w:pPr>
    </w:p>
    <w:p w14:paraId="602926DC" w14:textId="2337210E" w:rsidR="00693FDE" w:rsidDel="006C1D81" w:rsidRDefault="00693FDE" w:rsidP="00945007">
      <w:pPr>
        <w:tabs>
          <w:tab w:val="left" w:pos="142"/>
        </w:tabs>
        <w:spacing w:line="480" w:lineRule="auto"/>
        <w:ind w:left="0"/>
        <w:rPr>
          <w:del w:id="981" w:author="Steven Ortiz" w:date="2020-07-03T19:05:00Z"/>
          <w:rFonts w:cs="Times New Roman"/>
          <w:szCs w:val="24"/>
        </w:rPr>
      </w:pPr>
    </w:p>
    <w:p w14:paraId="25C4A682" w14:textId="14FBCE0F" w:rsidR="00693FDE" w:rsidDel="006C1D81" w:rsidRDefault="00693FDE" w:rsidP="00945007">
      <w:pPr>
        <w:tabs>
          <w:tab w:val="left" w:pos="142"/>
        </w:tabs>
        <w:spacing w:line="480" w:lineRule="auto"/>
        <w:ind w:left="0"/>
        <w:rPr>
          <w:del w:id="982" w:author="Steven Ortiz" w:date="2020-07-03T19:05:00Z"/>
          <w:rFonts w:cs="Times New Roman"/>
          <w:szCs w:val="24"/>
        </w:rPr>
      </w:pPr>
    </w:p>
    <w:p w14:paraId="043481E0" w14:textId="1B1CE33A" w:rsidR="00693FDE" w:rsidDel="006C1D81" w:rsidRDefault="00693FDE" w:rsidP="00945007">
      <w:pPr>
        <w:tabs>
          <w:tab w:val="left" w:pos="142"/>
        </w:tabs>
        <w:spacing w:line="480" w:lineRule="auto"/>
        <w:ind w:left="0"/>
        <w:rPr>
          <w:del w:id="983" w:author="Steven Ortiz" w:date="2020-07-03T19:05:00Z"/>
          <w:rFonts w:cs="Times New Roman"/>
          <w:szCs w:val="24"/>
        </w:rPr>
      </w:pPr>
    </w:p>
    <w:p w14:paraId="6D672E23" w14:textId="3E45F060" w:rsidR="00693FDE" w:rsidDel="006C1D81" w:rsidRDefault="00693FDE" w:rsidP="00945007">
      <w:pPr>
        <w:tabs>
          <w:tab w:val="left" w:pos="142"/>
        </w:tabs>
        <w:spacing w:line="480" w:lineRule="auto"/>
        <w:ind w:left="0"/>
        <w:rPr>
          <w:del w:id="984" w:author="Steven Ortiz" w:date="2020-07-03T19:05:00Z"/>
          <w:rFonts w:cs="Times New Roman"/>
          <w:szCs w:val="24"/>
        </w:rPr>
      </w:pPr>
    </w:p>
    <w:p w14:paraId="2A61E4A9" w14:textId="17AF4767" w:rsidR="004F1734" w:rsidDel="006C1D81" w:rsidRDefault="004F1734" w:rsidP="004F1734">
      <w:pPr>
        <w:pStyle w:val="Sinespaciado"/>
        <w:spacing w:line="480" w:lineRule="auto"/>
        <w:rPr>
          <w:del w:id="985" w:author="Steven Ortiz" w:date="2020-07-03T19:05:00Z"/>
          <w:lang w:eastAsia="es-CO"/>
        </w:rPr>
      </w:pPr>
      <w:del w:id="986" w:author="Steven Ortiz" w:date="2020-07-03T19:05:00Z">
        <w:r w:rsidRPr="000D386E" w:rsidDel="006C1D81">
          <w:rPr>
            <w:lang w:eastAsia="es-CO"/>
          </w:rPr>
          <w:delText>Estos son los diferentes tipos de bloques;</w:delText>
        </w:r>
      </w:del>
    </w:p>
    <w:p w14:paraId="088DE943" w14:textId="3A52FDB4" w:rsidR="004F1734" w:rsidDel="006C1D81" w:rsidRDefault="004F1734" w:rsidP="004F1734">
      <w:pPr>
        <w:pStyle w:val="Sinespaciado"/>
        <w:spacing w:line="480" w:lineRule="auto"/>
        <w:rPr>
          <w:del w:id="987" w:author="Steven Ortiz" w:date="2020-07-03T19:05:00Z"/>
          <w:lang w:eastAsia="es-CO"/>
        </w:rPr>
      </w:pPr>
    </w:p>
    <w:p w14:paraId="473A55DA" w14:textId="52552880" w:rsidR="004F1734" w:rsidDel="006C1D81" w:rsidRDefault="004F1734" w:rsidP="004F1734">
      <w:pPr>
        <w:pStyle w:val="Sinespaciado"/>
        <w:numPr>
          <w:ilvl w:val="0"/>
          <w:numId w:val="19"/>
        </w:numPr>
        <w:spacing w:line="480" w:lineRule="auto"/>
        <w:rPr>
          <w:del w:id="988" w:author="Steven Ortiz" w:date="2020-07-03T19:05:00Z"/>
          <w:lang w:eastAsia="es-CO"/>
        </w:rPr>
      </w:pPr>
      <w:del w:id="989" w:author="Steven Ortiz" w:date="2020-07-03T19:05:00Z">
        <w:r w:rsidRPr="000D386E" w:rsidDel="006C1D81">
          <w:rPr>
            <w:lang w:eastAsia="es-CO"/>
          </w:rPr>
          <w:delText>Paso de información:</w:delText>
        </w:r>
        <w:r w:rsidRPr="000D386E" w:rsidDel="006C1D81">
          <w:delText xml:space="preserve"> </w:delText>
        </w:r>
        <w:r w:rsidRPr="000D386E" w:rsidDel="006C1D81">
          <w:rPr>
            <w:lang w:eastAsia="es-CO"/>
          </w:rPr>
          <w:delText xml:space="preserve">Estos bloques solo contienen información en su interior y esta puede ser transferida a otros bloques. En la </w:delText>
        </w:r>
        <w:r w:rsidR="003F7328" w:rsidDel="006C1D81">
          <w:rPr>
            <w:color w:val="FF0000"/>
            <w:lang w:eastAsia="es-CO"/>
          </w:rPr>
          <w:fldChar w:fldCharType="begin"/>
        </w:r>
        <w:r w:rsidR="003F7328" w:rsidDel="006C1D81">
          <w:rPr>
            <w:lang w:eastAsia="es-CO"/>
          </w:rPr>
          <w:delInstrText xml:space="preserve"> REF _Ref41330575 \h </w:delInstrText>
        </w:r>
        <w:r w:rsidR="003F7328" w:rsidDel="006C1D81">
          <w:rPr>
            <w:color w:val="FF0000"/>
            <w:lang w:eastAsia="es-CO"/>
          </w:rPr>
        </w:r>
        <w:r w:rsidR="003F7328" w:rsidDel="006C1D81">
          <w:rPr>
            <w:color w:val="FF0000"/>
            <w:lang w:eastAsia="es-CO"/>
          </w:rPr>
          <w:fldChar w:fldCharType="separate"/>
        </w:r>
        <w:r w:rsidR="003F7328" w:rsidDel="006C1D81">
          <w:delText xml:space="preserve">Ilustración </w:delText>
        </w:r>
        <w:r w:rsidR="003F7328" w:rsidDel="006C1D81">
          <w:rPr>
            <w:noProof/>
          </w:rPr>
          <w:delText>10</w:delText>
        </w:r>
        <w:r w:rsidR="003F7328" w:rsidDel="006C1D81">
          <w:rPr>
            <w:color w:val="FF0000"/>
            <w:lang w:eastAsia="es-CO"/>
          </w:rPr>
          <w:fldChar w:fldCharType="end"/>
        </w:r>
        <w:r w:rsidR="003F7328" w:rsidDel="006C1D81">
          <w:rPr>
            <w:color w:val="FF0000"/>
            <w:lang w:eastAsia="es-CO"/>
          </w:rPr>
          <w:delText xml:space="preserve"> </w:delText>
        </w:r>
        <w:r w:rsidRPr="000D386E" w:rsidDel="006C1D81">
          <w:rPr>
            <w:lang w:eastAsia="es-CO"/>
          </w:rPr>
          <w:delText>se puede observar la forma del bloque, por ejemplo, este bloque contiene en un interior un número, el cual puede ser modificado por el usuario.</w:delText>
        </w:r>
      </w:del>
    </w:p>
    <w:p w14:paraId="23FC73F9" w14:textId="14A71061" w:rsidR="00693FDE" w:rsidDel="006C1D81" w:rsidRDefault="004F1734" w:rsidP="00945007">
      <w:pPr>
        <w:tabs>
          <w:tab w:val="left" w:pos="142"/>
        </w:tabs>
        <w:spacing w:line="480" w:lineRule="auto"/>
        <w:ind w:left="0"/>
        <w:rPr>
          <w:del w:id="990" w:author="Steven Ortiz" w:date="2020-07-03T19:05:00Z"/>
          <w:rFonts w:cs="Times New Roman"/>
          <w:szCs w:val="24"/>
        </w:rPr>
      </w:pPr>
      <w:del w:id="991" w:author="Steven Ortiz" w:date="2020-07-03T19:05:00Z">
        <w:r w:rsidDel="006C1D81">
          <w:rPr>
            <w:noProof/>
            <w:lang w:eastAsia="es-CO"/>
          </w:rPr>
          <w:drawing>
            <wp:anchor distT="0" distB="0" distL="114300" distR="114300" simplePos="0" relativeHeight="251696128" behindDoc="0" locked="0" layoutInCell="1" allowOverlap="1" wp14:anchorId="77AB5F68" wp14:editId="047816D1">
              <wp:simplePos x="0" y="0"/>
              <wp:positionH relativeFrom="margin">
                <wp:align>center</wp:align>
              </wp:positionH>
              <wp:positionV relativeFrom="paragraph">
                <wp:posOffset>11680</wp:posOffset>
              </wp:positionV>
              <wp:extent cx="1543050" cy="1076325"/>
              <wp:effectExtent l="0" t="0" r="0" b="9525"/>
              <wp:wrapNone/>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extLst>
                          <a:ext uri="{28A0092B-C50C-407E-A947-70E740481C1C}">
                            <a14:useLocalDpi xmlns:a14="http://schemas.microsoft.com/office/drawing/2010/main" val="0"/>
                          </a:ext>
                        </a:extLst>
                      </a:blip>
                      <a:srcRect l="49890" t="78544" r="44845" b="14928"/>
                      <a:stretch/>
                    </pic:blipFill>
                    <pic:spPr bwMode="auto">
                      <a:xfrm>
                        <a:off x="0" y="0"/>
                        <a:ext cx="1543050" cy="10763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del>
    </w:p>
    <w:p w14:paraId="26F9E0E3" w14:textId="186629C4" w:rsidR="004D27C7" w:rsidDel="006C1D81" w:rsidRDefault="004D27C7" w:rsidP="00945007">
      <w:pPr>
        <w:tabs>
          <w:tab w:val="left" w:pos="142"/>
        </w:tabs>
        <w:spacing w:line="480" w:lineRule="auto"/>
        <w:ind w:left="0"/>
        <w:rPr>
          <w:del w:id="992" w:author="Steven Ortiz" w:date="2020-07-03T19:05:00Z"/>
          <w:rFonts w:cs="Times New Roman"/>
          <w:szCs w:val="24"/>
        </w:rPr>
      </w:pPr>
    </w:p>
    <w:p w14:paraId="5B353E9A" w14:textId="62CA8910" w:rsidR="004F1734" w:rsidDel="006C1D81" w:rsidRDefault="004F1734" w:rsidP="00945007">
      <w:pPr>
        <w:tabs>
          <w:tab w:val="left" w:pos="142"/>
        </w:tabs>
        <w:spacing w:line="480" w:lineRule="auto"/>
        <w:ind w:left="0"/>
        <w:rPr>
          <w:del w:id="993" w:author="Steven Ortiz" w:date="2020-07-03T19:05:00Z"/>
          <w:rFonts w:cs="Times New Roman"/>
          <w:szCs w:val="24"/>
        </w:rPr>
      </w:pPr>
      <w:del w:id="994" w:author="Steven Ortiz" w:date="2020-07-03T19:05:00Z">
        <w:r w:rsidDel="006C1D81">
          <w:rPr>
            <w:noProof/>
            <w:lang w:eastAsia="es-CO"/>
          </w:rPr>
          <mc:AlternateContent>
            <mc:Choice Requires="wps">
              <w:drawing>
                <wp:anchor distT="0" distB="0" distL="114300" distR="114300" simplePos="0" relativeHeight="251698176" behindDoc="0" locked="0" layoutInCell="1" allowOverlap="1" wp14:anchorId="0E0FF11F" wp14:editId="14A1F7A6">
                  <wp:simplePos x="0" y="0"/>
                  <wp:positionH relativeFrom="margin">
                    <wp:align>center</wp:align>
                  </wp:positionH>
                  <wp:positionV relativeFrom="paragraph">
                    <wp:posOffset>206667</wp:posOffset>
                  </wp:positionV>
                  <wp:extent cx="2137024" cy="635"/>
                  <wp:effectExtent l="0" t="0" r="0" b="8255"/>
                  <wp:wrapNone/>
                  <wp:docPr id="52" name="Cuadro de texto 52"/>
                  <wp:cNvGraphicFramePr/>
                  <a:graphic xmlns:a="http://schemas.openxmlformats.org/drawingml/2006/main">
                    <a:graphicData uri="http://schemas.microsoft.com/office/word/2010/wordprocessingShape">
                      <wps:wsp>
                        <wps:cNvSpPr txBox="1"/>
                        <wps:spPr>
                          <a:xfrm>
                            <a:off x="0" y="0"/>
                            <a:ext cx="2137024" cy="635"/>
                          </a:xfrm>
                          <a:prstGeom prst="rect">
                            <a:avLst/>
                          </a:prstGeom>
                          <a:solidFill>
                            <a:prstClr val="white"/>
                          </a:solidFill>
                          <a:ln>
                            <a:noFill/>
                          </a:ln>
                          <a:effectLst/>
                        </wps:spPr>
                        <wps:txbx>
                          <w:txbxContent>
                            <w:p w14:paraId="53AA0F4F" w14:textId="77777777" w:rsidR="00A56FD1" w:rsidRPr="005A247F" w:rsidRDefault="00A56FD1" w:rsidP="004F1734">
                              <w:pPr>
                                <w:pStyle w:val="Descripcin"/>
                                <w:rPr>
                                  <w:noProof/>
                                  <w:sz w:val="24"/>
                                </w:rPr>
                              </w:pPr>
                              <w:bookmarkStart w:id="995" w:name="_Ref41330575"/>
                              <w:bookmarkStart w:id="996" w:name="_Toc41335521"/>
                              <w:r>
                                <w:t xml:space="preserve">Ilustración </w:t>
                              </w:r>
                              <w:r>
                                <w:rPr>
                                  <w:noProof/>
                                </w:rPr>
                                <w:fldChar w:fldCharType="begin"/>
                              </w:r>
                              <w:r>
                                <w:rPr>
                                  <w:noProof/>
                                </w:rPr>
                                <w:instrText xml:space="preserve"> SEQ Ilustración \* ARABIC </w:instrText>
                              </w:r>
                              <w:r>
                                <w:rPr>
                                  <w:noProof/>
                                </w:rPr>
                                <w:fldChar w:fldCharType="separate"/>
                              </w:r>
                              <w:r>
                                <w:rPr>
                                  <w:noProof/>
                                </w:rPr>
                                <w:t>10</w:t>
                              </w:r>
                              <w:r>
                                <w:rPr>
                                  <w:noProof/>
                                </w:rPr>
                                <w:fldChar w:fldCharType="end"/>
                              </w:r>
                              <w:bookmarkEnd w:id="995"/>
                              <w:r>
                                <w:t xml:space="preserve"> Bloque de paso de información</w:t>
                              </w:r>
                              <w:bookmarkEnd w:id="9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E0FF11F" id="Cuadro de texto 52" o:spid="_x0000_s1043" type="#_x0000_t202" style="position:absolute;left:0;text-align:left;margin-left:0;margin-top:16.25pt;width:168.25pt;height:.05pt;z-index:25169817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" stroked="f">
                  <v:textbox style="mso-fit-shape-to-text:t" inset="0,0,0,0">
                    <w:txbxContent>
                      <w:p w14:paraId="53AA0F4F" w14:textId="77777777" w:rsidR="00A56FD1" w:rsidRPr="005A247F" w:rsidRDefault="00A56FD1" w:rsidP="004F1734">
                        <w:pPr>
                          <w:pStyle w:val="Descripcin"/>
                          <w:rPr>
                            <w:noProof/>
                            <w:sz w:val="24"/>
                          </w:rPr>
                        </w:pPr>
                        <w:bookmarkStart w:id="997" w:name="_Ref41330575"/>
                        <w:bookmarkStart w:id="998" w:name="_Toc41335521"/>
                        <w:r>
                          <w:t xml:space="preserve">Ilustración </w:t>
                        </w:r>
                        <w:r>
                          <w:rPr>
                            <w:noProof/>
                          </w:rPr>
                          <w:fldChar w:fldCharType="begin"/>
                        </w:r>
                        <w:r>
                          <w:rPr>
                            <w:noProof/>
                          </w:rPr>
                          <w:instrText xml:space="preserve"> SEQ Ilustración \* ARABIC </w:instrText>
                        </w:r>
                        <w:r>
                          <w:rPr>
                            <w:noProof/>
                          </w:rPr>
                          <w:fldChar w:fldCharType="separate"/>
                        </w:r>
                        <w:r>
                          <w:rPr>
                            <w:noProof/>
                          </w:rPr>
                          <w:t>10</w:t>
                        </w:r>
                        <w:r>
                          <w:rPr>
                            <w:noProof/>
                          </w:rPr>
                          <w:fldChar w:fldCharType="end"/>
                        </w:r>
                        <w:bookmarkEnd w:id="997"/>
                        <w:r>
                          <w:t xml:space="preserve"> Bloque de paso de información</w:t>
                        </w:r>
                        <w:bookmarkEnd w:id="998"/>
                      </w:p>
                    </w:txbxContent>
                  </v:textbox>
                  <w10:wrap anchorx="margin"/>
                </v:shape>
              </w:pict>
            </mc:Fallback>
          </mc:AlternateContent>
        </w:r>
      </w:del>
    </w:p>
    <w:p w14:paraId="24AF877E" w14:textId="1B1530F4" w:rsidR="003F7328" w:rsidDel="006C1D81" w:rsidRDefault="003F7328" w:rsidP="003F7328">
      <w:pPr>
        <w:pStyle w:val="Prrafodelista"/>
        <w:numPr>
          <w:ilvl w:val="0"/>
          <w:numId w:val="19"/>
        </w:numPr>
        <w:spacing w:line="480" w:lineRule="auto"/>
        <w:rPr>
          <w:del w:id="999" w:author="Steven Ortiz" w:date="2020-07-03T19:05:00Z"/>
          <w:lang w:eastAsia="es-CO"/>
        </w:rPr>
      </w:pPr>
      <w:del w:id="1000" w:author="Steven Ortiz" w:date="2020-07-03T19:05:00Z">
        <w:r w:rsidDel="006C1D81">
          <w:rPr>
            <w:noProof/>
            <w:lang w:eastAsia="es-CO"/>
          </w:rPr>
          <mc:AlternateContent>
            <mc:Choice Requires="wps">
              <w:drawing>
                <wp:anchor distT="0" distB="0" distL="114300" distR="114300" simplePos="0" relativeHeight="251702272" behindDoc="0" locked="0" layoutInCell="1" allowOverlap="1" wp14:anchorId="24A6566D" wp14:editId="1C4E5324">
                  <wp:simplePos x="0" y="0"/>
                  <wp:positionH relativeFrom="column">
                    <wp:posOffset>1424940</wp:posOffset>
                  </wp:positionH>
                  <wp:positionV relativeFrom="paragraph">
                    <wp:posOffset>2607310</wp:posOffset>
                  </wp:positionV>
                  <wp:extent cx="2757805" cy="635"/>
                  <wp:effectExtent l="0" t="0" r="0" b="0"/>
                  <wp:wrapNone/>
                  <wp:docPr id="53" name="Cuadro de texto 53"/>
                  <wp:cNvGraphicFramePr/>
                  <a:graphic xmlns:a="http://schemas.openxmlformats.org/drawingml/2006/main">
                    <a:graphicData uri="http://schemas.microsoft.com/office/word/2010/wordprocessingShape">
                      <wps:wsp>
                        <wps:cNvSpPr txBox="1"/>
                        <wps:spPr>
                          <a:xfrm>
                            <a:off x="0" y="0"/>
                            <a:ext cx="2757805" cy="635"/>
                          </a:xfrm>
                          <a:prstGeom prst="rect">
                            <a:avLst/>
                          </a:prstGeom>
                          <a:solidFill>
                            <a:prstClr val="white"/>
                          </a:solidFill>
                          <a:ln>
                            <a:noFill/>
                          </a:ln>
                          <a:effectLst/>
                        </wps:spPr>
                        <wps:txbx>
                          <w:txbxContent>
                            <w:p w14:paraId="0C704FB2" w14:textId="77777777" w:rsidR="00A56FD1" w:rsidRPr="00C72E6E" w:rsidRDefault="00A56FD1" w:rsidP="003F7328">
                              <w:pPr>
                                <w:pStyle w:val="Descripcin"/>
                                <w:jc w:val="center"/>
                                <w:rPr>
                                  <w:noProof/>
                                  <w:sz w:val="24"/>
                                </w:rPr>
                              </w:pPr>
                              <w:bookmarkStart w:id="1001" w:name="_Ref41330657"/>
                              <w:bookmarkStart w:id="1002" w:name="_Toc41335522"/>
                              <w:r>
                                <w:t xml:space="preserve">Ilustración </w:t>
                              </w:r>
                              <w:r>
                                <w:rPr>
                                  <w:noProof/>
                                </w:rPr>
                                <w:fldChar w:fldCharType="begin"/>
                              </w:r>
                              <w:r>
                                <w:rPr>
                                  <w:noProof/>
                                </w:rPr>
                                <w:instrText xml:space="preserve"> SEQ Ilustración \* ARABIC </w:instrText>
                              </w:r>
                              <w:r>
                                <w:rPr>
                                  <w:noProof/>
                                </w:rPr>
                                <w:fldChar w:fldCharType="separate"/>
                              </w:r>
                              <w:r>
                                <w:rPr>
                                  <w:noProof/>
                                </w:rPr>
                                <w:t>11</w:t>
                              </w:r>
                              <w:r>
                                <w:rPr>
                                  <w:noProof/>
                                </w:rPr>
                                <w:fldChar w:fldCharType="end"/>
                              </w:r>
                              <w:bookmarkEnd w:id="1001"/>
                              <w:r>
                                <w:t xml:space="preserve"> Bloque de recibir información</w:t>
                              </w:r>
                              <w:bookmarkEnd w:id="10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A6566D" id="Cuadro de texto 53" o:spid="_x0000_s1044" type="#_x0000_t202" style="position:absolute;left:0;text-align:left;margin-left:112.2pt;margin-top:205.3pt;width:217.15pt;height:.0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" stroked="f">
                  <v:textbox style="mso-fit-shape-to-text:t" inset="0,0,0,0">
                    <w:txbxContent>
                      <w:p w14:paraId="0C704FB2" w14:textId="77777777" w:rsidR="00A56FD1" w:rsidRPr="00C72E6E" w:rsidRDefault="00A56FD1" w:rsidP="003F7328">
                        <w:pPr>
                          <w:pStyle w:val="Descripcin"/>
                          <w:jc w:val="center"/>
                          <w:rPr>
                            <w:noProof/>
                            <w:sz w:val="24"/>
                          </w:rPr>
                        </w:pPr>
                        <w:bookmarkStart w:id="1003" w:name="_Ref41330657"/>
                        <w:bookmarkStart w:id="1004" w:name="_Toc41335522"/>
                        <w:r>
                          <w:t xml:space="preserve">Ilustración </w:t>
                        </w:r>
                        <w:r>
                          <w:rPr>
                            <w:noProof/>
                          </w:rPr>
                          <w:fldChar w:fldCharType="begin"/>
                        </w:r>
                        <w:r>
                          <w:rPr>
                            <w:noProof/>
                          </w:rPr>
                          <w:instrText xml:space="preserve"> SEQ Ilustración \* ARABIC </w:instrText>
                        </w:r>
                        <w:r>
                          <w:rPr>
                            <w:noProof/>
                          </w:rPr>
                          <w:fldChar w:fldCharType="separate"/>
                        </w:r>
                        <w:r>
                          <w:rPr>
                            <w:noProof/>
                          </w:rPr>
                          <w:t>11</w:t>
                        </w:r>
                        <w:r>
                          <w:rPr>
                            <w:noProof/>
                          </w:rPr>
                          <w:fldChar w:fldCharType="end"/>
                        </w:r>
                        <w:bookmarkEnd w:id="1003"/>
                        <w:r>
                          <w:t xml:space="preserve"> Bloque de recibir información</w:t>
                        </w:r>
                        <w:bookmarkEnd w:id="1004"/>
                      </w:p>
                    </w:txbxContent>
                  </v:textbox>
                </v:shape>
              </w:pict>
            </mc:Fallback>
          </mc:AlternateContent>
        </w:r>
        <w:r w:rsidDel="006C1D81">
          <w:rPr>
            <w:noProof/>
            <w:lang w:eastAsia="es-CO"/>
          </w:rPr>
          <w:drawing>
            <wp:anchor distT="0" distB="0" distL="114300" distR="114300" simplePos="0" relativeHeight="251700224" behindDoc="0" locked="0" layoutInCell="1" allowOverlap="1" wp14:anchorId="03D840C2" wp14:editId="1A38FA31">
              <wp:simplePos x="0" y="0"/>
              <wp:positionH relativeFrom="margin">
                <wp:align>center</wp:align>
              </wp:positionH>
              <wp:positionV relativeFrom="paragraph">
                <wp:posOffset>1398156</wp:posOffset>
              </wp:positionV>
              <wp:extent cx="2757828" cy="1152525"/>
              <wp:effectExtent l="0" t="0" r="4445" b="0"/>
              <wp:wrapNone/>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extLst>
                          <a:ext uri="{28A0092B-C50C-407E-A947-70E740481C1C}">
                            <a14:useLocalDpi xmlns:a14="http://schemas.microsoft.com/office/drawing/2010/main" val="0"/>
                          </a:ext>
                        </a:extLst>
                      </a:blip>
                      <a:srcRect l="49559" t="77248" r="39070" b="14303"/>
                      <a:stretch/>
                    </pic:blipFill>
                    <pic:spPr bwMode="auto">
                      <a:xfrm>
                        <a:off x="0" y="0"/>
                        <a:ext cx="2757828" cy="11525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0D386E" w:rsidDel="006C1D81">
          <w:rPr>
            <w:lang w:eastAsia="es-CO"/>
          </w:rPr>
          <w:delText xml:space="preserve">Recibir información: Estos reciben información del tipo 1 o del tipo 2, y en su interior pueden realizar algún procesamiento final. En la </w:delText>
        </w:r>
        <w:r w:rsidDel="006C1D81">
          <w:rPr>
            <w:color w:val="FF0000"/>
            <w:lang w:eastAsia="es-CO"/>
          </w:rPr>
          <w:fldChar w:fldCharType="begin"/>
        </w:r>
        <w:r w:rsidDel="006C1D81">
          <w:rPr>
            <w:lang w:eastAsia="es-CO"/>
          </w:rPr>
          <w:delInstrText xml:space="preserve"> REF _Ref41330657 \h </w:delInstrText>
        </w:r>
        <w:r w:rsidDel="006C1D81">
          <w:rPr>
            <w:color w:val="FF0000"/>
            <w:lang w:eastAsia="es-CO"/>
          </w:rPr>
        </w:r>
        <w:r w:rsidDel="006C1D81">
          <w:rPr>
            <w:color w:val="FF0000"/>
            <w:lang w:eastAsia="es-CO"/>
          </w:rPr>
          <w:fldChar w:fldCharType="separate"/>
        </w:r>
        <w:r w:rsidDel="006C1D81">
          <w:delText xml:space="preserve">Ilustración </w:delText>
        </w:r>
        <w:r w:rsidDel="006C1D81">
          <w:rPr>
            <w:noProof/>
          </w:rPr>
          <w:delText>11</w:delText>
        </w:r>
        <w:r w:rsidDel="006C1D81">
          <w:rPr>
            <w:color w:val="FF0000"/>
            <w:lang w:eastAsia="es-CO"/>
          </w:rPr>
          <w:fldChar w:fldCharType="end"/>
        </w:r>
        <w:r w:rsidDel="006C1D81">
          <w:rPr>
            <w:color w:val="FF0000"/>
            <w:lang w:eastAsia="es-CO"/>
          </w:rPr>
          <w:delText xml:space="preserve"> </w:delText>
        </w:r>
        <w:r w:rsidRPr="000D386E" w:rsidDel="006C1D81">
          <w:rPr>
            <w:lang w:eastAsia="es-CO"/>
          </w:rPr>
          <w:delText>se puede observar la forma del bloque, por ejemplo, este bloque recibe información y la envía por el puerto serie.</w:delText>
        </w:r>
      </w:del>
    </w:p>
    <w:p w14:paraId="7CEDB5AD" w14:textId="1703CF51" w:rsidR="004F1734" w:rsidDel="006C1D81" w:rsidRDefault="004F1734" w:rsidP="00945007">
      <w:pPr>
        <w:tabs>
          <w:tab w:val="left" w:pos="142"/>
        </w:tabs>
        <w:spacing w:line="480" w:lineRule="auto"/>
        <w:ind w:left="0"/>
        <w:rPr>
          <w:del w:id="1005" w:author="Steven Ortiz" w:date="2020-07-03T19:05:00Z"/>
          <w:rFonts w:cs="Times New Roman"/>
          <w:szCs w:val="24"/>
        </w:rPr>
      </w:pPr>
    </w:p>
    <w:p w14:paraId="465FA3EF" w14:textId="083525A1" w:rsidR="004F1734" w:rsidDel="006C1D81" w:rsidRDefault="004F1734" w:rsidP="00945007">
      <w:pPr>
        <w:tabs>
          <w:tab w:val="left" w:pos="142"/>
        </w:tabs>
        <w:spacing w:line="480" w:lineRule="auto"/>
        <w:ind w:left="0"/>
        <w:rPr>
          <w:del w:id="1006" w:author="Steven Ortiz" w:date="2020-07-03T19:05:00Z"/>
          <w:rFonts w:cs="Times New Roman"/>
          <w:szCs w:val="24"/>
        </w:rPr>
      </w:pPr>
    </w:p>
    <w:p w14:paraId="5E20EBDA" w14:textId="79F144BC" w:rsidR="003F7328" w:rsidDel="006C1D81" w:rsidRDefault="003F7328" w:rsidP="00945007">
      <w:pPr>
        <w:tabs>
          <w:tab w:val="left" w:pos="142"/>
        </w:tabs>
        <w:spacing w:line="480" w:lineRule="auto"/>
        <w:ind w:left="0"/>
        <w:rPr>
          <w:del w:id="1007" w:author="Steven Ortiz" w:date="2020-07-03T19:05:00Z"/>
          <w:rFonts w:cs="Times New Roman"/>
          <w:szCs w:val="24"/>
        </w:rPr>
      </w:pPr>
    </w:p>
    <w:p w14:paraId="3004F6D8" w14:textId="04008234" w:rsidR="003F7328" w:rsidRPr="000D386E" w:rsidDel="006C1D81" w:rsidRDefault="003F7328" w:rsidP="003F7328">
      <w:pPr>
        <w:pStyle w:val="Prrafodelista"/>
        <w:numPr>
          <w:ilvl w:val="0"/>
          <w:numId w:val="19"/>
        </w:numPr>
        <w:spacing w:line="480" w:lineRule="auto"/>
        <w:rPr>
          <w:del w:id="1008" w:author="Steven Ortiz" w:date="2020-07-03T19:05:00Z"/>
          <w:lang w:eastAsia="es-CO"/>
        </w:rPr>
      </w:pPr>
      <w:del w:id="1009" w:author="Steven Ortiz" w:date="2020-07-03T19:05:00Z">
        <w:r w:rsidRPr="000D386E" w:rsidDel="006C1D81">
          <w:rPr>
            <w:lang w:eastAsia="es-CO"/>
          </w:rPr>
          <w:delText xml:space="preserve">Combinados: Estos pueden recibir información del tipo 1 y tipo 3, procesar esta información recibida y además de ello pueden pasar información o retornar algún valor de cualquier tipo. En la </w:delText>
        </w:r>
        <w:r w:rsidDel="006C1D81">
          <w:rPr>
            <w:color w:val="FF0000"/>
            <w:lang w:eastAsia="es-CO"/>
          </w:rPr>
          <w:fldChar w:fldCharType="begin"/>
        </w:r>
        <w:r w:rsidDel="006C1D81">
          <w:rPr>
            <w:lang w:eastAsia="es-CO"/>
          </w:rPr>
          <w:delInstrText xml:space="preserve"> REF _Ref41330742 \h </w:delInstrText>
        </w:r>
        <w:r w:rsidDel="006C1D81">
          <w:rPr>
            <w:color w:val="FF0000"/>
            <w:lang w:eastAsia="es-CO"/>
          </w:rPr>
        </w:r>
        <w:r w:rsidDel="006C1D81">
          <w:rPr>
            <w:color w:val="FF0000"/>
            <w:lang w:eastAsia="es-CO"/>
          </w:rPr>
          <w:fldChar w:fldCharType="separate"/>
        </w:r>
        <w:r w:rsidDel="006C1D81">
          <w:delText xml:space="preserve">Ilustración </w:delText>
        </w:r>
        <w:r w:rsidDel="006C1D81">
          <w:rPr>
            <w:noProof/>
          </w:rPr>
          <w:delText>12</w:delText>
        </w:r>
        <w:r w:rsidDel="006C1D81">
          <w:rPr>
            <w:color w:val="FF0000"/>
            <w:lang w:eastAsia="es-CO"/>
          </w:rPr>
          <w:fldChar w:fldCharType="end"/>
        </w:r>
        <w:r w:rsidDel="006C1D81">
          <w:rPr>
            <w:color w:val="FF0000"/>
            <w:lang w:eastAsia="es-CO"/>
          </w:rPr>
          <w:delText xml:space="preserve"> </w:delText>
        </w:r>
        <w:r w:rsidRPr="000D386E" w:rsidDel="006C1D81">
          <w:rPr>
            <w:lang w:eastAsia="es-CO"/>
          </w:rPr>
          <w:delText>se observa un bloque de función que analiza que el valor ingresado sea un número y retorna un valor booleano en caso de que este lo sea o no.</w:delText>
        </w:r>
      </w:del>
    </w:p>
    <w:p w14:paraId="497E7E7B" w14:textId="228FAD5B" w:rsidR="003F7328" w:rsidDel="006C1D81" w:rsidRDefault="003F7328" w:rsidP="00945007">
      <w:pPr>
        <w:tabs>
          <w:tab w:val="left" w:pos="142"/>
        </w:tabs>
        <w:spacing w:line="480" w:lineRule="auto"/>
        <w:ind w:left="0"/>
        <w:rPr>
          <w:del w:id="1010" w:author="Steven Ortiz" w:date="2020-07-03T19:05:00Z"/>
          <w:rFonts w:cs="Times New Roman"/>
          <w:szCs w:val="24"/>
        </w:rPr>
      </w:pPr>
    </w:p>
    <w:p w14:paraId="14C70F80" w14:textId="7C1F9912" w:rsidR="003F7328" w:rsidDel="006C1D81" w:rsidRDefault="003F7328" w:rsidP="00945007">
      <w:pPr>
        <w:tabs>
          <w:tab w:val="left" w:pos="142"/>
        </w:tabs>
        <w:spacing w:line="480" w:lineRule="auto"/>
        <w:ind w:left="0"/>
        <w:rPr>
          <w:del w:id="1011" w:author="Steven Ortiz" w:date="2020-07-03T19:05:00Z"/>
          <w:rFonts w:cs="Times New Roman"/>
          <w:szCs w:val="24"/>
        </w:rPr>
      </w:pPr>
      <w:del w:id="1012" w:author="Steven Ortiz" w:date="2020-07-03T19:05:00Z">
        <w:r w:rsidDel="006C1D81">
          <w:rPr>
            <w:noProof/>
            <w:lang w:eastAsia="es-CO"/>
          </w:rPr>
          <mc:AlternateContent>
            <mc:Choice Requires="wps">
              <w:drawing>
                <wp:anchor distT="0" distB="0" distL="114300" distR="114300" simplePos="0" relativeHeight="251706368" behindDoc="0" locked="0" layoutInCell="1" allowOverlap="1" wp14:anchorId="16E2E79F" wp14:editId="19DC6C9F">
                  <wp:simplePos x="0" y="0"/>
                  <wp:positionH relativeFrom="column">
                    <wp:posOffset>539115</wp:posOffset>
                  </wp:positionH>
                  <wp:positionV relativeFrom="paragraph">
                    <wp:posOffset>1581785</wp:posOffset>
                  </wp:positionV>
                  <wp:extent cx="4526915" cy="635"/>
                  <wp:effectExtent l="0" t="0" r="0" b="0"/>
                  <wp:wrapNone/>
                  <wp:docPr id="54" name="Cuadro de texto 54"/>
                  <wp:cNvGraphicFramePr/>
                  <a:graphic xmlns:a="http://schemas.openxmlformats.org/drawingml/2006/main">
                    <a:graphicData uri="http://schemas.microsoft.com/office/word/2010/wordprocessingShape">
                      <wps:wsp>
                        <wps:cNvSpPr txBox="1"/>
                        <wps:spPr>
                          <a:xfrm>
                            <a:off x="0" y="0"/>
                            <a:ext cx="4526915" cy="635"/>
                          </a:xfrm>
                          <a:prstGeom prst="rect">
                            <a:avLst/>
                          </a:prstGeom>
                          <a:solidFill>
                            <a:prstClr val="white"/>
                          </a:solidFill>
                          <a:ln>
                            <a:noFill/>
                          </a:ln>
                          <a:effectLst/>
                        </wps:spPr>
                        <wps:txbx>
                          <w:txbxContent>
                            <w:p w14:paraId="7096F872" w14:textId="77777777" w:rsidR="00A56FD1" w:rsidRPr="00880AD1" w:rsidRDefault="00A56FD1" w:rsidP="003F7328">
                              <w:pPr>
                                <w:pStyle w:val="Descripcin"/>
                                <w:jc w:val="center"/>
                                <w:rPr>
                                  <w:noProof/>
                                  <w:sz w:val="24"/>
                                </w:rPr>
                              </w:pPr>
                              <w:bookmarkStart w:id="1013" w:name="_Ref41330742"/>
                              <w:bookmarkStart w:id="1014" w:name="_Toc41335523"/>
                              <w:r>
                                <w:t xml:space="preserve">Ilustración </w:t>
                              </w:r>
                              <w:r>
                                <w:rPr>
                                  <w:noProof/>
                                </w:rPr>
                                <w:fldChar w:fldCharType="begin"/>
                              </w:r>
                              <w:r>
                                <w:rPr>
                                  <w:noProof/>
                                </w:rPr>
                                <w:instrText xml:space="preserve"> SEQ Ilustración \* ARABIC </w:instrText>
                              </w:r>
                              <w:r>
                                <w:rPr>
                                  <w:noProof/>
                                </w:rPr>
                                <w:fldChar w:fldCharType="separate"/>
                              </w:r>
                              <w:r>
                                <w:rPr>
                                  <w:noProof/>
                                </w:rPr>
                                <w:t>12</w:t>
                              </w:r>
                              <w:r>
                                <w:rPr>
                                  <w:noProof/>
                                </w:rPr>
                                <w:fldChar w:fldCharType="end"/>
                              </w:r>
                              <w:bookmarkEnd w:id="1013"/>
                              <w:r>
                                <w:t xml:space="preserve"> Bloque Combinado</w:t>
                              </w:r>
                              <w:bookmarkEnd w:id="10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E2E79F" id="Cuadro de texto 54" o:spid="_x0000_s1045" type="#_x0000_t202" style="position:absolute;left:0;text-align:left;margin-left:42.45pt;margin-top:124.55pt;width:356.45pt;height:.0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" stroked="f">
                  <v:textbox style="mso-fit-shape-to-text:t" inset="0,0,0,0">
                    <w:txbxContent>
                      <w:p w14:paraId="7096F872" w14:textId="77777777" w:rsidR="00A56FD1" w:rsidRPr="00880AD1" w:rsidRDefault="00A56FD1" w:rsidP="003F7328">
                        <w:pPr>
                          <w:pStyle w:val="Descripcin"/>
                          <w:jc w:val="center"/>
                          <w:rPr>
                            <w:noProof/>
                            <w:sz w:val="24"/>
                          </w:rPr>
                        </w:pPr>
                        <w:bookmarkStart w:id="1015" w:name="_Ref41330742"/>
                        <w:bookmarkStart w:id="1016" w:name="_Toc41335523"/>
                        <w:r>
                          <w:t xml:space="preserve">Ilustración </w:t>
                        </w:r>
                        <w:r>
                          <w:rPr>
                            <w:noProof/>
                          </w:rPr>
                          <w:fldChar w:fldCharType="begin"/>
                        </w:r>
                        <w:r>
                          <w:rPr>
                            <w:noProof/>
                          </w:rPr>
                          <w:instrText xml:space="preserve"> SEQ Ilustración \* ARABIC </w:instrText>
                        </w:r>
                        <w:r>
                          <w:rPr>
                            <w:noProof/>
                          </w:rPr>
                          <w:fldChar w:fldCharType="separate"/>
                        </w:r>
                        <w:r>
                          <w:rPr>
                            <w:noProof/>
                          </w:rPr>
                          <w:t>12</w:t>
                        </w:r>
                        <w:r>
                          <w:rPr>
                            <w:noProof/>
                          </w:rPr>
                          <w:fldChar w:fldCharType="end"/>
                        </w:r>
                        <w:bookmarkEnd w:id="1015"/>
                        <w:r>
                          <w:t xml:space="preserve"> Bloque Combinado</w:t>
                        </w:r>
                        <w:bookmarkEnd w:id="1016"/>
                      </w:p>
                    </w:txbxContent>
                  </v:textbox>
                </v:shape>
              </w:pict>
            </mc:Fallback>
          </mc:AlternateContent>
        </w:r>
        <w:r w:rsidDel="006C1D81">
          <w:rPr>
            <w:noProof/>
            <w:lang w:eastAsia="es-CO"/>
          </w:rPr>
          <w:drawing>
            <wp:anchor distT="0" distB="0" distL="114300" distR="114300" simplePos="0" relativeHeight="251704320" behindDoc="0" locked="0" layoutInCell="1" allowOverlap="1" wp14:anchorId="383FC988" wp14:editId="022341F9">
              <wp:simplePos x="0" y="0"/>
              <wp:positionH relativeFrom="margin">
                <wp:align>center</wp:align>
              </wp:positionH>
              <wp:positionV relativeFrom="paragraph">
                <wp:posOffset>200981</wp:posOffset>
              </wp:positionV>
              <wp:extent cx="4527140" cy="1323975"/>
              <wp:effectExtent l="0" t="0" r="6985" b="0"/>
              <wp:wrapNone/>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extLst>
                          <a:ext uri="{28A0092B-C50C-407E-A947-70E740481C1C}">
                            <a14:useLocalDpi xmlns:a14="http://schemas.microsoft.com/office/drawing/2010/main" val="0"/>
                          </a:ext>
                        </a:extLst>
                      </a:blip>
                      <a:srcRect l="49729" t="76645" r="32281" b="14001"/>
                      <a:stretch/>
                    </pic:blipFill>
                    <pic:spPr bwMode="auto">
                      <a:xfrm>
                        <a:off x="0" y="0"/>
                        <a:ext cx="4527140" cy="13239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del>
    </w:p>
    <w:p w14:paraId="33AA5AAC" w14:textId="085F39B2" w:rsidR="003F7328" w:rsidDel="006C1D81" w:rsidRDefault="003F7328" w:rsidP="00945007">
      <w:pPr>
        <w:tabs>
          <w:tab w:val="left" w:pos="142"/>
        </w:tabs>
        <w:spacing w:line="480" w:lineRule="auto"/>
        <w:ind w:left="0"/>
        <w:rPr>
          <w:del w:id="1017" w:author="Steven Ortiz" w:date="2020-07-03T19:05:00Z"/>
          <w:rFonts w:cs="Times New Roman"/>
          <w:szCs w:val="24"/>
        </w:rPr>
      </w:pPr>
    </w:p>
    <w:p w14:paraId="296542AA" w14:textId="48351ECE" w:rsidR="003F7328" w:rsidDel="006C1D81" w:rsidRDefault="003F7328" w:rsidP="00945007">
      <w:pPr>
        <w:tabs>
          <w:tab w:val="left" w:pos="142"/>
        </w:tabs>
        <w:spacing w:line="480" w:lineRule="auto"/>
        <w:ind w:left="0"/>
        <w:rPr>
          <w:del w:id="1018" w:author="Steven Ortiz" w:date="2020-07-03T19:05:00Z"/>
          <w:rFonts w:cs="Times New Roman"/>
          <w:szCs w:val="24"/>
        </w:rPr>
      </w:pPr>
    </w:p>
    <w:p w14:paraId="2CBB46DB" w14:textId="38EBA711" w:rsidR="003F7328" w:rsidDel="006C1D81" w:rsidRDefault="003F7328" w:rsidP="00945007">
      <w:pPr>
        <w:tabs>
          <w:tab w:val="left" w:pos="142"/>
        </w:tabs>
        <w:spacing w:line="480" w:lineRule="auto"/>
        <w:ind w:left="0"/>
        <w:rPr>
          <w:del w:id="1019" w:author="Steven Ortiz" w:date="2020-07-03T19:05:00Z"/>
          <w:rFonts w:cs="Times New Roman"/>
          <w:szCs w:val="24"/>
        </w:rPr>
      </w:pPr>
    </w:p>
    <w:p w14:paraId="279A03E5" w14:textId="373EAE26" w:rsidR="003F7328" w:rsidRPr="000D386E" w:rsidDel="006C1D81" w:rsidRDefault="003F7328" w:rsidP="003F7328">
      <w:pPr>
        <w:pStyle w:val="Prrafodelista"/>
        <w:numPr>
          <w:ilvl w:val="0"/>
          <w:numId w:val="19"/>
        </w:numPr>
        <w:spacing w:line="480" w:lineRule="auto"/>
        <w:rPr>
          <w:del w:id="1020" w:author="Steven Ortiz" w:date="2020-07-03T19:05:00Z"/>
          <w:lang w:eastAsia="es-CO"/>
        </w:rPr>
      </w:pPr>
      <w:del w:id="1021" w:author="Steven Ortiz" w:date="2020-07-03T19:05:00Z">
        <w:r w:rsidDel="006C1D81">
          <w:rPr>
            <w:noProof/>
            <w:lang w:eastAsia="es-CO"/>
          </w:rPr>
          <mc:AlternateContent>
            <mc:Choice Requires="wps">
              <w:drawing>
                <wp:anchor distT="0" distB="0" distL="114300" distR="114300" simplePos="0" relativeHeight="251710464" behindDoc="0" locked="0" layoutInCell="1" allowOverlap="1" wp14:anchorId="1DA69F96" wp14:editId="1C4504D4">
                  <wp:simplePos x="0" y="0"/>
                  <wp:positionH relativeFrom="column">
                    <wp:posOffset>1029970</wp:posOffset>
                  </wp:positionH>
                  <wp:positionV relativeFrom="paragraph">
                    <wp:posOffset>3749675</wp:posOffset>
                  </wp:positionV>
                  <wp:extent cx="3552825" cy="635"/>
                  <wp:effectExtent l="0" t="0" r="0" b="0"/>
                  <wp:wrapNone/>
                  <wp:docPr id="55" name="Cuadro de texto 55"/>
                  <wp:cNvGraphicFramePr/>
                  <a:graphic xmlns:a="http://schemas.openxmlformats.org/drawingml/2006/main">
                    <a:graphicData uri="http://schemas.microsoft.com/office/word/2010/wordprocessingShape">
                      <wps:wsp>
                        <wps:cNvSpPr txBox="1"/>
                        <wps:spPr>
                          <a:xfrm>
                            <a:off x="0" y="0"/>
                            <a:ext cx="3552825" cy="635"/>
                          </a:xfrm>
                          <a:prstGeom prst="rect">
                            <a:avLst/>
                          </a:prstGeom>
                          <a:solidFill>
                            <a:prstClr val="white"/>
                          </a:solidFill>
                          <a:ln>
                            <a:noFill/>
                          </a:ln>
                          <a:effectLst/>
                        </wps:spPr>
                        <wps:txbx>
                          <w:txbxContent>
                            <w:p w14:paraId="4D6C93C4" w14:textId="77777777" w:rsidR="00A56FD1" w:rsidRPr="008753DE" w:rsidRDefault="00A56FD1" w:rsidP="003F7328">
                              <w:pPr>
                                <w:pStyle w:val="Descripcin"/>
                                <w:jc w:val="center"/>
                                <w:rPr>
                                  <w:noProof/>
                                  <w:sz w:val="24"/>
                                </w:rPr>
                              </w:pPr>
                              <w:bookmarkStart w:id="1022" w:name="_Ref41330815"/>
                              <w:bookmarkStart w:id="1023" w:name="_Toc41335524"/>
                              <w:r>
                                <w:t xml:space="preserve">Ilustración </w:t>
                              </w:r>
                              <w:r>
                                <w:rPr>
                                  <w:noProof/>
                                </w:rPr>
                                <w:fldChar w:fldCharType="begin"/>
                              </w:r>
                              <w:r>
                                <w:rPr>
                                  <w:noProof/>
                                </w:rPr>
                                <w:instrText xml:space="preserve"> SEQ Ilustración \* ARABIC </w:instrText>
                              </w:r>
                              <w:r>
                                <w:rPr>
                                  <w:noProof/>
                                </w:rPr>
                                <w:fldChar w:fldCharType="separate"/>
                              </w:r>
                              <w:r>
                                <w:rPr>
                                  <w:noProof/>
                                </w:rPr>
                                <w:t>13</w:t>
                              </w:r>
                              <w:r>
                                <w:rPr>
                                  <w:noProof/>
                                </w:rPr>
                                <w:fldChar w:fldCharType="end"/>
                              </w:r>
                              <w:bookmarkEnd w:id="1022"/>
                              <w:r>
                                <w:t xml:space="preserve"> Bloque tipo condicional, bucle y función</w:t>
                              </w:r>
                              <w:bookmarkEnd w:id="10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A69F96" id="Cuadro de texto 55" o:spid="_x0000_s1046" type="#_x0000_t202" style="position:absolute;left:0;text-align:left;margin-left:81.1pt;margin-top:295.25pt;width:279.75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" stroked="f">
                  <v:textbox style="mso-fit-shape-to-text:t" inset="0,0,0,0">
                    <w:txbxContent>
                      <w:p w14:paraId="4D6C93C4" w14:textId="77777777" w:rsidR="00A56FD1" w:rsidRPr="008753DE" w:rsidRDefault="00A56FD1" w:rsidP="003F7328">
                        <w:pPr>
                          <w:pStyle w:val="Descripcin"/>
                          <w:jc w:val="center"/>
                          <w:rPr>
                            <w:noProof/>
                            <w:sz w:val="24"/>
                          </w:rPr>
                        </w:pPr>
                        <w:bookmarkStart w:id="1024" w:name="_Ref41330815"/>
                        <w:bookmarkStart w:id="1025" w:name="_Toc41335524"/>
                        <w:r>
                          <w:t xml:space="preserve">Ilustración </w:t>
                        </w:r>
                        <w:r>
                          <w:rPr>
                            <w:noProof/>
                          </w:rPr>
                          <w:fldChar w:fldCharType="begin"/>
                        </w:r>
                        <w:r>
                          <w:rPr>
                            <w:noProof/>
                          </w:rPr>
                          <w:instrText xml:space="preserve"> SEQ Ilustración \* ARABIC </w:instrText>
                        </w:r>
                        <w:r>
                          <w:rPr>
                            <w:noProof/>
                          </w:rPr>
                          <w:fldChar w:fldCharType="separate"/>
                        </w:r>
                        <w:r>
                          <w:rPr>
                            <w:noProof/>
                          </w:rPr>
                          <w:t>13</w:t>
                        </w:r>
                        <w:r>
                          <w:rPr>
                            <w:noProof/>
                          </w:rPr>
                          <w:fldChar w:fldCharType="end"/>
                        </w:r>
                        <w:bookmarkEnd w:id="1024"/>
                        <w:r>
                          <w:t xml:space="preserve"> Bloque tipo condicional, bucle y función</w:t>
                        </w:r>
                        <w:bookmarkEnd w:id="1025"/>
                      </w:p>
                    </w:txbxContent>
                  </v:textbox>
                </v:shape>
              </w:pict>
            </mc:Fallback>
          </mc:AlternateContent>
        </w:r>
        <w:r w:rsidDel="006C1D81">
          <w:rPr>
            <w:noProof/>
            <w:lang w:eastAsia="es-CO"/>
          </w:rPr>
          <w:drawing>
            <wp:anchor distT="0" distB="0" distL="114300" distR="114300" simplePos="0" relativeHeight="251708416" behindDoc="0" locked="0" layoutInCell="1" allowOverlap="1" wp14:anchorId="1ED70080" wp14:editId="393AECEA">
              <wp:simplePos x="0" y="0"/>
              <wp:positionH relativeFrom="margin">
                <wp:align>center</wp:align>
              </wp:positionH>
              <wp:positionV relativeFrom="paragraph">
                <wp:posOffset>1491615</wp:posOffset>
              </wp:positionV>
              <wp:extent cx="3552825" cy="2201207"/>
              <wp:effectExtent l="0" t="0" r="0" b="8890"/>
              <wp:wrapNone/>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extLst>
                          <a:ext uri="{28A0092B-C50C-407E-A947-70E740481C1C}">
                            <a14:useLocalDpi xmlns:a14="http://schemas.microsoft.com/office/drawing/2010/main" val="0"/>
                          </a:ext>
                        </a:extLst>
                      </a:blip>
                      <a:srcRect l="49559" t="77550" r="34826" b="5250"/>
                      <a:stretch/>
                    </pic:blipFill>
                    <pic:spPr bwMode="auto">
                      <a:xfrm>
                        <a:off x="0" y="0"/>
                        <a:ext cx="3552825" cy="220120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0D386E" w:rsidDel="006C1D81">
          <w:rPr>
            <w:lang w:eastAsia="es-CO"/>
          </w:rPr>
          <w:delText xml:space="preserve">Condicionales, bucles y funciones: estos pueden evaluar alguna condición y realizar algunas acciones en específico, tales como repetir algún código, contener funciones entre otras. En la </w:delText>
        </w:r>
        <w:r w:rsidDel="006C1D81">
          <w:rPr>
            <w:color w:val="FF0000"/>
            <w:lang w:eastAsia="es-CO"/>
          </w:rPr>
          <w:fldChar w:fldCharType="begin"/>
        </w:r>
        <w:r w:rsidDel="006C1D81">
          <w:rPr>
            <w:lang w:eastAsia="es-CO"/>
          </w:rPr>
          <w:delInstrText xml:space="preserve"> REF _Ref41330815 \h </w:delInstrText>
        </w:r>
        <w:r w:rsidDel="006C1D81">
          <w:rPr>
            <w:color w:val="FF0000"/>
            <w:lang w:eastAsia="es-CO"/>
          </w:rPr>
        </w:r>
        <w:r w:rsidDel="006C1D81">
          <w:rPr>
            <w:color w:val="FF0000"/>
            <w:lang w:eastAsia="es-CO"/>
          </w:rPr>
          <w:fldChar w:fldCharType="separate"/>
        </w:r>
        <w:r w:rsidDel="006C1D81">
          <w:delText xml:space="preserve">Ilustración </w:delText>
        </w:r>
        <w:r w:rsidDel="006C1D81">
          <w:rPr>
            <w:noProof/>
          </w:rPr>
          <w:delText>13</w:delText>
        </w:r>
        <w:r w:rsidDel="006C1D81">
          <w:rPr>
            <w:color w:val="FF0000"/>
            <w:lang w:eastAsia="es-CO"/>
          </w:rPr>
          <w:fldChar w:fldCharType="end"/>
        </w:r>
        <w:r w:rsidDel="006C1D81">
          <w:rPr>
            <w:color w:val="FF0000"/>
            <w:lang w:eastAsia="es-CO"/>
          </w:rPr>
          <w:delText xml:space="preserve"> </w:delText>
        </w:r>
        <w:r w:rsidRPr="000D386E" w:rsidDel="006C1D81">
          <w:rPr>
            <w:lang w:eastAsia="es-CO"/>
          </w:rPr>
          <w:delText xml:space="preserve">se presenta un bloque de tipo función que puede contener en su interior otros bloques. </w:delText>
        </w:r>
      </w:del>
    </w:p>
    <w:p w14:paraId="5A9434D7" w14:textId="7AABB8A6" w:rsidR="003F7328" w:rsidDel="006C1D81" w:rsidRDefault="003F7328" w:rsidP="00945007">
      <w:pPr>
        <w:tabs>
          <w:tab w:val="left" w:pos="142"/>
        </w:tabs>
        <w:spacing w:line="480" w:lineRule="auto"/>
        <w:ind w:left="0"/>
        <w:rPr>
          <w:del w:id="1026" w:author="Steven Ortiz" w:date="2020-07-03T19:05:00Z"/>
          <w:rFonts w:cs="Times New Roman"/>
          <w:szCs w:val="24"/>
        </w:rPr>
      </w:pPr>
    </w:p>
    <w:p w14:paraId="02BC1558" w14:textId="28D7B822" w:rsidR="003F7328" w:rsidDel="006C1D81" w:rsidRDefault="003F7328" w:rsidP="00945007">
      <w:pPr>
        <w:tabs>
          <w:tab w:val="left" w:pos="142"/>
        </w:tabs>
        <w:spacing w:line="480" w:lineRule="auto"/>
        <w:ind w:left="0"/>
        <w:rPr>
          <w:del w:id="1027" w:author="Steven Ortiz" w:date="2020-07-03T19:05:00Z"/>
          <w:rFonts w:cs="Times New Roman"/>
          <w:szCs w:val="24"/>
        </w:rPr>
      </w:pPr>
    </w:p>
    <w:p w14:paraId="048B8067" w14:textId="76BFC5B1" w:rsidR="003F7328" w:rsidDel="006C1D81" w:rsidRDefault="003F7328" w:rsidP="00945007">
      <w:pPr>
        <w:tabs>
          <w:tab w:val="left" w:pos="142"/>
        </w:tabs>
        <w:spacing w:line="480" w:lineRule="auto"/>
        <w:ind w:left="0"/>
        <w:rPr>
          <w:del w:id="1028" w:author="Steven Ortiz" w:date="2020-07-03T19:05:00Z"/>
          <w:rFonts w:cs="Times New Roman"/>
          <w:szCs w:val="24"/>
        </w:rPr>
      </w:pPr>
    </w:p>
    <w:p w14:paraId="76C9A212" w14:textId="3610133C" w:rsidR="003F7328" w:rsidDel="006C1D81" w:rsidRDefault="003F7328" w:rsidP="00945007">
      <w:pPr>
        <w:tabs>
          <w:tab w:val="left" w:pos="142"/>
        </w:tabs>
        <w:spacing w:line="480" w:lineRule="auto"/>
        <w:ind w:left="0"/>
        <w:rPr>
          <w:del w:id="1029" w:author="Steven Ortiz" w:date="2020-07-03T19:05:00Z"/>
          <w:rFonts w:cs="Times New Roman"/>
          <w:szCs w:val="24"/>
        </w:rPr>
      </w:pPr>
    </w:p>
    <w:p w14:paraId="305B7548" w14:textId="21BEA90F" w:rsidR="003F7328" w:rsidDel="006C1D81" w:rsidRDefault="003F7328" w:rsidP="00945007">
      <w:pPr>
        <w:tabs>
          <w:tab w:val="left" w:pos="142"/>
        </w:tabs>
        <w:spacing w:line="480" w:lineRule="auto"/>
        <w:ind w:left="0"/>
        <w:rPr>
          <w:del w:id="1030" w:author="Steven Ortiz" w:date="2020-07-03T19:05:00Z"/>
          <w:rFonts w:cs="Times New Roman"/>
          <w:szCs w:val="24"/>
        </w:rPr>
      </w:pPr>
    </w:p>
    <w:p w14:paraId="3FAF1350" w14:textId="2A686A22" w:rsidR="003F7328" w:rsidDel="006C1D81" w:rsidRDefault="003F7328" w:rsidP="00945007">
      <w:pPr>
        <w:tabs>
          <w:tab w:val="left" w:pos="142"/>
        </w:tabs>
        <w:spacing w:line="480" w:lineRule="auto"/>
        <w:ind w:left="0"/>
        <w:rPr>
          <w:del w:id="1031" w:author="Steven Ortiz" w:date="2020-07-03T19:05:00Z"/>
          <w:rFonts w:cs="Times New Roman"/>
          <w:szCs w:val="24"/>
        </w:rPr>
      </w:pPr>
    </w:p>
    <w:p w14:paraId="3A84BAD5" w14:textId="12551264" w:rsidR="003F7328" w:rsidDel="006C1D81" w:rsidRDefault="003F7328" w:rsidP="003F7328">
      <w:pPr>
        <w:pStyle w:val="Ttulo3"/>
        <w:rPr>
          <w:del w:id="1032" w:author="Steven Ortiz" w:date="2020-07-03T19:05:00Z"/>
          <w:lang w:eastAsia="es-CO"/>
        </w:rPr>
      </w:pPr>
      <w:bookmarkStart w:id="1033" w:name="_Toc41335661"/>
      <w:del w:id="1034" w:author="Steven Ortiz" w:date="2020-07-03T19:05:00Z">
        <w:r w:rsidRPr="00894C80" w:rsidDel="006C1D81">
          <w:rPr>
            <w:lang w:eastAsia="es-CO"/>
          </w:rPr>
          <w:delText>Programación</w:delText>
        </w:r>
        <w:bookmarkEnd w:id="1033"/>
      </w:del>
    </w:p>
    <w:p w14:paraId="11003DE5" w14:textId="700D65B0" w:rsidR="003F7328" w:rsidDel="006C1D81" w:rsidRDefault="003F7328" w:rsidP="003F7328">
      <w:pPr>
        <w:pStyle w:val="Sinespaciado"/>
        <w:spacing w:line="480" w:lineRule="auto"/>
        <w:rPr>
          <w:del w:id="1035" w:author="Steven Ortiz" w:date="2020-07-03T19:05:00Z"/>
          <w:color w:val="FF0000"/>
          <w:lang w:eastAsia="es-CO"/>
        </w:rPr>
      </w:pPr>
      <w:del w:id="1036" w:author="Steven Ortiz" w:date="2020-07-03T19:05:00Z">
        <w:r w:rsidRPr="00894C80" w:rsidDel="006C1D81">
          <w:rPr>
            <w:lang w:eastAsia="es-CO"/>
          </w:rPr>
          <w:delText xml:space="preserve">Primero se crea un archivo JavaScript y en este se ingresa la definición del bloque que Blockly Developer Tools genera, como se aprecia en la </w:delText>
        </w:r>
        <w:r w:rsidR="00223895" w:rsidDel="006C1D81">
          <w:rPr>
            <w:lang w:eastAsia="es-CO"/>
          </w:rPr>
          <w:fldChar w:fldCharType="begin"/>
        </w:r>
        <w:r w:rsidR="00223895" w:rsidDel="006C1D81">
          <w:rPr>
            <w:lang w:eastAsia="es-CO"/>
          </w:rPr>
          <w:delInstrText xml:space="preserve"> REF _Ref41331237 \h </w:delInstrText>
        </w:r>
        <w:r w:rsidR="00223895" w:rsidDel="006C1D81">
          <w:rPr>
            <w:lang w:eastAsia="es-CO"/>
          </w:rPr>
        </w:r>
        <w:r w:rsidR="00223895" w:rsidDel="006C1D81">
          <w:rPr>
            <w:lang w:eastAsia="es-CO"/>
          </w:rPr>
          <w:fldChar w:fldCharType="separate"/>
        </w:r>
        <w:r w:rsidR="00223895" w:rsidDel="006C1D81">
          <w:delText xml:space="preserve">Ilustración </w:delText>
        </w:r>
        <w:r w:rsidR="00223895" w:rsidDel="006C1D81">
          <w:rPr>
            <w:noProof/>
          </w:rPr>
          <w:delText>14</w:delText>
        </w:r>
        <w:r w:rsidR="00223895" w:rsidDel="006C1D81">
          <w:rPr>
            <w:lang w:eastAsia="es-CO"/>
          </w:rPr>
          <w:fldChar w:fldCharType="end"/>
        </w:r>
        <w:r w:rsidR="00223895" w:rsidDel="006C1D81">
          <w:rPr>
            <w:lang w:eastAsia="es-CO"/>
          </w:rPr>
          <w:delText>.</w:delText>
        </w:r>
      </w:del>
    </w:p>
    <w:p w14:paraId="51533CBA" w14:textId="4D0314D0" w:rsidR="003F7328" w:rsidDel="006C1D81" w:rsidRDefault="003F7328" w:rsidP="00945007">
      <w:pPr>
        <w:tabs>
          <w:tab w:val="left" w:pos="142"/>
        </w:tabs>
        <w:spacing w:line="480" w:lineRule="auto"/>
        <w:ind w:left="0"/>
        <w:rPr>
          <w:del w:id="1037" w:author="Steven Ortiz" w:date="2020-07-03T19:05:00Z"/>
          <w:rFonts w:cs="Times New Roman"/>
          <w:szCs w:val="24"/>
        </w:rPr>
      </w:pPr>
    </w:p>
    <w:p w14:paraId="014D90CD" w14:textId="0A423D6B" w:rsidR="003F7328" w:rsidDel="006C1D81" w:rsidRDefault="003F7328" w:rsidP="00945007">
      <w:pPr>
        <w:tabs>
          <w:tab w:val="left" w:pos="142"/>
        </w:tabs>
        <w:spacing w:line="480" w:lineRule="auto"/>
        <w:ind w:left="0"/>
        <w:rPr>
          <w:del w:id="1038" w:author="Steven Ortiz" w:date="2020-07-03T19:05:00Z"/>
          <w:rFonts w:cs="Times New Roman"/>
          <w:szCs w:val="24"/>
        </w:rPr>
      </w:pPr>
    </w:p>
    <w:p w14:paraId="17B8CB29" w14:textId="2A3ADAC9" w:rsidR="003F7328" w:rsidDel="006C1D81" w:rsidRDefault="003F7328" w:rsidP="00945007">
      <w:pPr>
        <w:tabs>
          <w:tab w:val="left" w:pos="142"/>
        </w:tabs>
        <w:spacing w:line="480" w:lineRule="auto"/>
        <w:ind w:left="0"/>
        <w:rPr>
          <w:del w:id="1039" w:author="Steven Ortiz" w:date="2020-07-03T19:05:00Z"/>
          <w:rFonts w:cs="Times New Roman"/>
          <w:szCs w:val="24"/>
        </w:rPr>
      </w:pPr>
    </w:p>
    <w:p w14:paraId="2756B0B3" w14:textId="465E87FA" w:rsidR="003F7328" w:rsidDel="006C1D81" w:rsidRDefault="00223895" w:rsidP="00945007">
      <w:pPr>
        <w:tabs>
          <w:tab w:val="left" w:pos="142"/>
        </w:tabs>
        <w:spacing w:line="480" w:lineRule="auto"/>
        <w:ind w:left="0"/>
        <w:rPr>
          <w:del w:id="1040" w:author="Steven Ortiz" w:date="2020-07-03T19:05:00Z"/>
          <w:rFonts w:cs="Times New Roman"/>
          <w:szCs w:val="24"/>
        </w:rPr>
      </w:pPr>
      <w:del w:id="1041" w:author="Steven Ortiz" w:date="2020-07-03T19:05:00Z">
        <w:r w:rsidDel="006C1D81">
          <w:rPr>
            <w:noProof/>
            <w:lang w:eastAsia="es-CO"/>
          </w:rPr>
          <mc:AlternateContent>
            <mc:Choice Requires="wps">
              <w:drawing>
                <wp:anchor distT="0" distB="0" distL="114300" distR="114300" simplePos="0" relativeHeight="251714560" behindDoc="0" locked="0" layoutInCell="1" allowOverlap="1" wp14:anchorId="249FB29D" wp14:editId="1D93F034">
                  <wp:simplePos x="0" y="0"/>
                  <wp:positionH relativeFrom="column">
                    <wp:posOffset>1205865</wp:posOffset>
                  </wp:positionH>
                  <wp:positionV relativeFrom="paragraph">
                    <wp:posOffset>3216275</wp:posOffset>
                  </wp:positionV>
                  <wp:extent cx="3190875" cy="635"/>
                  <wp:effectExtent l="0" t="0" r="0" b="0"/>
                  <wp:wrapNone/>
                  <wp:docPr id="56" name="Cuadro de texto 56"/>
                  <wp:cNvGraphicFramePr/>
                  <a:graphic xmlns:a="http://schemas.openxmlformats.org/drawingml/2006/main">
                    <a:graphicData uri="http://schemas.microsoft.com/office/word/2010/wordprocessingShape">
                      <wps:wsp>
                        <wps:cNvSpPr txBox="1"/>
                        <wps:spPr>
                          <a:xfrm>
                            <a:off x="0" y="0"/>
                            <a:ext cx="3190875" cy="635"/>
                          </a:xfrm>
                          <a:prstGeom prst="rect">
                            <a:avLst/>
                          </a:prstGeom>
                          <a:solidFill>
                            <a:prstClr val="white"/>
                          </a:solidFill>
                          <a:ln>
                            <a:noFill/>
                          </a:ln>
                          <a:effectLst/>
                        </wps:spPr>
                        <wps:txbx>
                          <w:txbxContent>
                            <w:p w14:paraId="5EFA8826" w14:textId="77777777" w:rsidR="00A56FD1" w:rsidRPr="002370B0" w:rsidRDefault="00A56FD1" w:rsidP="00223895">
                              <w:pPr>
                                <w:pStyle w:val="Descripcin"/>
                                <w:jc w:val="center"/>
                                <w:rPr>
                                  <w:noProof/>
                                  <w:sz w:val="24"/>
                                </w:rPr>
                              </w:pPr>
                              <w:bookmarkStart w:id="1042" w:name="_Ref41331237"/>
                              <w:bookmarkStart w:id="1043" w:name="_Toc41335525"/>
                              <w:r>
                                <w:t xml:space="preserve">Ilustración </w:t>
                              </w:r>
                              <w:r>
                                <w:rPr>
                                  <w:noProof/>
                                </w:rPr>
                                <w:fldChar w:fldCharType="begin"/>
                              </w:r>
                              <w:r>
                                <w:rPr>
                                  <w:noProof/>
                                </w:rPr>
                                <w:instrText xml:space="preserve"> SEQ Ilustración \* ARABIC </w:instrText>
                              </w:r>
                              <w:r>
                                <w:rPr>
                                  <w:noProof/>
                                </w:rPr>
                                <w:fldChar w:fldCharType="separate"/>
                              </w:r>
                              <w:r>
                                <w:rPr>
                                  <w:noProof/>
                                </w:rPr>
                                <w:t>14</w:t>
                              </w:r>
                              <w:r>
                                <w:rPr>
                                  <w:noProof/>
                                </w:rPr>
                                <w:fldChar w:fldCharType="end"/>
                              </w:r>
                              <w:bookmarkEnd w:id="1042"/>
                              <w:r>
                                <w:t xml:space="preserve"> Definición del Bloque, archivo JavaScript</w:t>
                              </w:r>
                              <w:bookmarkEnd w:id="10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9FB29D" id="Cuadro de texto 56" o:spid="_x0000_s1047" type="#_x0000_t202" style="position:absolute;left:0;text-align:left;margin-left:94.95pt;margin-top:253.25pt;width:251.25pt;height:.05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" stroked="f">
                  <v:textbox style="mso-fit-shape-to-text:t" inset="0,0,0,0">
                    <w:txbxContent>
                      <w:p w14:paraId="5EFA8826" w14:textId="77777777" w:rsidR="00A56FD1" w:rsidRPr="002370B0" w:rsidRDefault="00A56FD1" w:rsidP="00223895">
                        <w:pPr>
                          <w:pStyle w:val="Descripcin"/>
                          <w:jc w:val="center"/>
                          <w:rPr>
                            <w:noProof/>
                            <w:sz w:val="24"/>
                          </w:rPr>
                        </w:pPr>
                        <w:bookmarkStart w:id="1044" w:name="_Ref41331237"/>
                        <w:bookmarkStart w:id="1045" w:name="_Toc41335525"/>
                        <w:r>
                          <w:t xml:space="preserve">Ilustración </w:t>
                        </w:r>
                        <w:r>
                          <w:rPr>
                            <w:noProof/>
                          </w:rPr>
                          <w:fldChar w:fldCharType="begin"/>
                        </w:r>
                        <w:r>
                          <w:rPr>
                            <w:noProof/>
                          </w:rPr>
                          <w:instrText xml:space="preserve"> SEQ Ilustración \* ARABIC </w:instrText>
                        </w:r>
                        <w:r>
                          <w:rPr>
                            <w:noProof/>
                          </w:rPr>
                          <w:fldChar w:fldCharType="separate"/>
                        </w:r>
                        <w:r>
                          <w:rPr>
                            <w:noProof/>
                          </w:rPr>
                          <w:t>14</w:t>
                        </w:r>
                        <w:r>
                          <w:rPr>
                            <w:noProof/>
                          </w:rPr>
                          <w:fldChar w:fldCharType="end"/>
                        </w:r>
                        <w:bookmarkEnd w:id="1044"/>
                        <w:r>
                          <w:t xml:space="preserve"> Definición del Bloque, archivo JavaScript</w:t>
                        </w:r>
                        <w:bookmarkEnd w:id="1045"/>
                      </w:p>
                    </w:txbxContent>
                  </v:textbox>
                </v:shape>
              </w:pict>
            </mc:Fallback>
          </mc:AlternateContent>
        </w:r>
        <w:r w:rsidR="003F7328" w:rsidDel="006C1D81">
          <w:rPr>
            <w:noProof/>
            <w:lang w:eastAsia="es-CO"/>
          </w:rPr>
          <w:drawing>
            <wp:anchor distT="0" distB="0" distL="114300" distR="114300" simplePos="0" relativeHeight="251712512" behindDoc="0" locked="0" layoutInCell="1" allowOverlap="1" wp14:anchorId="4F72B316" wp14:editId="7E4D35AB">
              <wp:simplePos x="0" y="0"/>
              <wp:positionH relativeFrom="margin">
                <wp:align>center</wp:align>
              </wp:positionH>
              <wp:positionV relativeFrom="paragraph">
                <wp:posOffset>44435</wp:posOffset>
              </wp:positionV>
              <wp:extent cx="3190875" cy="3115310"/>
              <wp:effectExtent l="0" t="0" r="9525" b="8890"/>
              <wp:wrapNone/>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cstate="print">
                        <a:extLst>
                          <a:ext uri="{28A0092B-C50C-407E-A947-70E740481C1C}">
                            <a14:useLocalDpi xmlns:a14="http://schemas.microsoft.com/office/drawing/2010/main" val="0"/>
                          </a:ext>
                        </a:extLst>
                      </a:blip>
                      <a:srcRect t="4907" r="73535" b="49144"/>
                      <a:stretch/>
                    </pic:blipFill>
                    <pic:spPr bwMode="auto">
                      <a:xfrm>
                        <a:off x="0" y="0"/>
                        <a:ext cx="3190875" cy="31153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del>
    </w:p>
    <w:p w14:paraId="43C588F9" w14:textId="0E41D798" w:rsidR="003F7328" w:rsidDel="006C1D81" w:rsidRDefault="003F7328" w:rsidP="00945007">
      <w:pPr>
        <w:tabs>
          <w:tab w:val="left" w:pos="142"/>
        </w:tabs>
        <w:spacing w:line="480" w:lineRule="auto"/>
        <w:ind w:left="0"/>
        <w:rPr>
          <w:del w:id="1046" w:author="Steven Ortiz" w:date="2020-07-03T19:05:00Z"/>
          <w:rFonts w:cs="Times New Roman"/>
          <w:szCs w:val="24"/>
        </w:rPr>
      </w:pPr>
    </w:p>
    <w:p w14:paraId="0C2494A9" w14:textId="0EF8A941" w:rsidR="003F7328" w:rsidDel="006C1D81" w:rsidRDefault="003F7328" w:rsidP="00945007">
      <w:pPr>
        <w:tabs>
          <w:tab w:val="left" w:pos="142"/>
        </w:tabs>
        <w:spacing w:line="480" w:lineRule="auto"/>
        <w:ind w:left="0"/>
        <w:rPr>
          <w:del w:id="1047" w:author="Steven Ortiz" w:date="2020-07-03T19:05:00Z"/>
          <w:rFonts w:cs="Times New Roman"/>
          <w:szCs w:val="24"/>
        </w:rPr>
      </w:pPr>
    </w:p>
    <w:p w14:paraId="7267CB3E" w14:textId="7481DD94" w:rsidR="003F7328" w:rsidDel="006C1D81" w:rsidRDefault="003F7328" w:rsidP="00945007">
      <w:pPr>
        <w:tabs>
          <w:tab w:val="left" w:pos="142"/>
        </w:tabs>
        <w:spacing w:line="480" w:lineRule="auto"/>
        <w:ind w:left="0"/>
        <w:rPr>
          <w:del w:id="1048" w:author="Steven Ortiz" w:date="2020-07-03T19:05:00Z"/>
          <w:rFonts w:cs="Times New Roman"/>
          <w:szCs w:val="24"/>
        </w:rPr>
      </w:pPr>
    </w:p>
    <w:p w14:paraId="12ECFE0A" w14:textId="351E7519" w:rsidR="003F7328" w:rsidDel="006C1D81" w:rsidRDefault="003F7328" w:rsidP="00945007">
      <w:pPr>
        <w:tabs>
          <w:tab w:val="left" w:pos="142"/>
        </w:tabs>
        <w:spacing w:line="480" w:lineRule="auto"/>
        <w:ind w:left="0"/>
        <w:rPr>
          <w:del w:id="1049" w:author="Steven Ortiz" w:date="2020-07-03T19:05:00Z"/>
          <w:rFonts w:cs="Times New Roman"/>
          <w:szCs w:val="24"/>
        </w:rPr>
      </w:pPr>
    </w:p>
    <w:p w14:paraId="28DA8A7E" w14:textId="6C7EFD25" w:rsidR="003F7328" w:rsidDel="006C1D81" w:rsidRDefault="003F7328" w:rsidP="00945007">
      <w:pPr>
        <w:tabs>
          <w:tab w:val="left" w:pos="142"/>
        </w:tabs>
        <w:spacing w:line="480" w:lineRule="auto"/>
        <w:ind w:left="0"/>
        <w:rPr>
          <w:del w:id="1050" w:author="Steven Ortiz" w:date="2020-07-03T19:05:00Z"/>
          <w:rFonts w:cs="Times New Roman"/>
          <w:szCs w:val="24"/>
        </w:rPr>
      </w:pPr>
    </w:p>
    <w:p w14:paraId="62FFDAD7" w14:textId="5EC27611" w:rsidR="003F7328" w:rsidDel="006C1D81" w:rsidRDefault="003F7328" w:rsidP="00945007">
      <w:pPr>
        <w:tabs>
          <w:tab w:val="left" w:pos="142"/>
        </w:tabs>
        <w:spacing w:line="480" w:lineRule="auto"/>
        <w:ind w:left="0"/>
        <w:rPr>
          <w:del w:id="1051" w:author="Steven Ortiz" w:date="2020-07-03T19:05:00Z"/>
          <w:rFonts w:cs="Times New Roman"/>
          <w:szCs w:val="24"/>
        </w:rPr>
      </w:pPr>
    </w:p>
    <w:p w14:paraId="0C7B467F" w14:textId="65384D4E" w:rsidR="003F7328" w:rsidDel="006C1D81" w:rsidRDefault="003F7328" w:rsidP="00945007">
      <w:pPr>
        <w:tabs>
          <w:tab w:val="left" w:pos="142"/>
        </w:tabs>
        <w:spacing w:line="480" w:lineRule="auto"/>
        <w:ind w:left="0"/>
        <w:rPr>
          <w:del w:id="1052" w:author="Steven Ortiz" w:date="2020-07-03T19:05:00Z"/>
          <w:rFonts w:cs="Times New Roman"/>
          <w:szCs w:val="24"/>
        </w:rPr>
      </w:pPr>
    </w:p>
    <w:p w14:paraId="704C2830" w14:textId="7192657C" w:rsidR="00223895" w:rsidDel="006C1D81" w:rsidRDefault="00223895" w:rsidP="00223895">
      <w:pPr>
        <w:pStyle w:val="Sinespaciado"/>
        <w:spacing w:line="480" w:lineRule="auto"/>
        <w:rPr>
          <w:del w:id="1053" w:author="Steven Ortiz" w:date="2020-07-03T19:05:00Z"/>
          <w:lang w:eastAsia="es-CO"/>
        </w:rPr>
      </w:pPr>
      <w:del w:id="1054" w:author="Steven Ortiz" w:date="2020-07-03T19:05:00Z">
        <w:r w:rsidRPr="00894C80" w:rsidDel="006C1D81">
          <w:rPr>
            <w:lang w:eastAsia="es-CO"/>
          </w:rPr>
          <w:delText xml:space="preserve">Se guarda junto con los demás archivos .js (JavaScript) que vienen predeterminados en Blockly como en la </w:delText>
        </w:r>
        <w:r w:rsidDel="006C1D81">
          <w:rPr>
            <w:color w:val="FF0000"/>
            <w:lang w:eastAsia="es-CO"/>
          </w:rPr>
          <w:fldChar w:fldCharType="begin"/>
        </w:r>
        <w:r w:rsidDel="006C1D81">
          <w:rPr>
            <w:lang w:eastAsia="es-CO"/>
          </w:rPr>
          <w:delInstrText xml:space="preserve"> REF _Ref41331337 \h </w:delInstrText>
        </w:r>
        <w:r w:rsidDel="006C1D81">
          <w:rPr>
            <w:color w:val="FF0000"/>
            <w:lang w:eastAsia="es-CO"/>
          </w:rPr>
        </w:r>
        <w:r w:rsidDel="006C1D81">
          <w:rPr>
            <w:color w:val="FF0000"/>
            <w:lang w:eastAsia="es-CO"/>
          </w:rPr>
          <w:fldChar w:fldCharType="separate"/>
        </w:r>
        <w:r w:rsidDel="006C1D81">
          <w:delText xml:space="preserve">Ilustración </w:delText>
        </w:r>
        <w:r w:rsidDel="006C1D81">
          <w:rPr>
            <w:noProof/>
          </w:rPr>
          <w:delText>15</w:delText>
        </w:r>
        <w:r w:rsidDel="006C1D81">
          <w:rPr>
            <w:color w:val="FF0000"/>
            <w:lang w:eastAsia="es-CO"/>
          </w:rPr>
          <w:fldChar w:fldCharType="end"/>
        </w:r>
        <w:r w:rsidRPr="00223895" w:rsidDel="006C1D81">
          <w:rPr>
            <w:lang w:eastAsia="es-CO"/>
          </w:rPr>
          <w:delText>,</w:delText>
        </w:r>
        <w:r w:rsidDel="006C1D81">
          <w:rPr>
            <w:color w:val="FF0000"/>
            <w:lang w:eastAsia="es-CO"/>
          </w:rPr>
          <w:delText xml:space="preserve"> </w:delText>
        </w:r>
        <w:r w:rsidRPr="00894C80" w:rsidDel="006C1D81">
          <w:rPr>
            <w:lang w:eastAsia="es-CO"/>
          </w:rPr>
          <w:delText>esto con el fin de que al ser llamadas esas funciones no generen inconvenientes con la ruta de llamado.</w:delText>
        </w:r>
      </w:del>
    </w:p>
    <w:p w14:paraId="34AEA02A" w14:textId="2547E993" w:rsidR="00223895" w:rsidDel="006C1D81" w:rsidRDefault="00223895" w:rsidP="00223895">
      <w:pPr>
        <w:pStyle w:val="Sinespaciado"/>
        <w:spacing w:line="480" w:lineRule="auto"/>
        <w:rPr>
          <w:del w:id="1055" w:author="Steven Ortiz" w:date="2020-07-03T19:05:00Z"/>
          <w:lang w:eastAsia="es-CO"/>
        </w:rPr>
      </w:pPr>
      <w:del w:id="1056" w:author="Steven Ortiz" w:date="2020-07-03T19:05:00Z">
        <w:r w:rsidDel="006C1D81">
          <w:rPr>
            <w:noProof/>
            <w:lang w:eastAsia="es-CO"/>
          </w:rPr>
          <mc:AlternateContent>
            <mc:Choice Requires="wps">
              <w:drawing>
                <wp:anchor distT="0" distB="0" distL="114300" distR="114300" simplePos="0" relativeHeight="251718656" behindDoc="0" locked="0" layoutInCell="1" allowOverlap="1" wp14:anchorId="7310E9CA" wp14:editId="6AE5D035">
                  <wp:simplePos x="0" y="0"/>
                  <wp:positionH relativeFrom="column">
                    <wp:posOffset>586740</wp:posOffset>
                  </wp:positionH>
                  <wp:positionV relativeFrom="paragraph">
                    <wp:posOffset>2647950</wp:posOffset>
                  </wp:positionV>
                  <wp:extent cx="4438650" cy="635"/>
                  <wp:effectExtent l="0" t="0" r="0" b="0"/>
                  <wp:wrapNone/>
                  <wp:docPr id="57" name="Cuadro de texto 57"/>
                  <wp:cNvGraphicFramePr/>
                  <a:graphic xmlns:a="http://schemas.openxmlformats.org/drawingml/2006/main">
                    <a:graphicData uri="http://schemas.microsoft.com/office/word/2010/wordprocessingShape">
                      <wps:wsp>
                        <wps:cNvSpPr txBox="1"/>
                        <wps:spPr>
                          <a:xfrm>
                            <a:off x="0" y="0"/>
                            <a:ext cx="4438650" cy="635"/>
                          </a:xfrm>
                          <a:prstGeom prst="rect">
                            <a:avLst/>
                          </a:prstGeom>
                          <a:solidFill>
                            <a:prstClr val="white"/>
                          </a:solidFill>
                          <a:ln>
                            <a:noFill/>
                          </a:ln>
                          <a:effectLst/>
                        </wps:spPr>
                        <wps:txbx>
                          <w:txbxContent>
                            <w:p w14:paraId="33308C26" w14:textId="77777777" w:rsidR="00A56FD1" w:rsidRPr="005E723E" w:rsidRDefault="00A56FD1" w:rsidP="00223895">
                              <w:pPr>
                                <w:pStyle w:val="Descripcin"/>
                                <w:jc w:val="center"/>
                                <w:rPr>
                                  <w:noProof/>
                                  <w:sz w:val="24"/>
                                </w:rPr>
                              </w:pPr>
                              <w:bookmarkStart w:id="1057" w:name="_Ref41331337"/>
                              <w:bookmarkStart w:id="1058" w:name="_Toc41335526"/>
                              <w:r>
                                <w:t xml:space="preserve">Ilustración </w:t>
                              </w:r>
                              <w:r>
                                <w:rPr>
                                  <w:noProof/>
                                </w:rPr>
                                <w:fldChar w:fldCharType="begin"/>
                              </w:r>
                              <w:r>
                                <w:rPr>
                                  <w:noProof/>
                                </w:rPr>
                                <w:instrText xml:space="preserve"> SEQ Ilustración \* ARABIC </w:instrText>
                              </w:r>
                              <w:r>
                                <w:rPr>
                                  <w:noProof/>
                                </w:rPr>
                                <w:fldChar w:fldCharType="separate"/>
                              </w:r>
                              <w:r>
                                <w:rPr>
                                  <w:noProof/>
                                </w:rPr>
                                <w:t>15</w:t>
                              </w:r>
                              <w:r>
                                <w:rPr>
                                  <w:noProof/>
                                </w:rPr>
                                <w:fldChar w:fldCharType="end"/>
                              </w:r>
                              <w:bookmarkEnd w:id="1057"/>
                              <w:r>
                                <w:t xml:space="preserve"> Carpeta de definición de bloques</w:t>
                              </w:r>
                              <w:bookmarkEnd w:id="10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10E9CA" id="Cuadro de texto 57" o:spid="_x0000_s1048" type="#_x0000_t202" style="position:absolute;left:0;text-align:left;margin-left:46.2pt;margin-top:208.5pt;width:349.5pt;height:.05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" stroked="f">
                  <v:textbox style="mso-fit-shape-to-text:t" inset="0,0,0,0">
                    <w:txbxContent>
                      <w:p w14:paraId="33308C26" w14:textId="77777777" w:rsidR="00A56FD1" w:rsidRPr="005E723E" w:rsidRDefault="00A56FD1" w:rsidP="00223895">
                        <w:pPr>
                          <w:pStyle w:val="Descripcin"/>
                          <w:jc w:val="center"/>
                          <w:rPr>
                            <w:noProof/>
                            <w:sz w:val="24"/>
                          </w:rPr>
                        </w:pPr>
                        <w:bookmarkStart w:id="1059" w:name="_Ref41331337"/>
                        <w:bookmarkStart w:id="1060" w:name="_Toc41335526"/>
                        <w:r>
                          <w:t xml:space="preserve">Ilustración </w:t>
                        </w:r>
                        <w:r>
                          <w:rPr>
                            <w:noProof/>
                          </w:rPr>
                          <w:fldChar w:fldCharType="begin"/>
                        </w:r>
                        <w:r>
                          <w:rPr>
                            <w:noProof/>
                          </w:rPr>
                          <w:instrText xml:space="preserve"> SEQ Ilustración \* ARABIC </w:instrText>
                        </w:r>
                        <w:r>
                          <w:rPr>
                            <w:noProof/>
                          </w:rPr>
                          <w:fldChar w:fldCharType="separate"/>
                        </w:r>
                        <w:r>
                          <w:rPr>
                            <w:noProof/>
                          </w:rPr>
                          <w:t>15</w:t>
                        </w:r>
                        <w:r>
                          <w:rPr>
                            <w:noProof/>
                          </w:rPr>
                          <w:fldChar w:fldCharType="end"/>
                        </w:r>
                        <w:bookmarkEnd w:id="1059"/>
                        <w:r>
                          <w:t xml:space="preserve"> Carpeta de definición de bloques</w:t>
                        </w:r>
                        <w:bookmarkEnd w:id="1060"/>
                      </w:p>
                    </w:txbxContent>
                  </v:textbox>
                </v:shape>
              </w:pict>
            </mc:Fallback>
          </mc:AlternateContent>
        </w:r>
        <w:r w:rsidDel="006C1D81">
          <w:rPr>
            <w:noProof/>
            <w:lang w:eastAsia="es-CO"/>
          </w:rPr>
          <w:drawing>
            <wp:anchor distT="0" distB="0" distL="114300" distR="114300" simplePos="0" relativeHeight="251716608" behindDoc="0" locked="0" layoutInCell="1" allowOverlap="1" wp14:anchorId="0D717BC4" wp14:editId="55A5C114">
              <wp:simplePos x="0" y="0"/>
              <wp:positionH relativeFrom="margin">
                <wp:align>center</wp:align>
              </wp:positionH>
              <wp:positionV relativeFrom="paragraph">
                <wp:posOffset>86895</wp:posOffset>
              </wp:positionV>
              <wp:extent cx="4438650" cy="2504667"/>
              <wp:effectExtent l="0" t="0" r="0" b="0"/>
              <wp:wrapNone/>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extLst>
                          <a:ext uri="{28A0092B-C50C-407E-A947-70E740481C1C}">
                            <a14:useLocalDpi xmlns:a14="http://schemas.microsoft.com/office/drawing/2010/main" val="0"/>
                          </a:ext>
                        </a:extLst>
                      </a:blip>
                      <a:srcRect l="12086" t="7245" r="39572" b="45060"/>
                      <a:stretch/>
                    </pic:blipFill>
                    <pic:spPr bwMode="auto">
                      <a:xfrm>
                        <a:off x="0" y="0"/>
                        <a:ext cx="4438650" cy="250466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del>
    </w:p>
    <w:p w14:paraId="2A43464C" w14:textId="60285BC5" w:rsidR="003F7328" w:rsidDel="006C1D81" w:rsidRDefault="003F7328" w:rsidP="00945007">
      <w:pPr>
        <w:tabs>
          <w:tab w:val="left" w:pos="142"/>
        </w:tabs>
        <w:spacing w:line="480" w:lineRule="auto"/>
        <w:ind w:left="0"/>
        <w:rPr>
          <w:del w:id="1061" w:author="Steven Ortiz" w:date="2020-07-03T19:05:00Z"/>
          <w:rFonts w:cs="Times New Roman"/>
          <w:szCs w:val="24"/>
        </w:rPr>
      </w:pPr>
    </w:p>
    <w:p w14:paraId="71EC9FAF" w14:textId="07557EBE" w:rsidR="003F7328" w:rsidDel="006C1D81" w:rsidRDefault="003F7328" w:rsidP="00945007">
      <w:pPr>
        <w:tabs>
          <w:tab w:val="left" w:pos="142"/>
        </w:tabs>
        <w:spacing w:line="480" w:lineRule="auto"/>
        <w:ind w:left="0"/>
        <w:rPr>
          <w:del w:id="1062" w:author="Steven Ortiz" w:date="2020-07-03T19:05:00Z"/>
          <w:rFonts w:cs="Times New Roman"/>
          <w:szCs w:val="24"/>
        </w:rPr>
      </w:pPr>
    </w:p>
    <w:p w14:paraId="1DB6E0C1" w14:textId="75EC0142" w:rsidR="00223895" w:rsidDel="006C1D81" w:rsidRDefault="00223895" w:rsidP="00945007">
      <w:pPr>
        <w:tabs>
          <w:tab w:val="left" w:pos="142"/>
        </w:tabs>
        <w:spacing w:line="480" w:lineRule="auto"/>
        <w:ind w:left="0"/>
        <w:rPr>
          <w:del w:id="1063" w:author="Steven Ortiz" w:date="2020-07-03T19:05:00Z"/>
          <w:rFonts w:cs="Times New Roman"/>
          <w:szCs w:val="24"/>
        </w:rPr>
      </w:pPr>
    </w:p>
    <w:p w14:paraId="0BD92069" w14:textId="79F930B1" w:rsidR="00223895" w:rsidDel="006C1D81" w:rsidRDefault="00223895" w:rsidP="00945007">
      <w:pPr>
        <w:tabs>
          <w:tab w:val="left" w:pos="142"/>
        </w:tabs>
        <w:spacing w:line="480" w:lineRule="auto"/>
        <w:ind w:left="0"/>
        <w:rPr>
          <w:del w:id="1064" w:author="Steven Ortiz" w:date="2020-07-03T19:05:00Z"/>
          <w:rFonts w:cs="Times New Roman"/>
          <w:szCs w:val="24"/>
        </w:rPr>
      </w:pPr>
    </w:p>
    <w:p w14:paraId="23BD1CE2" w14:textId="67CDEFE8" w:rsidR="00223895" w:rsidDel="006C1D81" w:rsidRDefault="00223895" w:rsidP="00945007">
      <w:pPr>
        <w:tabs>
          <w:tab w:val="left" w:pos="142"/>
        </w:tabs>
        <w:spacing w:line="480" w:lineRule="auto"/>
        <w:ind w:left="0"/>
        <w:rPr>
          <w:del w:id="1065" w:author="Steven Ortiz" w:date="2020-07-03T19:05:00Z"/>
          <w:rFonts w:cs="Times New Roman"/>
          <w:szCs w:val="24"/>
        </w:rPr>
      </w:pPr>
    </w:p>
    <w:p w14:paraId="2909E18B" w14:textId="62798FFD" w:rsidR="00223895" w:rsidDel="006C1D81" w:rsidRDefault="00223895" w:rsidP="00945007">
      <w:pPr>
        <w:tabs>
          <w:tab w:val="left" w:pos="142"/>
        </w:tabs>
        <w:spacing w:line="480" w:lineRule="auto"/>
        <w:ind w:left="0"/>
        <w:rPr>
          <w:del w:id="1066" w:author="Steven Ortiz" w:date="2020-07-03T19:05:00Z"/>
          <w:rFonts w:cs="Times New Roman"/>
          <w:szCs w:val="24"/>
        </w:rPr>
      </w:pPr>
    </w:p>
    <w:p w14:paraId="7B1E6A5C" w14:textId="1BE4C847" w:rsidR="00223895" w:rsidDel="006C1D81" w:rsidRDefault="00223895" w:rsidP="00223895">
      <w:pPr>
        <w:pStyle w:val="Sinespaciado"/>
        <w:spacing w:line="480" w:lineRule="auto"/>
        <w:rPr>
          <w:del w:id="1067" w:author="Steven Ortiz" w:date="2020-07-03T19:05:00Z"/>
          <w:lang w:eastAsia="es-CO"/>
        </w:rPr>
      </w:pPr>
      <w:del w:id="1068" w:author="Steven Ortiz" w:date="2020-07-03T19:05:00Z">
        <w:r w:rsidRPr="00894C80" w:rsidDel="006C1D81">
          <w:rPr>
            <w:lang w:eastAsia="es-CO"/>
          </w:rPr>
          <w:delText xml:space="preserve">Cuando ya se tenga este archivo guardado, lo siguiente es crear el archivo generador para el código en Python. </w:delText>
        </w:r>
        <w:r w:rsidDel="006C1D81">
          <w:rPr>
            <w:lang w:eastAsia="es-CO"/>
          </w:rPr>
          <w:delText>Se</w:delText>
        </w:r>
        <w:r w:rsidRPr="00894C80" w:rsidDel="006C1D81">
          <w:rPr>
            <w:lang w:eastAsia="es-CO"/>
          </w:rPr>
          <w:delText xml:space="preserve"> crea el archivo y se agrega el código generado en Blockly Developer Tools, y en la parte “ code = ‘…’ ” se agrega el código correspondiente en Python. La </w:delText>
        </w:r>
        <w:r w:rsidDel="006C1D81">
          <w:rPr>
            <w:color w:val="FF0000"/>
            <w:lang w:eastAsia="es-CO"/>
          </w:rPr>
          <w:fldChar w:fldCharType="begin"/>
        </w:r>
        <w:r w:rsidDel="006C1D81">
          <w:rPr>
            <w:lang w:eastAsia="es-CO"/>
          </w:rPr>
          <w:delInstrText xml:space="preserve"> REF _Ref41331542 \h </w:delInstrText>
        </w:r>
        <w:r w:rsidDel="006C1D81">
          <w:rPr>
            <w:color w:val="FF0000"/>
            <w:lang w:eastAsia="es-CO"/>
          </w:rPr>
        </w:r>
        <w:r w:rsidDel="006C1D81">
          <w:rPr>
            <w:color w:val="FF0000"/>
            <w:lang w:eastAsia="es-CO"/>
          </w:rPr>
          <w:fldChar w:fldCharType="separate"/>
        </w:r>
        <w:r w:rsidDel="006C1D81">
          <w:delText xml:space="preserve">Ilustración </w:delText>
        </w:r>
        <w:r w:rsidDel="006C1D81">
          <w:rPr>
            <w:noProof/>
          </w:rPr>
          <w:delText>16</w:delText>
        </w:r>
        <w:r w:rsidDel="006C1D81">
          <w:rPr>
            <w:color w:val="FF0000"/>
            <w:lang w:eastAsia="es-CO"/>
          </w:rPr>
          <w:fldChar w:fldCharType="end"/>
        </w:r>
        <w:r w:rsidDel="006C1D81">
          <w:rPr>
            <w:color w:val="FF0000"/>
            <w:lang w:eastAsia="es-CO"/>
          </w:rPr>
          <w:delText xml:space="preserve"> </w:delText>
        </w:r>
        <w:r w:rsidRPr="00894C80" w:rsidDel="006C1D81">
          <w:rPr>
            <w:lang w:eastAsia="es-CO"/>
          </w:rPr>
          <w:delText>es un ejemplo de generador Python.</w:delText>
        </w:r>
      </w:del>
    </w:p>
    <w:p w14:paraId="58E33598" w14:textId="45D38731" w:rsidR="00223895" w:rsidDel="006C1D81" w:rsidRDefault="00223895" w:rsidP="00223895">
      <w:pPr>
        <w:pStyle w:val="Sinespaciado"/>
        <w:spacing w:line="480" w:lineRule="auto"/>
        <w:rPr>
          <w:del w:id="1069" w:author="Steven Ortiz" w:date="2020-07-03T19:05:00Z"/>
          <w:lang w:eastAsia="es-CO"/>
        </w:rPr>
      </w:pPr>
      <w:del w:id="1070" w:author="Steven Ortiz" w:date="2020-07-03T19:05:00Z">
        <w:r w:rsidDel="006C1D81">
          <w:rPr>
            <w:noProof/>
            <w:lang w:eastAsia="es-CO"/>
          </w:rPr>
          <mc:AlternateContent>
            <mc:Choice Requires="wps">
              <w:drawing>
                <wp:anchor distT="0" distB="0" distL="114300" distR="114300" simplePos="0" relativeHeight="251722752" behindDoc="0" locked="0" layoutInCell="1" allowOverlap="1" wp14:anchorId="52ED02EB" wp14:editId="6995C55D">
                  <wp:simplePos x="0" y="0"/>
                  <wp:positionH relativeFrom="column">
                    <wp:posOffset>249555</wp:posOffset>
                  </wp:positionH>
                  <wp:positionV relativeFrom="paragraph">
                    <wp:posOffset>1283970</wp:posOffset>
                  </wp:positionV>
                  <wp:extent cx="5113020" cy="635"/>
                  <wp:effectExtent l="0" t="0" r="0" b="0"/>
                  <wp:wrapNone/>
                  <wp:docPr id="58" name="Cuadro de texto 58"/>
                  <wp:cNvGraphicFramePr/>
                  <a:graphic xmlns:a="http://schemas.openxmlformats.org/drawingml/2006/main">
                    <a:graphicData uri="http://schemas.microsoft.com/office/word/2010/wordprocessingShape">
                      <wps:wsp>
                        <wps:cNvSpPr txBox="1"/>
                        <wps:spPr>
                          <a:xfrm>
                            <a:off x="0" y="0"/>
                            <a:ext cx="5113020" cy="635"/>
                          </a:xfrm>
                          <a:prstGeom prst="rect">
                            <a:avLst/>
                          </a:prstGeom>
                          <a:solidFill>
                            <a:prstClr val="white"/>
                          </a:solidFill>
                          <a:ln>
                            <a:noFill/>
                          </a:ln>
                          <a:effectLst/>
                        </wps:spPr>
                        <wps:txbx>
                          <w:txbxContent>
                            <w:p w14:paraId="2BCA8FF6" w14:textId="77777777" w:rsidR="00A56FD1" w:rsidRPr="00942CBB" w:rsidRDefault="00A56FD1" w:rsidP="00223895">
                              <w:pPr>
                                <w:pStyle w:val="Descripcin"/>
                                <w:jc w:val="center"/>
                                <w:rPr>
                                  <w:noProof/>
                                  <w:sz w:val="24"/>
                                </w:rPr>
                              </w:pPr>
                              <w:bookmarkStart w:id="1071" w:name="_Ref41331542"/>
                              <w:bookmarkStart w:id="1072" w:name="_Toc41335527"/>
                              <w:r>
                                <w:t xml:space="preserve">Ilustración </w:t>
                              </w:r>
                              <w:r>
                                <w:rPr>
                                  <w:noProof/>
                                </w:rPr>
                                <w:fldChar w:fldCharType="begin"/>
                              </w:r>
                              <w:r>
                                <w:rPr>
                                  <w:noProof/>
                                </w:rPr>
                                <w:instrText xml:space="preserve"> SEQ Ilustración \* ARABIC </w:instrText>
                              </w:r>
                              <w:r>
                                <w:rPr>
                                  <w:noProof/>
                                </w:rPr>
                                <w:fldChar w:fldCharType="separate"/>
                              </w:r>
                              <w:r>
                                <w:rPr>
                                  <w:noProof/>
                                </w:rPr>
                                <w:t>16</w:t>
                              </w:r>
                              <w:r>
                                <w:rPr>
                                  <w:noProof/>
                                </w:rPr>
                                <w:fldChar w:fldCharType="end"/>
                              </w:r>
                              <w:bookmarkEnd w:id="1071"/>
                              <w:r>
                                <w:t xml:space="preserve"> Generador Python</w:t>
                              </w:r>
                              <w:bookmarkEnd w:id="10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ED02EB" id="Cuadro de texto 58" o:spid="_x0000_s1049" type="#_x0000_t202" style="position:absolute;left:0;text-align:left;margin-left:19.65pt;margin-top:101.1pt;width:402.6pt;height:.0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" stroked="f">
                  <v:textbox style="mso-fit-shape-to-text:t" inset="0,0,0,0">
                    <w:txbxContent>
                      <w:p w14:paraId="2BCA8FF6" w14:textId="77777777" w:rsidR="00A56FD1" w:rsidRPr="00942CBB" w:rsidRDefault="00A56FD1" w:rsidP="00223895">
                        <w:pPr>
                          <w:pStyle w:val="Descripcin"/>
                          <w:jc w:val="center"/>
                          <w:rPr>
                            <w:noProof/>
                            <w:sz w:val="24"/>
                          </w:rPr>
                        </w:pPr>
                        <w:bookmarkStart w:id="1073" w:name="_Ref41331542"/>
                        <w:bookmarkStart w:id="1074" w:name="_Toc41335527"/>
                        <w:r>
                          <w:t xml:space="preserve">Ilustración </w:t>
                        </w:r>
                        <w:r>
                          <w:rPr>
                            <w:noProof/>
                          </w:rPr>
                          <w:fldChar w:fldCharType="begin"/>
                        </w:r>
                        <w:r>
                          <w:rPr>
                            <w:noProof/>
                          </w:rPr>
                          <w:instrText xml:space="preserve"> SEQ Ilustración \* ARABIC </w:instrText>
                        </w:r>
                        <w:r>
                          <w:rPr>
                            <w:noProof/>
                          </w:rPr>
                          <w:fldChar w:fldCharType="separate"/>
                        </w:r>
                        <w:r>
                          <w:rPr>
                            <w:noProof/>
                          </w:rPr>
                          <w:t>16</w:t>
                        </w:r>
                        <w:r>
                          <w:rPr>
                            <w:noProof/>
                          </w:rPr>
                          <w:fldChar w:fldCharType="end"/>
                        </w:r>
                        <w:bookmarkEnd w:id="1073"/>
                        <w:r>
                          <w:t xml:space="preserve"> Generador Python</w:t>
                        </w:r>
                        <w:bookmarkEnd w:id="1074"/>
                      </w:p>
                    </w:txbxContent>
                  </v:textbox>
                </v:shape>
              </w:pict>
            </mc:Fallback>
          </mc:AlternateContent>
        </w:r>
        <w:r w:rsidDel="006C1D81">
          <w:rPr>
            <w:noProof/>
            <w:lang w:eastAsia="es-CO"/>
          </w:rPr>
          <w:drawing>
            <wp:anchor distT="0" distB="0" distL="114300" distR="114300" simplePos="0" relativeHeight="251720704" behindDoc="0" locked="0" layoutInCell="1" allowOverlap="1" wp14:anchorId="31C17261" wp14:editId="654DB4CC">
              <wp:simplePos x="0" y="0"/>
              <wp:positionH relativeFrom="margin">
                <wp:align>center</wp:align>
              </wp:positionH>
              <wp:positionV relativeFrom="paragraph">
                <wp:posOffset>74666</wp:posOffset>
              </wp:positionV>
              <wp:extent cx="5113502" cy="1152525"/>
              <wp:effectExtent l="0" t="0" r="0" b="0"/>
              <wp:wrapNone/>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extLst>
                          <a:ext uri="{28A0092B-C50C-407E-A947-70E740481C1C}">
                            <a14:useLocalDpi xmlns:a14="http://schemas.microsoft.com/office/drawing/2010/main" val="0"/>
                          </a:ext>
                        </a:extLst>
                      </a:blip>
                      <a:srcRect l="29362" t="37130" r="5126" b="36607"/>
                      <a:stretch/>
                    </pic:blipFill>
                    <pic:spPr bwMode="auto">
                      <a:xfrm>
                        <a:off x="0" y="0"/>
                        <a:ext cx="5113502" cy="11525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del>
    </w:p>
    <w:p w14:paraId="1F8BF0E5" w14:textId="487CFFF0" w:rsidR="00223895" w:rsidDel="006C1D81" w:rsidRDefault="00223895" w:rsidP="00223895">
      <w:pPr>
        <w:pStyle w:val="Sinespaciado"/>
        <w:spacing w:line="480" w:lineRule="auto"/>
        <w:rPr>
          <w:del w:id="1075" w:author="Steven Ortiz" w:date="2020-07-03T19:05:00Z"/>
          <w:lang w:eastAsia="es-CO"/>
        </w:rPr>
      </w:pPr>
    </w:p>
    <w:p w14:paraId="56A55183" w14:textId="7E737DFD" w:rsidR="00223895" w:rsidDel="006C1D81" w:rsidRDefault="00223895" w:rsidP="00945007">
      <w:pPr>
        <w:tabs>
          <w:tab w:val="left" w:pos="142"/>
        </w:tabs>
        <w:spacing w:line="480" w:lineRule="auto"/>
        <w:ind w:left="0"/>
        <w:rPr>
          <w:del w:id="1076" w:author="Steven Ortiz" w:date="2020-07-03T19:05:00Z"/>
          <w:rFonts w:cs="Times New Roman"/>
          <w:szCs w:val="24"/>
        </w:rPr>
      </w:pPr>
    </w:p>
    <w:p w14:paraId="1F350401" w14:textId="2FB55104" w:rsidR="00223895" w:rsidDel="006C1D81" w:rsidRDefault="00223895" w:rsidP="00945007">
      <w:pPr>
        <w:tabs>
          <w:tab w:val="left" w:pos="142"/>
        </w:tabs>
        <w:spacing w:line="480" w:lineRule="auto"/>
        <w:ind w:left="0"/>
        <w:rPr>
          <w:del w:id="1077" w:author="Steven Ortiz" w:date="2020-07-03T19:05:00Z"/>
          <w:rFonts w:cs="Times New Roman"/>
          <w:szCs w:val="24"/>
        </w:rPr>
      </w:pPr>
    </w:p>
    <w:p w14:paraId="4FE7660A" w14:textId="2430E493" w:rsidR="00223895" w:rsidDel="006C1D81" w:rsidRDefault="00223895" w:rsidP="00223895">
      <w:pPr>
        <w:pStyle w:val="Sinespaciado"/>
        <w:spacing w:line="480" w:lineRule="auto"/>
        <w:ind w:firstLine="708"/>
        <w:rPr>
          <w:del w:id="1078" w:author="Steven Ortiz" w:date="2020-07-03T19:05:00Z"/>
          <w:color w:val="FF0000"/>
          <w:lang w:eastAsia="es-CO"/>
        </w:rPr>
      </w:pPr>
      <w:del w:id="1079" w:author="Steven Ortiz" w:date="2020-07-03T19:05:00Z">
        <w:r w:rsidRPr="00894C80" w:rsidDel="006C1D81">
          <w:rPr>
            <w:lang w:eastAsia="es-CO"/>
          </w:rPr>
          <w:delText xml:space="preserve">De igual forma que el archivo .js (Javascript) del bloque, este archivo generador se guarda en su ruta correspondiente de la carpeta de Blockly como en la </w:delText>
        </w:r>
        <w:r w:rsidDel="006C1D81">
          <w:rPr>
            <w:lang w:eastAsia="es-CO"/>
          </w:rPr>
          <w:fldChar w:fldCharType="begin"/>
        </w:r>
        <w:r w:rsidDel="006C1D81">
          <w:rPr>
            <w:lang w:eastAsia="es-CO"/>
          </w:rPr>
          <w:delInstrText xml:space="preserve"> REF _Ref41331628 \h </w:delInstrText>
        </w:r>
        <w:r w:rsidDel="006C1D81">
          <w:rPr>
            <w:lang w:eastAsia="es-CO"/>
          </w:rPr>
        </w:r>
        <w:r w:rsidDel="006C1D81">
          <w:rPr>
            <w:lang w:eastAsia="es-CO"/>
          </w:rPr>
          <w:fldChar w:fldCharType="separate"/>
        </w:r>
        <w:r w:rsidDel="006C1D81">
          <w:delText xml:space="preserve">Ilustración </w:delText>
        </w:r>
        <w:r w:rsidDel="006C1D81">
          <w:rPr>
            <w:noProof/>
          </w:rPr>
          <w:delText>17</w:delText>
        </w:r>
        <w:r w:rsidDel="006C1D81">
          <w:rPr>
            <w:lang w:eastAsia="es-CO"/>
          </w:rPr>
          <w:fldChar w:fldCharType="end"/>
        </w:r>
        <w:r w:rsidDel="006C1D81">
          <w:rPr>
            <w:lang w:eastAsia="es-CO"/>
          </w:rPr>
          <w:delText>.</w:delText>
        </w:r>
      </w:del>
    </w:p>
    <w:p w14:paraId="7B427900" w14:textId="0953B4CA" w:rsidR="00223895" w:rsidDel="006C1D81" w:rsidRDefault="00223895" w:rsidP="00223895">
      <w:pPr>
        <w:pStyle w:val="Sinespaciado"/>
        <w:spacing w:line="480" w:lineRule="auto"/>
        <w:ind w:firstLine="0"/>
        <w:rPr>
          <w:del w:id="1080" w:author="Steven Ortiz" w:date="2020-07-03T19:05:00Z"/>
          <w:color w:val="FF0000"/>
          <w:lang w:eastAsia="es-CO"/>
        </w:rPr>
      </w:pPr>
      <w:del w:id="1081" w:author="Steven Ortiz" w:date="2020-07-03T19:05:00Z">
        <w:r w:rsidDel="006C1D81">
          <w:rPr>
            <w:noProof/>
            <w:lang w:eastAsia="es-CO"/>
          </w:rPr>
          <mc:AlternateContent>
            <mc:Choice Requires="wps">
              <w:drawing>
                <wp:anchor distT="0" distB="0" distL="114300" distR="114300" simplePos="0" relativeHeight="251726848" behindDoc="0" locked="0" layoutInCell="1" allowOverlap="1" wp14:anchorId="711DF3D6" wp14:editId="25205101">
                  <wp:simplePos x="0" y="0"/>
                  <wp:positionH relativeFrom="column">
                    <wp:posOffset>462915</wp:posOffset>
                  </wp:positionH>
                  <wp:positionV relativeFrom="paragraph">
                    <wp:posOffset>3112770</wp:posOffset>
                  </wp:positionV>
                  <wp:extent cx="4684395" cy="635"/>
                  <wp:effectExtent l="0" t="0" r="0" b="0"/>
                  <wp:wrapNone/>
                  <wp:docPr id="59" name="Cuadro de texto 59"/>
                  <wp:cNvGraphicFramePr/>
                  <a:graphic xmlns:a="http://schemas.openxmlformats.org/drawingml/2006/main">
                    <a:graphicData uri="http://schemas.microsoft.com/office/word/2010/wordprocessingShape">
                      <wps:wsp>
                        <wps:cNvSpPr txBox="1"/>
                        <wps:spPr>
                          <a:xfrm>
                            <a:off x="0" y="0"/>
                            <a:ext cx="4684395" cy="635"/>
                          </a:xfrm>
                          <a:prstGeom prst="rect">
                            <a:avLst/>
                          </a:prstGeom>
                          <a:solidFill>
                            <a:prstClr val="white"/>
                          </a:solidFill>
                          <a:ln>
                            <a:noFill/>
                          </a:ln>
                          <a:effectLst/>
                        </wps:spPr>
                        <wps:txbx>
                          <w:txbxContent>
                            <w:p w14:paraId="7C2AC214" w14:textId="77777777" w:rsidR="00A56FD1" w:rsidRPr="0077148E" w:rsidRDefault="00A56FD1" w:rsidP="00223895">
                              <w:pPr>
                                <w:pStyle w:val="Descripcin"/>
                                <w:jc w:val="center"/>
                                <w:rPr>
                                  <w:noProof/>
                                  <w:sz w:val="24"/>
                                </w:rPr>
                              </w:pPr>
                              <w:bookmarkStart w:id="1082" w:name="_Ref41331628"/>
                              <w:bookmarkStart w:id="1083" w:name="_Toc41335528"/>
                              <w:r>
                                <w:t xml:space="preserve">Ilustración </w:t>
                              </w:r>
                              <w:r>
                                <w:rPr>
                                  <w:noProof/>
                                </w:rPr>
                                <w:fldChar w:fldCharType="begin"/>
                              </w:r>
                              <w:r>
                                <w:rPr>
                                  <w:noProof/>
                                </w:rPr>
                                <w:instrText xml:space="preserve"> SEQ Ilustración \* ARABIC </w:instrText>
                              </w:r>
                              <w:r>
                                <w:rPr>
                                  <w:noProof/>
                                </w:rPr>
                                <w:fldChar w:fldCharType="separate"/>
                              </w:r>
                              <w:r>
                                <w:rPr>
                                  <w:noProof/>
                                </w:rPr>
                                <w:t>17</w:t>
                              </w:r>
                              <w:r>
                                <w:rPr>
                                  <w:noProof/>
                                </w:rPr>
                                <w:fldChar w:fldCharType="end"/>
                              </w:r>
                              <w:bookmarkEnd w:id="1082"/>
                              <w:r>
                                <w:t xml:space="preserve"> Carpeta con generadores Python</w:t>
                              </w:r>
                              <w:bookmarkEnd w:id="10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1DF3D6" id="Cuadro de texto 59" o:spid="_x0000_s1050" type="#_x0000_t202" style="position:absolute;left:0;text-align:left;margin-left:36.45pt;margin-top:245.1pt;width:368.85pt;height:.05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" stroked="f">
                  <v:textbox style="mso-fit-shape-to-text:t" inset="0,0,0,0">
                    <w:txbxContent>
                      <w:p w14:paraId="7C2AC214" w14:textId="77777777" w:rsidR="00A56FD1" w:rsidRPr="0077148E" w:rsidRDefault="00A56FD1" w:rsidP="00223895">
                        <w:pPr>
                          <w:pStyle w:val="Descripcin"/>
                          <w:jc w:val="center"/>
                          <w:rPr>
                            <w:noProof/>
                            <w:sz w:val="24"/>
                          </w:rPr>
                        </w:pPr>
                        <w:bookmarkStart w:id="1084" w:name="_Ref41331628"/>
                        <w:bookmarkStart w:id="1085" w:name="_Toc41335528"/>
                        <w:r>
                          <w:t xml:space="preserve">Ilustración </w:t>
                        </w:r>
                        <w:r>
                          <w:rPr>
                            <w:noProof/>
                          </w:rPr>
                          <w:fldChar w:fldCharType="begin"/>
                        </w:r>
                        <w:r>
                          <w:rPr>
                            <w:noProof/>
                          </w:rPr>
                          <w:instrText xml:space="preserve"> SEQ Ilustración \* ARABIC </w:instrText>
                        </w:r>
                        <w:r>
                          <w:rPr>
                            <w:noProof/>
                          </w:rPr>
                          <w:fldChar w:fldCharType="separate"/>
                        </w:r>
                        <w:r>
                          <w:rPr>
                            <w:noProof/>
                          </w:rPr>
                          <w:t>17</w:t>
                        </w:r>
                        <w:r>
                          <w:rPr>
                            <w:noProof/>
                          </w:rPr>
                          <w:fldChar w:fldCharType="end"/>
                        </w:r>
                        <w:bookmarkEnd w:id="1084"/>
                        <w:r>
                          <w:t xml:space="preserve"> Carpeta con generadores Python</w:t>
                        </w:r>
                        <w:bookmarkEnd w:id="1085"/>
                      </w:p>
                    </w:txbxContent>
                  </v:textbox>
                </v:shape>
              </w:pict>
            </mc:Fallback>
          </mc:AlternateContent>
        </w:r>
        <w:r w:rsidDel="006C1D81">
          <w:rPr>
            <w:noProof/>
            <w:lang w:eastAsia="es-CO"/>
          </w:rPr>
          <w:drawing>
            <wp:anchor distT="0" distB="0" distL="114300" distR="114300" simplePos="0" relativeHeight="251724800" behindDoc="0" locked="0" layoutInCell="1" allowOverlap="1" wp14:anchorId="63D05B5E" wp14:editId="4B4E1457">
              <wp:simplePos x="0" y="0"/>
              <wp:positionH relativeFrom="margin">
                <wp:align>center</wp:align>
              </wp:positionH>
              <wp:positionV relativeFrom="paragraph">
                <wp:posOffset>190678</wp:posOffset>
              </wp:positionV>
              <wp:extent cx="4684395" cy="2865546"/>
              <wp:effectExtent l="0" t="0" r="1905" b="0"/>
              <wp:wrapNone/>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extLst>
                          <a:ext uri="{28A0092B-C50C-407E-A947-70E740481C1C}">
                            <a14:useLocalDpi xmlns:a14="http://schemas.microsoft.com/office/drawing/2010/main" val="0"/>
                          </a:ext>
                        </a:extLst>
                      </a:blip>
                      <a:srcRect l="12389" t="6642" r="41277" b="42945"/>
                      <a:stretch/>
                    </pic:blipFill>
                    <pic:spPr bwMode="auto">
                      <a:xfrm>
                        <a:off x="0" y="0"/>
                        <a:ext cx="4684395" cy="286554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del>
    </w:p>
    <w:p w14:paraId="4029005E" w14:textId="7C069CF6" w:rsidR="00223895" w:rsidDel="006C1D81" w:rsidRDefault="00223895" w:rsidP="00945007">
      <w:pPr>
        <w:tabs>
          <w:tab w:val="left" w:pos="142"/>
        </w:tabs>
        <w:spacing w:line="480" w:lineRule="auto"/>
        <w:ind w:left="0"/>
        <w:rPr>
          <w:del w:id="1086" w:author="Steven Ortiz" w:date="2020-07-03T19:05:00Z"/>
          <w:rFonts w:cs="Times New Roman"/>
          <w:szCs w:val="24"/>
        </w:rPr>
      </w:pPr>
    </w:p>
    <w:p w14:paraId="7FFFEA4A" w14:textId="24C08F44" w:rsidR="00223895" w:rsidDel="006C1D81" w:rsidRDefault="00223895" w:rsidP="00945007">
      <w:pPr>
        <w:tabs>
          <w:tab w:val="left" w:pos="142"/>
        </w:tabs>
        <w:spacing w:line="480" w:lineRule="auto"/>
        <w:ind w:left="0"/>
        <w:rPr>
          <w:del w:id="1087" w:author="Steven Ortiz" w:date="2020-07-03T19:05:00Z"/>
          <w:rFonts w:cs="Times New Roman"/>
          <w:szCs w:val="24"/>
        </w:rPr>
      </w:pPr>
    </w:p>
    <w:p w14:paraId="17CC186A" w14:textId="0A44EDF6" w:rsidR="00223895" w:rsidDel="006C1D81" w:rsidRDefault="00223895" w:rsidP="00945007">
      <w:pPr>
        <w:tabs>
          <w:tab w:val="left" w:pos="142"/>
        </w:tabs>
        <w:spacing w:line="480" w:lineRule="auto"/>
        <w:ind w:left="0"/>
        <w:rPr>
          <w:del w:id="1088" w:author="Steven Ortiz" w:date="2020-07-03T19:05:00Z"/>
          <w:rFonts w:cs="Times New Roman"/>
          <w:szCs w:val="24"/>
        </w:rPr>
      </w:pPr>
    </w:p>
    <w:p w14:paraId="0BD153FB" w14:textId="1169AA12" w:rsidR="00223895" w:rsidDel="006C1D81" w:rsidRDefault="00223895" w:rsidP="00945007">
      <w:pPr>
        <w:tabs>
          <w:tab w:val="left" w:pos="142"/>
        </w:tabs>
        <w:spacing w:line="480" w:lineRule="auto"/>
        <w:ind w:left="0"/>
        <w:rPr>
          <w:del w:id="1089" w:author="Steven Ortiz" w:date="2020-07-03T19:05:00Z"/>
          <w:rFonts w:cs="Times New Roman"/>
          <w:szCs w:val="24"/>
        </w:rPr>
      </w:pPr>
    </w:p>
    <w:p w14:paraId="788F83DF" w14:textId="1DAE34C1" w:rsidR="00223895" w:rsidDel="006C1D81" w:rsidRDefault="00223895" w:rsidP="00945007">
      <w:pPr>
        <w:tabs>
          <w:tab w:val="left" w:pos="142"/>
        </w:tabs>
        <w:spacing w:line="480" w:lineRule="auto"/>
        <w:ind w:left="0"/>
        <w:rPr>
          <w:del w:id="1090" w:author="Steven Ortiz" w:date="2020-07-03T19:05:00Z"/>
          <w:rFonts w:cs="Times New Roman"/>
          <w:szCs w:val="24"/>
        </w:rPr>
      </w:pPr>
    </w:p>
    <w:p w14:paraId="34C2EAFD" w14:textId="3F2A9D24" w:rsidR="00223895" w:rsidDel="006C1D81" w:rsidRDefault="00223895" w:rsidP="00945007">
      <w:pPr>
        <w:tabs>
          <w:tab w:val="left" w:pos="142"/>
        </w:tabs>
        <w:spacing w:line="480" w:lineRule="auto"/>
        <w:ind w:left="0"/>
        <w:rPr>
          <w:del w:id="1091" w:author="Steven Ortiz" w:date="2020-07-03T19:05:00Z"/>
          <w:rFonts w:cs="Times New Roman"/>
          <w:szCs w:val="24"/>
        </w:rPr>
      </w:pPr>
    </w:p>
    <w:p w14:paraId="34BDB1D2" w14:textId="60DB3D6D" w:rsidR="00223895" w:rsidDel="006C1D81" w:rsidRDefault="00223895" w:rsidP="00945007">
      <w:pPr>
        <w:tabs>
          <w:tab w:val="left" w:pos="142"/>
        </w:tabs>
        <w:spacing w:line="480" w:lineRule="auto"/>
        <w:ind w:left="0"/>
        <w:rPr>
          <w:del w:id="1092" w:author="Steven Ortiz" w:date="2020-07-03T19:05:00Z"/>
          <w:rFonts w:cs="Times New Roman"/>
          <w:szCs w:val="24"/>
        </w:rPr>
      </w:pPr>
    </w:p>
    <w:p w14:paraId="6C5B8AD2" w14:textId="6EB3D910" w:rsidR="00223895" w:rsidDel="006C1D81" w:rsidRDefault="00223895" w:rsidP="00223895">
      <w:pPr>
        <w:pStyle w:val="Sinespaciado"/>
        <w:spacing w:line="480" w:lineRule="auto"/>
        <w:ind w:firstLine="708"/>
        <w:rPr>
          <w:del w:id="1093" w:author="Steven Ortiz" w:date="2020-07-03T19:05:00Z"/>
          <w:color w:val="FF0000"/>
          <w:lang w:eastAsia="es-CO"/>
        </w:rPr>
      </w:pPr>
      <w:del w:id="1094" w:author="Steven Ortiz" w:date="2020-07-03T19:05:00Z">
        <w:r w:rsidRPr="00894C80" w:rsidDel="006C1D81">
          <w:rPr>
            <w:lang w:eastAsia="es-CO"/>
          </w:rPr>
          <w:delText xml:space="preserve">Luego de haber realizado este proceso para agregar el bloque nuevo a Blockly, lo siguiente a realizar es el llamado desde la interfaz web, en el archivo HTML 5 como en la </w:delText>
        </w:r>
        <w:r w:rsidDel="006C1D81">
          <w:rPr>
            <w:lang w:eastAsia="es-CO"/>
          </w:rPr>
          <w:fldChar w:fldCharType="begin"/>
        </w:r>
        <w:r w:rsidDel="006C1D81">
          <w:rPr>
            <w:lang w:eastAsia="es-CO"/>
          </w:rPr>
          <w:delInstrText xml:space="preserve"> REF _Ref41331715 \h </w:delInstrText>
        </w:r>
        <w:r w:rsidDel="006C1D81">
          <w:rPr>
            <w:lang w:eastAsia="es-CO"/>
          </w:rPr>
        </w:r>
        <w:r w:rsidDel="006C1D81">
          <w:rPr>
            <w:lang w:eastAsia="es-CO"/>
          </w:rPr>
          <w:fldChar w:fldCharType="separate"/>
        </w:r>
        <w:r w:rsidDel="006C1D81">
          <w:delText xml:space="preserve">Ilustración </w:delText>
        </w:r>
        <w:r w:rsidDel="006C1D81">
          <w:rPr>
            <w:noProof/>
          </w:rPr>
          <w:delText>18</w:delText>
        </w:r>
        <w:r w:rsidDel="006C1D81">
          <w:rPr>
            <w:lang w:eastAsia="es-CO"/>
          </w:rPr>
          <w:fldChar w:fldCharType="end"/>
        </w:r>
        <w:r w:rsidDel="006C1D81">
          <w:rPr>
            <w:lang w:eastAsia="es-CO"/>
          </w:rPr>
          <w:delText>.</w:delText>
        </w:r>
      </w:del>
    </w:p>
    <w:p w14:paraId="0EE989B6" w14:textId="049B32ED" w:rsidR="00223895" w:rsidDel="006C1D81" w:rsidRDefault="00223895" w:rsidP="00223895">
      <w:pPr>
        <w:pStyle w:val="Sinespaciado"/>
        <w:spacing w:line="480" w:lineRule="auto"/>
        <w:ind w:firstLine="708"/>
        <w:rPr>
          <w:del w:id="1095" w:author="Steven Ortiz" w:date="2020-07-03T19:05:00Z"/>
          <w:color w:val="FF0000"/>
          <w:lang w:eastAsia="es-CO"/>
        </w:rPr>
      </w:pPr>
    </w:p>
    <w:p w14:paraId="3054C27E" w14:textId="50FD682B" w:rsidR="00223895" w:rsidDel="006C1D81" w:rsidRDefault="00223895" w:rsidP="00223895">
      <w:pPr>
        <w:pStyle w:val="Sinespaciado"/>
        <w:spacing w:line="480" w:lineRule="auto"/>
        <w:ind w:firstLine="708"/>
        <w:rPr>
          <w:del w:id="1096" w:author="Steven Ortiz" w:date="2020-07-03T19:05:00Z"/>
          <w:color w:val="FF0000"/>
          <w:lang w:eastAsia="es-CO"/>
        </w:rPr>
      </w:pPr>
    </w:p>
    <w:p w14:paraId="3EB6182B" w14:textId="40C607F4" w:rsidR="00223895" w:rsidDel="006C1D81" w:rsidRDefault="00223895" w:rsidP="00223895">
      <w:pPr>
        <w:pStyle w:val="Sinespaciado"/>
        <w:spacing w:line="480" w:lineRule="auto"/>
        <w:ind w:firstLine="708"/>
        <w:rPr>
          <w:del w:id="1097" w:author="Steven Ortiz" w:date="2020-07-03T19:05:00Z"/>
          <w:color w:val="FF0000"/>
          <w:lang w:eastAsia="es-CO"/>
        </w:rPr>
      </w:pPr>
      <w:del w:id="1098" w:author="Steven Ortiz" w:date="2020-07-03T19:05:00Z">
        <w:r w:rsidDel="006C1D81">
          <w:rPr>
            <w:noProof/>
            <w:lang w:eastAsia="es-CO"/>
          </w:rPr>
          <mc:AlternateContent>
            <mc:Choice Requires="wps">
              <w:drawing>
                <wp:anchor distT="0" distB="0" distL="114300" distR="114300" simplePos="0" relativeHeight="251730944" behindDoc="0" locked="0" layoutInCell="1" allowOverlap="1" wp14:anchorId="0D6F3CBA" wp14:editId="7F796D5B">
                  <wp:simplePos x="0" y="0"/>
                  <wp:positionH relativeFrom="column">
                    <wp:posOffset>424815</wp:posOffset>
                  </wp:positionH>
                  <wp:positionV relativeFrom="paragraph">
                    <wp:posOffset>1945640</wp:posOffset>
                  </wp:positionV>
                  <wp:extent cx="4758055" cy="635"/>
                  <wp:effectExtent l="0" t="0" r="0" b="0"/>
                  <wp:wrapNone/>
                  <wp:docPr id="60" name="Cuadro de texto 60"/>
                  <wp:cNvGraphicFramePr/>
                  <a:graphic xmlns:a="http://schemas.openxmlformats.org/drawingml/2006/main">
                    <a:graphicData uri="http://schemas.microsoft.com/office/word/2010/wordprocessingShape">
                      <wps:wsp>
                        <wps:cNvSpPr txBox="1"/>
                        <wps:spPr>
                          <a:xfrm>
                            <a:off x="0" y="0"/>
                            <a:ext cx="4758055" cy="635"/>
                          </a:xfrm>
                          <a:prstGeom prst="rect">
                            <a:avLst/>
                          </a:prstGeom>
                          <a:solidFill>
                            <a:prstClr val="white"/>
                          </a:solidFill>
                          <a:ln>
                            <a:noFill/>
                          </a:ln>
                          <a:effectLst/>
                        </wps:spPr>
                        <wps:txbx>
                          <w:txbxContent>
                            <w:p w14:paraId="1A6CDB2C" w14:textId="77777777" w:rsidR="00A56FD1" w:rsidRPr="00326C5E" w:rsidRDefault="00A56FD1" w:rsidP="00223895">
                              <w:pPr>
                                <w:pStyle w:val="Descripcin"/>
                                <w:jc w:val="center"/>
                                <w:rPr>
                                  <w:noProof/>
                                  <w:sz w:val="24"/>
                                </w:rPr>
                              </w:pPr>
                              <w:bookmarkStart w:id="1099" w:name="_Ref41331715"/>
                              <w:bookmarkStart w:id="1100" w:name="_Toc41335529"/>
                              <w:r>
                                <w:t xml:space="preserve">Ilustración </w:t>
                              </w:r>
                              <w:r>
                                <w:rPr>
                                  <w:noProof/>
                                </w:rPr>
                                <w:fldChar w:fldCharType="begin"/>
                              </w:r>
                              <w:r>
                                <w:rPr>
                                  <w:noProof/>
                                </w:rPr>
                                <w:instrText xml:space="preserve"> SEQ Ilustración \* ARABIC </w:instrText>
                              </w:r>
                              <w:r>
                                <w:rPr>
                                  <w:noProof/>
                                </w:rPr>
                                <w:fldChar w:fldCharType="separate"/>
                              </w:r>
                              <w:r>
                                <w:rPr>
                                  <w:noProof/>
                                </w:rPr>
                                <w:t>18</w:t>
                              </w:r>
                              <w:r>
                                <w:rPr>
                                  <w:noProof/>
                                </w:rPr>
                                <w:fldChar w:fldCharType="end"/>
                              </w:r>
                              <w:bookmarkEnd w:id="1099"/>
                              <w:r>
                                <w:t xml:space="preserve"> Llamado de bloques a través de HTML</w:t>
                              </w:r>
                              <w:bookmarkEnd w:id="1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6F3CBA" id="Cuadro de texto 60" o:spid="_x0000_s1051" type="#_x0000_t202" style="position:absolute;left:0;text-align:left;margin-left:33.45pt;margin-top:153.2pt;width:374.65pt;height:.05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" stroked="f">
                  <v:textbox style="mso-fit-shape-to-text:t" inset="0,0,0,0">
                    <w:txbxContent>
                      <w:p w14:paraId="1A6CDB2C" w14:textId="77777777" w:rsidR="00A56FD1" w:rsidRPr="00326C5E" w:rsidRDefault="00A56FD1" w:rsidP="00223895">
                        <w:pPr>
                          <w:pStyle w:val="Descripcin"/>
                          <w:jc w:val="center"/>
                          <w:rPr>
                            <w:noProof/>
                            <w:sz w:val="24"/>
                          </w:rPr>
                        </w:pPr>
                        <w:bookmarkStart w:id="1101" w:name="_Ref41331715"/>
                        <w:bookmarkStart w:id="1102" w:name="_Toc41335529"/>
                        <w:r>
                          <w:t xml:space="preserve">Ilustración </w:t>
                        </w:r>
                        <w:r>
                          <w:rPr>
                            <w:noProof/>
                          </w:rPr>
                          <w:fldChar w:fldCharType="begin"/>
                        </w:r>
                        <w:r>
                          <w:rPr>
                            <w:noProof/>
                          </w:rPr>
                          <w:instrText xml:space="preserve"> SEQ Ilustración \* ARABIC </w:instrText>
                        </w:r>
                        <w:r>
                          <w:rPr>
                            <w:noProof/>
                          </w:rPr>
                          <w:fldChar w:fldCharType="separate"/>
                        </w:r>
                        <w:r>
                          <w:rPr>
                            <w:noProof/>
                          </w:rPr>
                          <w:t>18</w:t>
                        </w:r>
                        <w:r>
                          <w:rPr>
                            <w:noProof/>
                          </w:rPr>
                          <w:fldChar w:fldCharType="end"/>
                        </w:r>
                        <w:bookmarkEnd w:id="1101"/>
                        <w:r>
                          <w:t xml:space="preserve"> Llamado de bloques a través de HTML</w:t>
                        </w:r>
                        <w:bookmarkEnd w:id="1102"/>
                      </w:p>
                    </w:txbxContent>
                  </v:textbox>
                </v:shape>
              </w:pict>
            </mc:Fallback>
          </mc:AlternateContent>
        </w:r>
        <w:r w:rsidDel="006C1D81">
          <w:rPr>
            <w:noProof/>
            <w:lang w:eastAsia="es-CO"/>
          </w:rPr>
          <w:drawing>
            <wp:anchor distT="0" distB="0" distL="114300" distR="114300" simplePos="0" relativeHeight="251728896" behindDoc="0" locked="0" layoutInCell="1" allowOverlap="1" wp14:anchorId="70652854" wp14:editId="73C90A7C">
              <wp:simplePos x="0" y="0"/>
              <wp:positionH relativeFrom="margin">
                <wp:align>center</wp:align>
              </wp:positionH>
              <wp:positionV relativeFrom="paragraph">
                <wp:posOffset>60004</wp:posOffset>
              </wp:positionV>
              <wp:extent cx="4758267" cy="1828800"/>
              <wp:effectExtent l="0" t="0" r="4445" b="0"/>
              <wp:wrapNone/>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extLst>
                          <a:ext uri="{28A0092B-C50C-407E-A947-70E740481C1C}">
                            <a14:useLocalDpi xmlns:a14="http://schemas.microsoft.com/office/drawing/2010/main" val="0"/>
                          </a:ext>
                        </a:extLst>
                      </a:blip>
                      <a:srcRect l="26137" t="32602" r="26171" b="34796"/>
                      <a:stretch/>
                    </pic:blipFill>
                    <pic:spPr bwMode="auto">
                      <a:xfrm>
                        <a:off x="0" y="0"/>
                        <a:ext cx="4758267" cy="1828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del>
    </w:p>
    <w:p w14:paraId="6AC9EC88" w14:textId="29558040" w:rsidR="00223895" w:rsidDel="006C1D81" w:rsidRDefault="00223895" w:rsidP="00223895">
      <w:pPr>
        <w:pStyle w:val="Sinespaciado"/>
        <w:spacing w:line="480" w:lineRule="auto"/>
        <w:ind w:firstLine="708"/>
        <w:rPr>
          <w:del w:id="1103" w:author="Steven Ortiz" w:date="2020-07-03T19:05:00Z"/>
          <w:lang w:eastAsia="es-CO"/>
        </w:rPr>
      </w:pPr>
    </w:p>
    <w:p w14:paraId="5F83FF1C" w14:textId="5025F0A4" w:rsidR="00223895" w:rsidDel="006C1D81" w:rsidRDefault="00223895" w:rsidP="00223895">
      <w:pPr>
        <w:pStyle w:val="Sinespaciado"/>
        <w:spacing w:line="480" w:lineRule="auto"/>
        <w:rPr>
          <w:del w:id="1104" w:author="Steven Ortiz" w:date="2020-07-03T19:05:00Z"/>
          <w:lang w:eastAsia="es-CO"/>
        </w:rPr>
      </w:pPr>
    </w:p>
    <w:p w14:paraId="65DECFFA" w14:textId="5A8D91CD" w:rsidR="00223895" w:rsidDel="006C1D81" w:rsidRDefault="00223895" w:rsidP="00945007">
      <w:pPr>
        <w:tabs>
          <w:tab w:val="left" w:pos="142"/>
        </w:tabs>
        <w:spacing w:line="480" w:lineRule="auto"/>
        <w:ind w:left="0"/>
        <w:rPr>
          <w:del w:id="1105" w:author="Steven Ortiz" w:date="2020-07-03T19:05:00Z"/>
          <w:rFonts w:cs="Times New Roman"/>
          <w:szCs w:val="24"/>
        </w:rPr>
      </w:pPr>
    </w:p>
    <w:p w14:paraId="2FDD9EDC" w14:textId="041F5798" w:rsidR="00223895" w:rsidDel="006C1D81" w:rsidRDefault="00223895" w:rsidP="00945007">
      <w:pPr>
        <w:tabs>
          <w:tab w:val="left" w:pos="142"/>
        </w:tabs>
        <w:spacing w:line="480" w:lineRule="auto"/>
        <w:ind w:left="0"/>
        <w:rPr>
          <w:del w:id="1106" w:author="Steven Ortiz" w:date="2020-07-03T19:05:00Z"/>
          <w:rFonts w:cs="Times New Roman"/>
          <w:szCs w:val="24"/>
        </w:rPr>
      </w:pPr>
    </w:p>
    <w:p w14:paraId="64242D1F" w14:textId="417007D5" w:rsidR="00223895" w:rsidDel="006C1D81" w:rsidRDefault="00223895" w:rsidP="00945007">
      <w:pPr>
        <w:tabs>
          <w:tab w:val="left" w:pos="142"/>
        </w:tabs>
        <w:spacing w:line="480" w:lineRule="auto"/>
        <w:ind w:left="0"/>
        <w:rPr>
          <w:del w:id="1107" w:author="Steven Ortiz" w:date="2020-07-03T19:05:00Z"/>
          <w:rFonts w:cs="Times New Roman"/>
          <w:szCs w:val="24"/>
        </w:rPr>
      </w:pPr>
    </w:p>
    <w:p w14:paraId="5AE3D7E0" w14:textId="2E6167DA" w:rsidR="00223895" w:rsidDel="006C1D81" w:rsidRDefault="00223895" w:rsidP="00223895">
      <w:pPr>
        <w:pStyle w:val="Sinespaciado"/>
        <w:spacing w:line="480" w:lineRule="auto"/>
        <w:rPr>
          <w:del w:id="1108" w:author="Steven Ortiz" w:date="2020-07-03T19:05:00Z"/>
          <w:lang w:eastAsia="es-CO"/>
        </w:rPr>
      </w:pPr>
      <w:del w:id="1109" w:author="Steven Ortiz" w:date="2020-07-03T19:05:00Z">
        <w:r w:rsidDel="006C1D81">
          <w:rPr>
            <w:lang w:eastAsia="es-CO"/>
          </w:rPr>
          <w:delText xml:space="preserve">Ya realizado todo lo anterior, se procede a compilar todo el programa, para lo cual se abre la terminal, se ingresa a la carpeta del proyecto y se ejecuta el archivo build.py como en la </w:delText>
        </w:r>
        <w:r w:rsidR="00531FA7" w:rsidDel="006C1D81">
          <w:rPr>
            <w:lang w:eastAsia="es-CO"/>
          </w:rPr>
          <w:fldChar w:fldCharType="begin"/>
        </w:r>
        <w:r w:rsidR="00531FA7" w:rsidDel="006C1D81">
          <w:rPr>
            <w:lang w:eastAsia="es-CO"/>
          </w:rPr>
          <w:delInstrText xml:space="preserve"> REF _Ref41331858 \h </w:delInstrText>
        </w:r>
        <w:r w:rsidR="00531FA7" w:rsidDel="006C1D81">
          <w:rPr>
            <w:lang w:eastAsia="es-CO"/>
          </w:rPr>
        </w:r>
        <w:r w:rsidR="00531FA7" w:rsidDel="006C1D81">
          <w:rPr>
            <w:lang w:eastAsia="es-CO"/>
          </w:rPr>
          <w:fldChar w:fldCharType="separate"/>
        </w:r>
        <w:r w:rsidR="00531FA7" w:rsidDel="006C1D81">
          <w:delText xml:space="preserve">Ilustración </w:delText>
        </w:r>
        <w:r w:rsidR="00531FA7" w:rsidDel="006C1D81">
          <w:rPr>
            <w:noProof/>
          </w:rPr>
          <w:delText>19</w:delText>
        </w:r>
        <w:r w:rsidR="00531FA7" w:rsidDel="006C1D81">
          <w:rPr>
            <w:lang w:eastAsia="es-CO"/>
          </w:rPr>
          <w:fldChar w:fldCharType="end"/>
        </w:r>
        <w:r w:rsidR="00531FA7" w:rsidDel="006C1D81">
          <w:rPr>
            <w:lang w:eastAsia="es-CO"/>
          </w:rPr>
          <w:delText>.</w:delText>
        </w:r>
      </w:del>
    </w:p>
    <w:p w14:paraId="71DD8F81" w14:textId="50DB765F" w:rsidR="00223895" w:rsidDel="006C1D81" w:rsidRDefault="00223895" w:rsidP="00223895">
      <w:pPr>
        <w:pStyle w:val="Sinespaciado"/>
        <w:spacing w:line="480" w:lineRule="auto"/>
        <w:rPr>
          <w:del w:id="1110" w:author="Steven Ortiz" w:date="2020-07-03T19:05:00Z"/>
          <w:lang w:eastAsia="es-CO"/>
        </w:rPr>
      </w:pPr>
      <w:del w:id="1111" w:author="Steven Ortiz" w:date="2020-07-03T19:05:00Z">
        <w:r w:rsidDel="006C1D81">
          <w:rPr>
            <w:noProof/>
            <w:lang w:eastAsia="es-CO"/>
          </w:rPr>
          <mc:AlternateContent>
            <mc:Choice Requires="wps">
              <w:drawing>
                <wp:anchor distT="0" distB="0" distL="114300" distR="114300" simplePos="0" relativeHeight="251735040" behindDoc="0" locked="0" layoutInCell="1" allowOverlap="1" wp14:anchorId="02A42D83" wp14:editId="6F72B4CE">
                  <wp:simplePos x="0" y="0"/>
                  <wp:positionH relativeFrom="column">
                    <wp:posOffset>377190</wp:posOffset>
                  </wp:positionH>
                  <wp:positionV relativeFrom="paragraph">
                    <wp:posOffset>3297555</wp:posOffset>
                  </wp:positionV>
                  <wp:extent cx="4856480" cy="635"/>
                  <wp:effectExtent l="0" t="0" r="0" b="0"/>
                  <wp:wrapNone/>
                  <wp:docPr id="61" name="Cuadro de texto 61"/>
                  <wp:cNvGraphicFramePr/>
                  <a:graphic xmlns:a="http://schemas.openxmlformats.org/drawingml/2006/main">
                    <a:graphicData uri="http://schemas.microsoft.com/office/word/2010/wordprocessingShape">
                      <wps:wsp>
                        <wps:cNvSpPr txBox="1"/>
                        <wps:spPr>
                          <a:xfrm>
                            <a:off x="0" y="0"/>
                            <a:ext cx="4856480" cy="635"/>
                          </a:xfrm>
                          <a:prstGeom prst="rect">
                            <a:avLst/>
                          </a:prstGeom>
                          <a:solidFill>
                            <a:prstClr val="white"/>
                          </a:solidFill>
                          <a:ln>
                            <a:noFill/>
                          </a:ln>
                          <a:effectLst/>
                        </wps:spPr>
                        <wps:txbx>
                          <w:txbxContent>
                            <w:p w14:paraId="54FB9DE7" w14:textId="77777777" w:rsidR="00A56FD1" w:rsidRPr="00255286" w:rsidRDefault="00A56FD1" w:rsidP="00223895">
                              <w:pPr>
                                <w:pStyle w:val="Descripcin"/>
                                <w:jc w:val="center"/>
                                <w:rPr>
                                  <w:noProof/>
                                  <w:sz w:val="24"/>
                                </w:rPr>
                              </w:pPr>
                              <w:bookmarkStart w:id="1112" w:name="_Ref41331858"/>
                              <w:bookmarkStart w:id="1113" w:name="_Toc41335530"/>
                              <w:r>
                                <w:t xml:space="preserve">Ilustración </w:t>
                              </w:r>
                              <w:r>
                                <w:rPr>
                                  <w:noProof/>
                                </w:rPr>
                                <w:fldChar w:fldCharType="begin"/>
                              </w:r>
                              <w:r>
                                <w:rPr>
                                  <w:noProof/>
                                </w:rPr>
                                <w:instrText xml:space="preserve"> SEQ Ilustración \* ARABIC </w:instrText>
                              </w:r>
                              <w:r>
                                <w:rPr>
                                  <w:noProof/>
                                </w:rPr>
                                <w:fldChar w:fldCharType="separate"/>
                              </w:r>
                              <w:r>
                                <w:rPr>
                                  <w:noProof/>
                                </w:rPr>
                                <w:t>19</w:t>
                              </w:r>
                              <w:r>
                                <w:rPr>
                                  <w:noProof/>
                                </w:rPr>
                                <w:fldChar w:fldCharType="end"/>
                              </w:r>
                              <w:bookmarkEnd w:id="1112"/>
                              <w:r>
                                <w:t xml:space="preserve"> Compilación de Blockly</w:t>
                              </w:r>
                              <w:bookmarkEnd w:id="11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A42D83" id="Cuadro de texto 61" o:spid="_x0000_s1052" type="#_x0000_t202" style="position:absolute;left:0;text-align:left;margin-left:29.7pt;margin-top:259.65pt;width:382.4pt;height:.0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" stroked="f">
                  <v:textbox style="mso-fit-shape-to-text:t" inset="0,0,0,0">
                    <w:txbxContent>
                      <w:p w14:paraId="54FB9DE7" w14:textId="77777777" w:rsidR="00A56FD1" w:rsidRPr="00255286" w:rsidRDefault="00A56FD1" w:rsidP="00223895">
                        <w:pPr>
                          <w:pStyle w:val="Descripcin"/>
                          <w:jc w:val="center"/>
                          <w:rPr>
                            <w:noProof/>
                            <w:sz w:val="24"/>
                          </w:rPr>
                        </w:pPr>
                        <w:bookmarkStart w:id="1114" w:name="_Ref41331858"/>
                        <w:bookmarkStart w:id="1115" w:name="_Toc41335530"/>
                        <w:r>
                          <w:t xml:space="preserve">Ilustración </w:t>
                        </w:r>
                        <w:r>
                          <w:rPr>
                            <w:noProof/>
                          </w:rPr>
                          <w:fldChar w:fldCharType="begin"/>
                        </w:r>
                        <w:r>
                          <w:rPr>
                            <w:noProof/>
                          </w:rPr>
                          <w:instrText xml:space="preserve"> SEQ Ilustración \* ARABIC </w:instrText>
                        </w:r>
                        <w:r>
                          <w:rPr>
                            <w:noProof/>
                          </w:rPr>
                          <w:fldChar w:fldCharType="separate"/>
                        </w:r>
                        <w:r>
                          <w:rPr>
                            <w:noProof/>
                          </w:rPr>
                          <w:t>19</w:t>
                        </w:r>
                        <w:r>
                          <w:rPr>
                            <w:noProof/>
                          </w:rPr>
                          <w:fldChar w:fldCharType="end"/>
                        </w:r>
                        <w:bookmarkEnd w:id="1114"/>
                        <w:r>
                          <w:t xml:space="preserve"> Compilación de Blockly</w:t>
                        </w:r>
                        <w:bookmarkEnd w:id="1115"/>
                      </w:p>
                    </w:txbxContent>
                  </v:textbox>
                </v:shape>
              </w:pict>
            </mc:Fallback>
          </mc:AlternateContent>
        </w:r>
        <w:r w:rsidDel="006C1D81">
          <w:rPr>
            <w:noProof/>
            <w:lang w:eastAsia="es-CO"/>
          </w:rPr>
          <w:drawing>
            <wp:anchor distT="0" distB="0" distL="114300" distR="114300" simplePos="0" relativeHeight="251732992" behindDoc="0" locked="0" layoutInCell="1" allowOverlap="1" wp14:anchorId="1E8F4837" wp14:editId="79D21675">
              <wp:simplePos x="0" y="0"/>
              <wp:positionH relativeFrom="margin">
                <wp:align>center</wp:align>
              </wp:positionH>
              <wp:positionV relativeFrom="paragraph">
                <wp:posOffset>82971</wp:posOffset>
              </wp:positionV>
              <wp:extent cx="4856480" cy="3157855"/>
              <wp:effectExtent l="0" t="0" r="1270" b="4445"/>
              <wp:wrapNone/>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extLst>
                          <a:ext uri="{28A0092B-C50C-407E-A947-70E740481C1C}">
                            <a14:useLocalDpi xmlns:a14="http://schemas.microsoft.com/office/drawing/2010/main" val="0"/>
                          </a:ext>
                        </a:extLst>
                      </a:blip>
                      <a:srcRect t="36138" r="52174" b="8544"/>
                      <a:stretch/>
                    </pic:blipFill>
                    <pic:spPr bwMode="auto">
                      <a:xfrm>
                        <a:off x="0" y="0"/>
                        <a:ext cx="4856480" cy="31578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del>
    </w:p>
    <w:p w14:paraId="5BD72D9D" w14:textId="206221C2" w:rsidR="00223895" w:rsidDel="006C1D81" w:rsidRDefault="00223895" w:rsidP="00945007">
      <w:pPr>
        <w:tabs>
          <w:tab w:val="left" w:pos="142"/>
        </w:tabs>
        <w:spacing w:line="480" w:lineRule="auto"/>
        <w:ind w:left="0"/>
        <w:rPr>
          <w:del w:id="1116" w:author="Steven Ortiz" w:date="2020-07-03T19:05:00Z"/>
          <w:rFonts w:cs="Times New Roman"/>
          <w:szCs w:val="24"/>
        </w:rPr>
      </w:pPr>
    </w:p>
    <w:p w14:paraId="68FDD3A6" w14:textId="6FB5D575" w:rsidR="00531FA7" w:rsidDel="006C1D81" w:rsidRDefault="00531FA7" w:rsidP="00945007">
      <w:pPr>
        <w:tabs>
          <w:tab w:val="left" w:pos="142"/>
        </w:tabs>
        <w:spacing w:line="480" w:lineRule="auto"/>
        <w:ind w:left="0"/>
        <w:rPr>
          <w:del w:id="1117" w:author="Steven Ortiz" w:date="2020-07-03T19:05:00Z"/>
          <w:rFonts w:cs="Times New Roman"/>
          <w:szCs w:val="24"/>
        </w:rPr>
      </w:pPr>
    </w:p>
    <w:p w14:paraId="6CAD6B8E" w14:textId="2DCADC5F" w:rsidR="00531FA7" w:rsidDel="006C1D81" w:rsidRDefault="00531FA7" w:rsidP="00945007">
      <w:pPr>
        <w:tabs>
          <w:tab w:val="left" w:pos="142"/>
        </w:tabs>
        <w:spacing w:line="480" w:lineRule="auto"/>
        <w:ind w:left="0"/>
        <w:rPr>
          <w:del w:id="1118" w:author="Steven Ortiz" w:date="2020-07-03T19:05:00Z"/>
          <w:rFonts w:cs="Times New Roman"/>
          <w:szCs w:val="24"/>
        </w:rPr>
      </w:pPr>
    </w:p>
    <w:p w14:paraId="54042823" w14:textId="5A74ED85" w:rsidR="00531FA7" w:rsidDel="006C1D81" w:rsidRDefault="00531FA7" w:rsidP="00945007">
      <w:pPr>
        <w:tabs>
          <w:tab w:val="left" w:pos="142"/>
        </w:tabs>
        <w:spacing w:line="480" w:lineRule="auto"/>
        <w:ind w:left="0"/>
        <w:rPr>
          <w:del w:id="1119" w:author="Steven Ortiz" w:date="2020-07-03T19:05:00Z"/>
          <w:rFonts w:cs="Times New Roman"/>
          <w:szCs w:val="24"/>
        </w:rPr>
      </w:pPr>
    </w:p>
    <w:p w14:paraId="3E84A2CD" w14:textId="52C8EC52" w:rsidR="00531FA7" w:rsidDel="006C1D81" w:rsidRDefault="00531FA7" w:rsidP="00945007">
      <w:pPr>
        <w:tabs>
          <w:tab w:val="left" w:pos="142"/>
        </w:tabs>
        <w:spacing w:line="480" w:lineRule="auto"/>
        <w:ind w:left="0"/>
        <w:rPr>
          <w:del w:id="1120" w:author="Steven Ortiz" w:date="2020-07-03T19:05:00Z"/>
          <w:rFonts w:cs="Times New Roman"/>
          <w:szCs w:val="24"/>
        </w:rPr>
      </w:pPr>
    </w:p>
    <w:p w14:paraId="01667562" w14:textId="011ED9F0" w:rsidR="00531FA7" w:rsidDel="006C1D81" w:rsidRDefault="00531FA7" w:rsidP="00945007">
      <w:pPr>
        <w:tabs>
          <w:tab w:val="left" w:pos="142"/>
        </w:tabs>
        <w:spacing w:line="480" w:lineRule="auto"/>
        <w:ind w:left="0"/>
        <w:rPr>
          <w:del w:id="1121" w:author="Steven Ortiz" w:date="2020-07-03T19:05:00Z"/>
          <w:rFonts w:cs="Times New Roman"/>
          <w:szCs w:val="24"/>
        </w:rPr>
      </w:pPr>
    </w:p>
    <w:p w14:paraId="52B1DB16" w14:textId="179B7EFE" w:rsidR="00531FA7" w:rsidDel="006C1D81" w:rsidRDefault="00531FA7" w:rsidP="00945007">
      <w:pPr>
        <w:tabs>
          <w:tab w:val="left" w:pos="142"/>
        </w:tabs>
        <w:spacing w:line="480" w:lineRule="auto"/>
        <w:ind w:left="0"/>
        <w:rPr>
          <w:del w:id="1122" w:author="Steven Ortiz" w:date="2020-07-03T19:05:00Z"/>
          <w:rFonts w:cs="Times New Roman"/>
          <w:szCs w:val="24"/>
        </w:rPr>
      </w:pPr>
    </w:p>
    <w:p w14:paraId="0C2EB476" w14:textId="43638F98" w:rsidR="00531FA7" w:rsidDel="006C1D81" w:rsidRDefault="00531FA7" w:rsidP="00945007">
      <w:pPr>
        <w:tabs>
          <w:tab w:val="left" w:pos="142"/>
        </w:tabs>
        <w:spacing w:line="480" w:lineRule="auto"/>
        <w:ind w:left="0"/>
        <w:rPr>
          <w:del w:id="1123" w:author="Steven Ortiz" w:date="2020-07-03T19:05:00Z"/>
          <w:rFonts w:cs="Times New Roman"/>
          <w:szCs w:val="24"/>
        </w:rPr>
      </w:pPr>
    </w:p>
    <w:p w14:paraId="76CDCD29" w14:textId="4B30DF6C" w:rsidR="00531FA7" w:rsidDel="006C1D81" w:rsidRDefault="00531FA7" w:rsidP="00531FA7">
      <w:pPr>
        <w:pStyle w:val="Sinespaciado"/>
        <w:spacing w:line="480" w:lineRule="auto"/>
        <w:rPr>
          <w:del w:id="1124" w:author="Steven Ortiz" w:date="2020-07-03T19:05:00Z"/>
          <w:color w:val="FF0000"/>
          <w:lang w:eastAsia="es-CO"/>
        </w:rPr>
      </w:pPr>
      <w:del w:id="1125" w:author="Steven Ortiz" w:date="2020-07-03T19:05:00Z">
        <w:r w:rsidRPr="00894C80" w:rsidDel="006C1D81">
          <w:rPr>
            <w:lang w:eastAsia="es-CO"/>
          </w:rPr>
          <w:delText xml:space="preserve">Lo siguiente es comprobar que el bloque funcione y genere el código en Python correspondiente como en la </w:delText>
        </w:r>
        <w:r w:rsidDel="006C1D81">
          <w:rPr>
            <w:lang w:eastAsia="es-CO"/>
          </w:rPr>
          <w:fldChar w:fldCharType="begin"/>
        </w:r>
        <w:r w:rsidDel="006C1D81">
          <w:rPr>
            <w:lang w:eastAsia="es-CO"/>
          </w:rPr>
          <w:delInstrText xml:space="preserve"> REF _Ref41331979 \h </w:delInstrText>
        </w:r>
        <w:r w:rsidDel="006C1D81">
          <w:rPr>
            <w:lang w:eastAsia="es-CO"/>
          </w:rPr>
        </w:r>
        <w:r w:rsidDel="006C1D81">
          <w:rPr>
            <w:lang w:eastAsia="es-CO"/>
          </w:rPr>
          <w:fldChar w:fldCharType="separate"/>
        </w:r>
        <w:r w:rsidDel="006C1D81">
          <w:delText xml:space="preserve">Ilustración </w:delText>
        </w:r>
        <w:r w:rsidDel="006C1D81">
          <w:rPr>
            <w:noProof/>
          </w:rPr>
          <w:delText>20</w:delText>
        </w:r>
        <w:r w:rsidDel="006C1D81">
          <w:rPr>
            <w:lang w:eastAsia="es-CO"/>
          </w:rPr>
          <w:fldChar w:fldCharType="end"/>
        </w:r>
        <w:r w:rsidDel="006C1D81">
          <w:rPr>
            <w:lang w:eastAsia="es-CO"/>
          </w:rPr>
          <w:delText>.</w:delText>
        </w:r>
      </w:del>
    </w:p>
    <w:p w14:paraId="504483DF" w14:textId="2CF81D3C" w:rsidR="00531FA7" w:rsidDel="006C1D81" w:rsidRDefault="00531FA7" w:rsidP="00531FA7">
      <w:pPr>
        <w:pStyle w:val="Sinespaciado"/>
        <w:spacing w:line="480" w:lineRule="auto"/>
        <w:rPr>
          <w:del w:id="1126" w:author="Steven Ortiz" w:date="2020-07-03T19:05:00Z"/>
          <w:color w:val="FF0000"/>
          <w:lang w:eastAsia="es-CO"/>
        </w:rPr>
      </w:pPr>
    </w:p>
    <w:p w14:paraId="6F83E417" w14:textId="4AF4B3D1" w:rsidR="00531FA7" w:rsidDel="006C1D81" w:rsidRDefault="00531FA7" w:rsidP="00531FA7">
      <w:pPr>
        <w:pStyle w:val="Sinespaciado"/>
        <w:spacing w:line="480" w:lineRule="auto"/>
        <w:rPr>
          <w:del w:id="1127" w:author="Steven Ortiz" w:date="2020-07-03T19:05:00Z"/>
          <w:color w:val="FF0000"/>
          <w:lang w:eastAsia="es-CO"/>
        </w:rPr>
      </w:pPr>
      <w:del w:id="1128" w:author="Steven Ortiz" w:date="2020-07-03T19:05:00Z">
        <w:r w:rsidDel="006C1D81">
          <w:rPr>
            <w:noProof/>
            <w:lang w:eastAsia="es-CO"/>
          </w:rPr>
          <mc:AlternateContent>
            <mc:Choice Requires="wps">
              <w:drawing>
                <wp:anchor distT="0" distB="0" distL="114300" distR="114300" simplePos="0" relativeHeight="251739136" behindDoc="0" locked="0" layoutInCell="1" allowOverlap="1" wp14:anchorId="0BB4745A" wp14:editId="24E05F43">
                  <wp:simplePos x="0" y="0"/>
                  <wp:positionH relativeFrom="column">
                    <wp:posOffset>-7620</wp:posOffset>
                  </wp:positionH>
                  <wp:positionV relativeFrom="paragraph">
                    <wp:posOffset>3077845</wp:posOffset>
                  </wp:positionV>
                  <wp:extent cx="5610225" cy="635"/>
                  <wp:effectExtent l="0" t="0" r="0" b="0"/>
                  <wp:wrapNone/>
                  <wp:docPr id="62" name="Cuadro de texto 62"/>
                  <wp:cNvGraphicFramePr/>
                  <a:graphic xmlns:a="http://schemas.openxmlformats.org/drawingml/2006/main">
                    <a:graphicData uri="http://schemas.microsoft.com/office/word/2010/wordprocessingShape">
                      <wps:wsp>
                        <wps:cNvSpPr txBox="1"/>
                        <wps:spPr>
                          <a:xfrm>
                            <a:off x="0" y="0"/>
                            <a:ext cx="5610225" cy="635"/>
                          </a:xfrm>
                          <a:prstGeom prst="rect">
                            <a:avLst/>
                          </a:prstGeom>
                          <a:solidFill>
                            <a:prstClr val="white"/>
                          </a:solidFill>
                          <a:ln>
                            <a:noFill/>
                          </a:ln>
                          <a:effectLst/>
                        </wps:spPr>
                        <wps:txbx>
                          <w:txbxContent>
                            <w:p w14:paraId="2813326F" w14:textId="77777777" w:rsidR="00A56FD1" w:rsidRPr="00E93668" w:rsidRDefault="00A56FD1" w:rsidP="00531FA7">
                              <w:pPr>
                                <w:pStyle w:val="Descripcin"/>
                                <w:jc w:val="center"/>
                                <w:rPr>
                                  <w:noProof/>
                                  <w:sz w:val="24"/>
                                </w:rPr>
                              </w:pPr>
                              <w:bookmarkStart w:id="1129" w:name="_Ref41331979"/>
                              <w:bookmarkStart w:id="1130" w:name="_Toc41335531"/>
                              <w:r>
                                <w:t xml:space="preserve">Ilustración </w:t>
                              </w:r>
                              <w:r>
                                <w:rPr>
                                  <w:noProof/>
                                </w:rPr>
                                <w:fldChar w:fldCharType="begin"/>
                              </w:r>
                              <w:r>
                                <w:rPr>
                                  <w:noProof/>
                                </w:rPr>
                                <w:instrText xml:space="preserve"> SEQ Ilustración \* ARABIC </w:instrText>
                              </w:r>
                              <w:r>
                                <w:rPr>
                                  <w:noProof/>
                                </w:rPr>
                                <w:fldChar w:fldCharType="separate"/>
                              </w:r>
                              <w:r>
                                <w:rPr>
                                  <w:noProof/>
                                </w:rPr>
                                <w:t>20</w:t>
                              </w:r>
                              <w:r>
                                <w:rPr>
                                  <w:noProof/>
                                </w:rPr>
                                <w:fldChar w:fldCharType="end"/>
                              </w:r>
                              <w:bookmarkEnd w:id="1129"/>
                              <w:r>
                                <w:t xml:space="preserve"> Comprobación del bloque</w:t>
                              </w:r>
                              <w:bookmarkEnd w:id="11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B4745A" id="Cuadro de texto 62" o:spid="_x0000_s1053" type="#_x0000_t202" style="position:absolute;left:0;text-align:left;margin-left:-.6pt;margin-top:242.35pt;width:441.75pt;height:.05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" stroked="f">
                  <v:textbox style="mso-fit-shape-to-text:t" inset="0,0,0,0">
                    <w:txbxContent>
                      <w:p w14:paraId="2813326F" w14:textId="77777777" w:rsidR="00A56FD1" w:rsidRPr="00E93668" w:rsidRDefault="00A56FD1" w:rsidP="00531FA7">
                        <w:pPr>
                          <w:pStyle w:val="Descripcin"/>
                          <w:jc w:val="center"/>
                          <w:rPr>
                            <w:noProof/>
                            <w:sz w:val="24"/>
                          </w:rPr>
                        </w:pPr>
                        <w:bookmarkStart w:id="1131" w:name="_Ref41331979"/>
                        <w:bookmarkStart w:id="1132" w:name="_Toc41335531"/>
                        <w:r>
                          <w:t xml:space="preserve">Ilustración </w:t>
                        </w:r>
                        <w:r>
                          <w:rPr>
                            <w:noProof/>
                          </w:rPr>
                          <w:fldChar w:fldCharType="begin"/>
                        </w:r>
                        <w:r>
                          <w:rPr>
                            <w:noProof/>
                          </w:rPr>
                          <w:instrText xml:space="preserve"> SEQ Ilustración \* ARABIC </w:instrText>
                        </w:r>
                        <w:r>
                          <w:rPr>
                            <w:noProof/>
                          </w:rPr>
                          <w:fldChar w:fldCharType="separate"/>
                        </w:r>
                        <w:r>
                          <w:rPr>
                            <w:noProof/>
                          </w:rPr>
                          <w:t>20</w:t>
                        </w:r>
                        <w:r>
                          <w:rPr>
                            <w:noProof/>
                          </w:rPr>
                          <w:fldChar w:fldCharType="end"/>
                        </w:r>
                        <w:bookmarkEnd w:id="1131"/>
                        <w:r>
                          <w:t xml:space="preserve"> Comprobación del bloque</w:t>
                        </w:r>
                        <w:bookmarkEnd w:id="1132"/>
                      </w:p>
                    </w:txbxContent>
                  </v:textbox>
                </v:shape>
              </w:pict>
            </mc:Fallback>
          </mc:AlternateContent>
        </w:r>
        <w:r w:rsidDel="006C1D81">
          <w:rPr>
            <w:noProof/>
            <w:lang w:eastAsia="es-CO"/>
          </w:rPr>
          <w:drawing>
            <wp:anchor distT="0" distB="0" distL="114300" distR="114300" simplePos="0" relativeHeight="251737088" behindDoc="0" locked="0" layoutInCell="1" allowOverlap="1" wp14:anchorId="4EB35A84" wp14:editId="51A4573D">
              <wp:simplePos x="0" y="0"/>
              <wp:positionH relativeFrom="margin">
                <wp:align>right</wp:align>
              </wp:positionH>
              <wp:positionV relativeFrom="paragraph">
                <wp:posOffset>10795</wp:posOffset>
              </wp:positionV>
              <wp:extent cx="5610225" cy="3009900"/>
              <wp:effectExtent l="0" t="0" r="9525" b="0"/>
              <wp:wrapNone/>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610225" cy="3009900"/>
                      </a:xfrm>
                      <a:prstGeom prst="rect">
                        <a:avLst/>
                      </a:prstGeom>
                      <a:noFill/>
                      <a:ln>
                        <a:noFill/>
                      </a:ln>
                    </pic:spPr>
                  </pic:pic>
                </a:graphicData>
              </a:graphic>
              <wp14:sizeRelH relativeFrom="page">
                <wp14:pctWidth>0</wp14:pctWidth>
              </wp14:sizeRelH>
              <wp14:sizeRelV relativeFrom="page">
                <wp14:pctHeight>0</wp14:pctHeight>
              </wp14:sizeRelV>
            </wp:anchor>
          </w:drawing>
        </w:r>
      </w:del>
    </w:p>
    <w:p w14:paraId="31D23DA4" w14:textId="4A14EF6B" w:rsidR="00531FA7" w:rsidDel="006C1D81" w:rsidRDefault="00531FA7" w:rsidP="00531FA7">
      <w:pPr>
        <w:pStyle w:val="Sinespaciado"/>
        <w:spacing w:line="480" w:lineRule="auto"/>
        <w:rPr>
          <w:del w:id="1133" w:author="Steven Ortiz" w:date="2020-07-03T19:05:00Z"/>
          <w:color w:val="FF0000"/>
          <w:lang w:eastAsia="es-CO"/>
        </w:rPr>
      </w:pPr>
    </w:p>
    <w:p w14:paraId="69939D02" w14:textId="2031A993" w:rsidR="00531FA7" w:rsidDel="006C1D81" w:rsidRDefault="00531FA7" w:rsidP="00945007">
      <w:pPr>
        <w:tabs>
          <w:tab w:val="left" w:pos="142"/>
        </w:tabs>
        <w:spacing w:line="480" w:lineRule="auto"/>
        <w:ind w:left="0"/>
        <w:rPr>
          <w:del w:id="1134" w:author="Steven Ortiz" w:date="2020-07-03T19:05:00Z"/>
          <w:rFonts w:cs="Times New Roman"/>
          <w:szCs w:val="24"/>
        </w:rPr>
      </w:pPr>
    </w:p>
    <w:p w14:paraId="5EFB4D29" w14:textId="2C432DBE" w:rsidR="00531FA7" w:rsidDel="006C1D81" w:rsidRDefault="00531FA7" w:rsidP="00945007">
      <w:pPr>
        <w:tabs>
          <w:tab w:val="left" w:pos="142"/>
        </w:tabs>
        <w:spacing w:line="480" w:lineRule="auto"/>
        <w:ind w:left="0"/>
        <w:rPr>
          <w:del w:id="1135" w:author="Steven Ortiz" w:date="2020-07-03T19:05:00Z"/>
          <w:rFonts w:cs="Times New Roman"/>
          <w:szCs w:val="24"/>
        </w:rPr>
      </w:pPr>
    </w:p>
    <w:p w14:paraId="69CC0C43" w14:textId="283E947D" w:rsidR="00531FA7" w:rsidDel="006C1D81" w:rsidRDefault="00531FA7" w:rsidP="00945007">
      <w:pPr>
        <w:tabs>
          <w:tab w:val="left" w:pos="142"/>
        </w:tabs>
        <w:spacing w:line="480" w:lineRule="auto"/>
        <w:ind w:left="0"/>
        <w:rPr>
          <w:del w:id="1136" w:author="Steven Ortiz" w:date="2020-07-03T19:05:00Z"/>
          <w:rFonts w:cs="Times New Roman"/>
          <w:szCs w:val="24"/>
        </w:rPr>
      </w:pPr>
    </w:p>
    <w:p w14:paraId="53FF5588" w14:textId="03D33750" w:rsidR="00531FA7" w:rsidDel="006C1D81" w:rsidRDefault="00531FA7" w:rsidP="00945007">
      <w:pPr>
        <w:tabs>
          <w:tab w:val="left" w:pos="142"/>
        </w:tabs>
        <w:spacing w:line="480" w:lineRule="auto"/>
        <w:ind w:left="0"/>
        <w:rPr>
          <w:del w:id="1137" w:author="Steven Ortiz" w:date="2020-07-03T19:05:00Z"/>
          <w:rFonts w:cs="Times New Roman"/>
          <w:szCs w:val="24"/>
        </w:rPr>
      </w:pPr>
    </w:p>
    <w:p w14:paraId="05813187" w14:textId="58FD9881" w:rsidR="00531FA7" w:rsidDel="006C1D81" w:rsidRDefault="00531FA7" w:rsidP="00945007">
      <w:pPr>
        <w:tabs>
          <w:tab w:val="left" w:pos="142"/>
        </w:tabs>
        <w:spacing w:line="480" w:lineRule="auto"/>
        <w:ind w:left="0"/>
        <w:rPr>
          <w:del w:id="1138" w:author="Steven Ortiz" w:date="2020-07-03T19:05:00Z"/>
          <w:rFonts w:cs="Times New Roman"/>
          <w:szCs w:val="24"/>
        </w:rPr>
      </w:pPr>
    </w:p>
    <w:p w14:paraId="4855C9D4" w14:textId="13D07FA8" w:rsidR="00531FA7" w:rsidDel="006C1D81" w:rsidRDefault="00531FA7" w:rsidP="00945007">
      <w:pPr>
        <w:tabs>
          <w:tab w:val="left" w:pos="142"/>
        </w:tabs>
        <w:spacing w:line="480" w:lineRule="auto"/>
        <w:ind w:left="0"/>
        <w:rPr>
          <w:del w:id="1139" w:author="Steven Ortiz" w:date="2020-07-03T19:05:00Z"/>
          <w:rFonts w:cs="Times New Roman"/>
          <w:szCs w:val="24"/>
        </w:rPr>
      </w:pPr>
    </w:p>
    <w:p w14:paraId="1E2CB64A" w14:textId="6A1C30A2" w:rsidR="00531FA7" w:rsidDel="006C1D81" w:rsidRDefault="00531FA7" w:rsidP="00531FA7">
      <w:pPr>
        <w:pStyle w:val="Ttulo3"/>
        <w:rPr>
          <w:del w:id="1140" w:author="Steven Ortiz" w:date="2020-07-03T19:05:00Z"/>
          <w:lang w:eastAsia="es-CO"/>
        </w:rPr>
      </w:pPr>
      <w:bookmarkStart w:id="1141" w:name="_Toc41335662"/>
      <w:del w:id="1142" w:author="Steven Ortiz" w:date="2020-07-03T19:05:00Z">
        <w:r w:rsidRPr="00894C80" w:rsidDel="006C1D81">
          <w:rPr>
            <w:lang w:eastAsia="es-CO"/>
          </w:rPr>
          <w:delText>Descargar Código generado en Python.</w:delText>
        </w:r>
        <w:bookmarkEnd w:id="1141"/>
      </w:del>
    </w:p>
    <w:p w14:paraId="3459FA6B" w14:textId="678732B6" w:rsidR="00531FA7" w:rsidDel="006C1D81" w:rsidRDefault="00531FA7" w:rsidP="00531FA7">
      <w:pPr>
        <w:pStyle w:val="Sinespaciado"/>
        <w:spacing w:line="480" w:lineRule="auto"/>
        <w:rPr>
          <w:del w:id="1143" w:author="Steven Ortiz" w:date="2020-07-03T19:05:00Z"/>
          <w:color w:val="FF0000"/>
          <w:lang w:eastAsia="es-CO"/>
        </w:rPr>
      </w:pPr>
      <w:del w:id="1144" w:author="Steven Ortiz" w:date="2020-07-03T19:05:00Z">
        <w:r w:rsidDel="006C1D81">
          <w:rPr>
            <w:lang w:eastAsia="es-CO"/>
          </w:rPr>
          <w:delText>Se le agrega un botón</w:delText>
        </w:r>
        <w:r w:rsidRPr="00894C80" w:rsidDel="006C1D81">
          <w:rPr>
            <w:lang w:eastAsia="es-CO"/>
          </w:rPr>
          <w:delText xml:space="preserve"> </w:delText>
        </w:r>
        <w:r w:rsidDel="006C1D81">
          <w:rPr>
            <w:lang w:eastAsia="es-CO"/>
          </w:rPr>
          <w:delText xml:space="preserve">en el archivo HTML para descargar </w:delText>
        </w:r>
        <w:r w:rsidRPr="00894C80" w:rsidDel="006C1D81">
          <w:rPr>
            <w:lang w:eastAsia="es-CO"/>
          </w:rPr>
          <w:delText xml:space="preserve">el archivo .py (Python) y verificar que el programa realizado por el usuario sea el correcto. </w:delText>
        </w:r>
      </w:del>
    </w:p>
    <w:p w14:paraId="7AE8A3EC" w14:textId="032D3A14" w:rsidR="00531FA7" w:rsidDel="006C1D81" w:rsidRDefault="00531FA7" w:rsidP="00531FA7">
      <w:pPr>
        <w:pStyle w:val="Sinespaciado"/>
        <w:spacing w:line="480" w:lineRule="auto"/>
        <w:rPr>
          <w:del w:id="1145" w:author="Steven Ortiz" w:date="2020-07-03T19:05:00Z"/>
          <w:color w:val="FF0000"/>
          <w:lang w:eastAsia="es-CO"/>
        </w:rPr>
      </w:pPr>
      <w:del w:id="1146" w:author="Steven Ortiz" w:date="2020-07-03T19:05:00Z">
        <w:r w:rsidDel="006C1D81">
          <w:rPr>
            <w:color w:val="FF0000"/>
            <w:lang w:eastAsia="es-CO"/>
          </w:rPr>
          <w:delText xml:space="preserve"> </w:delText>
        </w:r>
        <w:r w:rsidRPr="00A4695F" w:rsidDel="006C1D81">
          <w:rPr>
            <w:lang w:eastAsia="es-CO"/>
          </w:rPr>
          <w:delText xml:space="preserve">Por tanto, se realiza la prueba realizando un programa tipo Blink (parpadeo) en Blockly como en la </w:delText>
        </w:r>
        <w:r w:rsidDel="006C1D81">
          <w:rPr>
            <w:lang w:eastAsia="es-CO"/>
          </w:rPr>
          <w:fldChar w:fldCharType="begin"/>
        </w:r>
        <w:r w:rsidDel="006C1D81">
          <w:rPr>
            <w:lang w:eastAsia="es-CO"/>
          </w:rPr>
          <w:delInstrText xml:space="preserve"> REF _Ref41332076 \h </w:delInstrText>
        </w:r>
        <w:r w:rsidDel="006C1D81">
          <w:rPr>
            <w:lang w:eastAsia="es-CO"/>
          </w:rPr>
        </w:r>
        <w:r w:rsidDel="006C1D81">
          <w:rPr>
            <w:lang w:eastAsia="es-CO"/>
          </w:rPr>
          <w:fldChar w:fldCharType="separate"/>
        </w:r>
        <w:r w:rsidDel="006C1D81">
          <w:delText xml:space="preserve">Ilustración </w:delText>
        </w:r>
        <w:r w:rsidDel="006C1D81">
          <w:rPr>
            <w:noProof/>
          </w:rPr>
          <w:delText>21</w:delText>
        </w:r>
        <w:r w:rsidDel="006C1D81">
          <w:rPr>
            <w:lang w:eastAsia="es-CO"/>
          </w:rPr>
          <w:fldChar w:fldCharType="end"/>
        </w:r>
        <w:r w:rsidDel="006C1D81">
          <w:rPr>
            <w:lang w:eastAsia="es-CO"/>
          </w:rPr>
          <w:delText>.</w:delText>
        </w:r>
      </w:del>
    </w:p>
    <w:p w14:paraId="49E598C2" w14:textId="0EF014A1" w:rsidR="00531FA7" w:rsidDel="006C1D81" w:rsidRDefault="00531FA7" w:rsidP="00945007">
      <w:pPr>
        <w:tabs>
          <w:tab w:val="left" w:pos="142"/>
        </w:tabs>
        <w:spacing w:line="480" w:lineRule="auto"/>
        <w:ind w:left="0"/>
        <w:rPr>
          <w:del w:id="1147" w:author="Steven Ortiz" w:date="2020-07-03T19:05:00Z"/>
          <w:rFonts w:cs="Times New Roman"/>
          <w:szCs w:val="24"/>
        </w:rPr>
      </w:pPr>
      <w:del w:id="1148" w:author="Steven Ortiz" w:date="2020-07-03T19:05:00Z">
        <w:r w:rsidDel="006C1D81">
          <w:rPr>
            <w:noProof/>
            <w:lang w:eastAsia="es-CO"/>
          </w:rPr>
          <mc:AlternateContent>
            <mc:Choice Requires="wps">
              <w:drawing>
                <wp:anchor distT="0" distB="0" distL="114300" distR="114300" simplePos="0" relativeHeight="251743232" behindDoc="0" locked="0" layoutInCell="1" allowOverlap="1" wp14:anchorId="28B39E78" wp14:editId="0DD33D3C">
                  <wp:simplePos x="0" y="0"/>
                  <wp:positionH relativeFrom="column">
                    <wp:posOffset>1316355</wp:posOffset>
                  </wp:positionH>
                  <wp:positionV relativeFrom="paragraph">
                    <wp:posOffset>2875280</wp:posOffset>
                  </wp:positionV>
                  <wp:extent cx="2980055" cy="635"/>
                  <wp:effectExtent l="0" t="0" r="0" b="0"/>
                  <wp:wrapNone/>
                  <wp:docPr id="63" name="Cuadro de texto 63"/>
                  <wp:cNvGraphicFramePr/>
                  <a:graphic xmlns:a="http://schemas.openxmlformats.org/drawingml/2006/main">
                    <a:graphicData uri="http://schemas.microsoft.com/office/word/2010/wordprocessingShape">
                      <wps:wsp>
                        <wps:cNvSpPr txBox="1"/>
                        <wps:spPr>
                          <a:xfrm>
                            <a:off x="0" y="0"/>
                            <a:ext cx="2980055" cy="635"/>
                          </a:xfrm>
                          <a:prstGeom prst="rect">
                            <a:avLst/>
                          </a:prstGeom>
                          <a:solidFill>
                            <a:prstClr val="white"/>
                          </a:solidFill>
                          <a:ln>
                            <a:noFill/>
                          </a:ln>
                          <a:effectLst/>
                        </wps:spPr>
                        <wps:txbx>
                          <w:txbxContent>
                            <w:p w14:paraId="41FD3B2B" w14:textId="77777777" w:rsidR="00A56FD1" w:rsidRPr="001667E7" w:rsidRDefault="00A56FD1" w:rsidP="00531FA7">
                              <w:pPr>
                                <w:pStyle w:val="Descripcin"/>
                                <w:jc w:val="center"/>
                                <w:rPr>
                                  <w:noProof/>
                                  <w:sz w:val="24"/>
                                </w:rPr>
                              </w:pPr>
                              <w:bookmarkStart w:id="1149" w:name="_Ref41332076"/>
                              <w:bookmarkStart w:id="1150" w:name="_Toc41335532"/>
                              <w:r>
                                <w:t xml:space="preserve">Ilustración </w:t>
                              </w:r>
                              <w:r>
                                <w:rPr>
                                  <w:noProof/>
                                </w:rPr>
                                <w:fldChar w:fldCharType="begin"/>
                              </w:r>
                              <w:r>
                                <w:rPr>
                                  <w:noProof/>
                                </w:rPr>
                                <w:instrText xml:space="preserve"> SEQ Ilustración \* ARABIC </w:instrText>
                              </w:r>
                              <w:r>
                                <w:rPr>
                                  <w:noProof/>
                                </w:rPr>
                                <w:fldChar w:fldCharType="separate"/>
                              </w:r>
                              <w:r>
                                <w:rPr>
                                  <w:noProof/>
                                </w:rPr>
                                <w:t>21</w:t>
                              </w:r>
                              <w:r>
                                <w:rPr>
                                  <w:noProof/>
                                </w:rPr>
                                <w:fldChar w:fldCharType="end"/>
                              </w:r>
                              <w:bookmarkEnd w:id="1149"/>
                              <w:r>
                                <w:t xml:space="preserve"> Programación de un Blink con Blockly</w:t>
                              </w:r>
                              <w:bookmarkEnd w:id="1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B39E78" id="Cuadro de texto 63" o:spid="_x0000_s1054" type="#_x0000_t202" style="position:absolute;left:0;text-align:left;margin-left:103.65pt;margin-top:226.4pt;width:234.65pt;height:.05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" stroked="f">
                  <v:textbox style="mso-fit-shape-to-text:t" inset="0,0,0,0">
                    <w:txbxContent>
                      <w:p w14:paraId="41FD3B2B" w14:textId="77777777" w:rsidR="00A56FD1" w:rsidRPr="001667E7" w:rsidRDefault="00A56FD1" w:rsidP="00531FA7">
                        <w:pPr>
                          <w:pStyle w:val="Descripcin"/>
                          <w:jc w:val="center"/>
                          <w:rPr>
                            <w:noProof/>
                            <w:sz w:val="24"/>
                          </w:rPr>
                        </w:pPr>
                        <w:bookmarkStart w:id="1151" w:name="_Ref41332076"/>
                        <w:bookmarkStart w:id="1152" w:name="_Toc41335532"/>
                        <w:r>
                          <w:t xml:space="preserve">Ilustración </w:t>
                        </w:r>
                        <w:r>
                          <w:rPr>
                            <w:noProof/>
                          </w:rPr>
                          <w:fldChar w:fldCharType="begin"/>
                        </w:r>
                        <w:r>
                          <w:rPr>
                            <w:noProof/>
                          </w:rPr>
                          <w:instrText xml:space="preserve"> SEQ Ilustración \* ARABIC </w:instrText>
                        </w:r>
                        <w:r>
                          <w:rPr>
                            <w:noProof/>
                          </w:rPr>
                          <w:fldChar w:fldCharType="separate"/>
                        </w:r>
                        <w:r>
                          <w:rPr>
                            <w:noProof/>
                          </w:rPr>
                          <w:t>21</w:t>
                        </w:r>
                        <w:r>
                          <w:rPr>
                            <w:noProof/>
                          </w:rPr>
                          <w:fldChar w:fldCharType="end"/>
                        </w:r>
                        <w:bookmarkEnd w:id="1151"/>
                        <w:r>
                          <w:t xml:space="preserve"> Programación de un Blink con Blockly</w:t>
                        </w:r>
                        <w:bookmarkEnd w:id="1152"/>
                      </w:p>
                    </w:txbxContent>
                  </v:textbox>
                </v:shape>
              </w:pict>
            </mc:Fallback>
          </mc:AlternateContent>
        </w:r>
        <w:r w:rsidDel="006C1D81">
          <w:rPr>
            <w:noProof/>
            <w:lang w:eastAsia="es-CO"/>
          </w:rPr>
          <w:drawing>
            <wp:anchor distT="0" distB="0" distL="114300" distR="114300" simplePos="0" relativeHeight="251741184" behindDoc="0" locked="0" layoutInCell="1" allowOverlap="1" wp14:anchorId="7BE0DFE4" wp14:editId="7CFA1766">
              <wp:simplePos x="0" y="0"/>
              <wp:positionH relativeFrom="margin">
                <wp:align>center</wp:align>
              </wp:positionH>
              <wp:positionV relativeFrom="paragraph">
                <wp:posOffset>75101</wp:posOffset>
              </wp:positionV>
              <wp:extent cx="2980055" cy="2743200"/>
              <wp:effectExtent l="0" t="0" r="0" b="0"/>
              <wp:wrapNone/>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extLst>
                          <a:ext uri="{28A0092B-C50C-407E-A947-70E740481C1C}">
                            <a14:useLocalDpi xmlns:a14="http://schemas.microsoft.com/office/drawing/2010/main" val="0"/>
                          </a:ext>
                        </a:extLst>
                      </a:blip>
                      <a:srcRect l="24949" t="22944" r="40767" b="20935"/>
                      <a:stretch/>
                    </pic:blipFill>
                    <pic:spPr bwMode="auto">
                      <a:xfrm>
                        <a:off x="0" y="0"/>
                        <a:ext cx="2980055" cy="2743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del>
    </w:p>
    <w:p w14:paraId="0822266B" w14:textId="55FA805C" w:rsidR="00531FA7" w:rsidDel="006C1D81" w:rsidRDefault="00531FA7" w:rsidP="00945007">
      <w:pPr>
        <w:tabs>
          <w:tab w:val="left" w:pos="142"/>
        </w:tabs>
        <w:spacing w:line="480" w:lineRule="auto"/>
        <w:ind w:left="0"/>
        <w:rPr>
          <w:del w:id="1153" w:author="Steven Ortiz" w:date="2020-07-03T19:05:00Z"/>
          <w:rFonts w:cs="Times New Roman"/>
          <w:szCs w:val="24"/>
        </w:rPr>
      </w:pPr>
    </w:p>
    <w:p w14:paraId="2128857B" w14:textId="061B371F" w:rsidR="00531FA7" w:rsidDel="006C1D81" w:rsidRDefault="00531FA7" w:rsidP="00945007">
      <w:pPr>
        <w:tabs>
          <w:tab w:val="left" w:pos="142"/>
        </w:tabs>
        <w:spacing w:line="480" w:lineRule="auto"/>
        <w:ind w:left="0"/>
        <w:rPr>
          <w:del w:id="1154" w:author="Steven Ortiz" w:date="2020-07-03T19:05:00Z"/>
          <w:rFonts w:cs="Times New Roman"/>
          <w:szCs w:val="24"/>
        </w:rPr>
      </w:pPr>
    </w:p>
    <w:p w14:paraId="2A957269" w14:textId="5D1E50BD" w:rsidR="00531FA7" w:rsidDel="006C1D81" w:rsidRDefault="00531FA7" w:rsidP="00945007">
      <w:pPr>
        <w:tabs>
          <w:tab w:val="left" w:pos="142"/>
        </w:tabs>
        <w:spacing w:line="480" w:lineRule="auto"/>
        <w:ind w:left="0"/>
        <w:rPr>
          <w:del w:id="1155" w:author="Steven Ortiz" w:date="2020-07-03T19:05:00Z"/>
          <w:rFonts w:cs="Times New Roman"/>
          <w:szCs w:val="24"/>
        </w:rPr>
      </w:pPr>
    </w:p>
    <w:p w14:paraId="4252FEDC" w14:textId="6F0C5081" w:rsidR="00531FA7" w:rsidDel="006C1D81" w:rsidRDefault="00531FA7" w:rsidP="00945007">
      <w:pPr>
        <w:tabs>
          <w:tab w:val="left" w:pos="142"/>
        </w:tabs>
        <w:spacing w:line="480" w:lineRule="auto"/>
        <w:ind w:left="0"/>
        <w:rPr>
          <w:del w:id="1156" w:author="Steven Ortiz" w:date="2020-07-03T19:05:00Z"/>
          <w:rFonts w:cs="Times New Roman"/>
          <w:szCs w:val="24"/>
        </w:rPr>
      </w:pPr>
    </w:p>
    <w:p w14:paraId="05081A2A" w14:textId="467949A4" w:rsidR="00531FA7" w:rsidDel="006C1D81" w:rsidRDefault="00531FA7" w:rsidP="00945007">
      <w:pPr>
        <w:tabs>
          <w:tab w:val="left" w:pos="142"/>
        </w:tabs>
        <w:spacing w:line="480" w:lineRule="auto"/>
        <w:ind w:left="0"/>
        <w:rPr>
          <w:del w:id="1157" w:author="Steven Ortiz" w:date="2020-07-03T19:05:00Z"/>
          <w:rFonts w:cs="Times New Roman"/>
          <w:szCs w:val="24"/>
        </w:rPr>
      </w:pPr>
    </w:p>
    <w:p w14:paraId="22E06160" w14:textId="360AFE42" w:rsidR="00531FA7" w:rsidDel="006C1D81" w:rsidRDefault="00531FA7" w:rsidP="00945007">
      <w:pPr>
        <w:tabs>
          <w:tab w:val="left" w:pos="142"/>
        </w:tabs>
        <w:spacing w:line="480" w:lineRule="auto"/>
        <w:ind w:left="0"/>
        <w:rPr>
          <w:del w:id="1158" w:author="Steven Ortiz" w:date="2020-07-03T19:05:00Z"/>
          <w:rFonts w:cs="Times New Roman"/>
          <w:szCs w:val="24"/>
        </w:rPr>
      </w:pPr>
    </w:p>
    <w:p w14:paraId="1504687C" w14:textId="40E76E09" w:rsidR="00531FA7" w:rsidDel="006C1D81" w:rsidRDefault="00531FA7" w:rsidP="00531FA7">
      <w:pPr>
        <w:pStyle w:val="Sinespaciado"/>
        <w:spacing w:line="480" w:lineRule="auto"/>
        <w:rPr>
          <w:del w:id="1159" w:author="Steven Ortiz" w:date="2020-07-03T19:05:00Z"/>
          <w:lang w:eastAsia="es-CO"/>
        </w:rPr>
      </w:pPr>
      <w:del w:id="1160" w:author="Steven Ortiz" w:date="2020-07-03T19:05:00Z">
        <w:r w:rsidRPr="00A4695F" w:rsidDel="006C1D81">
          <w:rPr>
            <w:lang w:eastAsia="es-CO"/>
          </w:rPr>
          <w:delText xml:space="preserve">Se verifica el código en Python generado por la Web como en la </w:delText>
        </w:r>
        <w:r w:rsidDel="006C1D81">
          <w:rPr>
            <w:lang w:eastAsia="es-CO"/>
          </w:rPr>
          <w:fldChar w:fldCharType="begin"/>
        </w:r>
        <w:r w:rsidDel="006C1D81">
          <w:rPr>
            <w:lang w:eastAsia="es-CO"/>
          </w:rPr>
          <w:delInstrText xml:space="preserve"> REF _Ref41332208 \h </w:delInstrText>
        </w:r>
        <w:r w:rsidDel="006C1D81">
          <w:rPr>
            <w:lang w:eastAsia="es-CO"/>
          </w:rPr>
        </w:r>
        <w:r w:rsidDel="006C1D81">
          <w:rPr>
            <w:lang w:eastAsia="es-CO"/>
          </w:rPr>
          <w:fldChar w:fldCharType="separate"/>
        </w:r>
        <w:r w:rsidDel="006C1D81">
          <w:delText xml:space="preserve">Ilustración </w:delText>
        </w:r>
        <w:r w:rsidDel="006C1D81">
          <w:rPr>
            <w:noProof/>
          </w:rPr>
          <w:delText>22</w:delText>
        </w:r>
        <w:r w:rsidDel="006C1D81">
          <w:rPr>
            <w:lang w:eastAsia="es-CO"/>
          </w:rPr>
          <w:fldChar w:fldCharType="end"/>
        </w:r>
        <w:r w:rsidDel="006C1D81">
          <w:rPr>
            <w:lang w:eastAsia="es-CO"/>
          </w:rPr>
          <w:delText>.</w:delText>
        </w:r>
      </w:del>
    </w:p>
    <w:p w14:paraId="652910E5" w14:textId="5599883A" w:rsidR="00531FA7" w:rsidDel="006C1D81" w:rsidRDefault="00531FA7" w:rsidP="00945007">
      <w:pPr>
        <w:tabs>
          <w:tab w:val="left" w:pos="142"/>
        </w:tabs>
        <w:spacing w:line="480" w:lineRule="auto"/>
        <w:ind w:left="0"/>
        <w:rPr>
          <w:del w:id="1161" w:author="Steven Ortiz" w:date="2020-07-03T19:05:00Z"/>
          <w:rFonts w:cs="Times New Roman"/>
          <w:szCs w:val="24"/>
        </w:rPr>
      </w:pPr>
      <w:del w:id="1162" w:author="Steven Ortiz" w:date="2020-07-03T19:05:00Z">
        <w:r w:rsidDel="006C1D81">
          <w:rPr>
            <w:noProof/>
            <w:lang w:eastAsia="es-CO"/>
          </w:rPr>
          <mc:AlternateContent>
            <mc:Choice Requires="wps">
              <w:drawing>
                <wp:anchor distT="0" distB="0" distL="114300" distR="114300" simplePos="0" relativeHeight="251747328" behindDoc="0" locked="0" layoutInCell="1" allowOverlap="1" wp14:anchorId="2160A1B6" wp14:editId="13288E20">
                  <wp:simplePos x="0" y="0"/>
                  <wp:positionH relativeFrom="column">
                    <wp:posOffset>1310640</wp:posOffset>
                  </wp:positionH>
                  <wp:positionV relativeFrom="paragraph">
                    <wp:posOffset>4003040</wp:posOffset>
                  </wp:positionV>
                  <wp:extent cx="2981325" cy="635"/>
                  <wp:effectExtent l="0" t="0" r="0" b="0"/>
                  <wp:wrapNone/>
                  <wp:docPr id="65" name="Cuadro de texto 65"/>
                  <wp:cNvGraphicFramePr/>
                  <a:graphic xmlns:a="http://schemas.openxmlformats.org/drawingml/2006/main">
                    <a:graphicData uri="http://schemas.microsoft.com/office/word/2010/wordprocessingShape">
                      <wps:wsp>
                        <wps:cNvSpPr txBox="1"/>
                        <wps:spPr>
                          <a:xfrm>
                            <a:off x="0" y="0"/>
                            <a:ext cx="2981325" cy="635"/>
                          </a:xfrm>
                          <a:prstGeom prst="rect">
                            <a:avLst/>
                          </a:prstGeom>
                          <a:solidFill>
                            <a:prstClr val="white"/>
                          </a:solidFill>
                          <a:ln>
                            <a:noFill/>
                          </a:ln>
                          <a:effectLst/>
                        </wps:spPr>
                        <wps:txbx>
                          <w:txbxContent>
                            <w:p w14:paraId="17F86ECB" w14:textId="77777777" w:rsidR="00A56FD1" w:rsidRPr="0096175E" w:rsidRDefault="00A56FD1" w:rsidP="00531FA7">
                              <w:pPr>
                                <w:pStyle w:val="Descripcin"/>
                                <w:jc w:val="center"/>
                                <w:rPr>
                                  <w:noProof/>
                                  <w:sz w:val="24"/>
                                </w:rPr>
                              </w:pPr>
                              <w:bookmarkStart w:id="1163" w:name="_Ref41332208"/>
                              <w:bookmarkStart w:id="1164" w:name="_Toc41335533"/>
                              <w:r>
                                <w:t xml:space="preserve">Ilustración </w:t>
                              </w:r>
                              <w:r>
                                <w:rPr>
                                  <w:noProof/>
                                </w:rPr>
                                <w:fldChar w:fldCharType="begin"/>
                              </w:r>
                              <w:r>
                                <w:rPr>
                                  <w:noProof/>
                                </w:rPr>
                                <w:instrText xml:space="preserve"> SEQ Ilustración \* ARABIC </w:instrText>
                              </w:r>
                              <w:r>
                                <w:rPr>
                                  <w:noProof/>
                                </w:rPr>
                                <w:fldChar w:fldCharType="separate"/>
                              </w:r>
                              <w:r>
                                <w:rPr>
                                  <w:noProof/>
                                </w:rPr>
                                <w:t>22</w:t>
                              </w:r>
                              <w:r>
                                <w:rPr>
                                  <w:noProof/>
                                </w:rPr>
                                <w:fldChar w:fldCharType="end"/>
                              </w:r>
                              <w:bookmarkEnd w:id="1163"/>
                              <w:r>
                                <w:t xml:space="preserve"> Código Python generado por Blockly</w:t>
                              </w:r>
                              <w:bookmarkEnd w:id="11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60A1B6" id="Cuadro de texto 65" o:spid="_x0000_s1055" type="#_x0000_t202" style="position:absolute;left:0;text-align:left;margin-left:103.2pt;margin-top:315.2pt;width:234.75pt;height:.05pt;z-index:25174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" stroked="f">
                  <v:textbox style="mso-fit-shape-to-text:t" inset="0,0,0,0">
                    <w:txbxContent>
                      <w:p w14:paraId="17F86ECB" w14:textId="77777777" w:rsidR="00A56FD1" w:rsidRPr="0096175E" w:rsidRDefault="00A56FD1" w:rsidP="00531FA7">
                        <w:pPr>
                          <w:pStyle w:val="Descripcin"/>
                          <w:jc w:val="center"/>
                          <w:rPr>
                            <w:noProof/>
                            <w:sz w:val="24"/>
                          </w:rPr>
                        </w:pPr>
                        <w:bookmarkStart w:id="1165" w:name="_Ref41332208"/>
                        <w:bookmarkStart w:id="1166" w:name="_Toc41335533"/>
                        <w:r>
                          <w:t xml:space="preserve">Ilustración </w:t>
                        </w:r>
                        <w:r>
                          <w:rPr>
                            <w:noProof/>
                          </w:rPr>
                          <w:fldChar w:fldCharType="begin"/>
                        </w:r>
                        <w:r>
                          <w:rPr>
                            <w:noProof/>
                          </w:rPr>
                          <w:instrText xml:space="preserve"> SEQ Ilustración \* ARABIC </w:instrText>
                        </w:r>
                        <w:r>
                          <w:rPr>
                            <w:noProof/>
                          </w:rPr>
                          <w:fldChar w:fldCharType="separate"/>
                        </w:r>
                        <w:r>
                          <w:rPr>
                            <w:noProof/>
                          </w:rPr>
                          <w:t>22</w:t>
                        </w:r>
                        <w:r>
                          <w:rPr>
                            <w:noProof/>
                          </w:rPr>
                          <w:fldChar w:fldCharType="end"/>
                        </w:r>
                        <w:bookmarkEnd w:id="1165"/>
                        <w:r>
                          <w:t xml:space="preserve"> Código Python generado por Blockly</w:t>
                        </w:r>
                        <w:bookmarkEnd w:id="1166"/>
                      </w:p>
                    </w:txbxContent>
                  </v:textbox>
                </v:shape>
              </w:pict>
            </mc:Fallback>
          </mc:AlternateContent>
        </w:r>
        <w:r w:rsidDel="006C1D81">
          <w:rPr>
            <w:noProof/>
            <w:lang w:eastAsia="es-CO"/>
          </w:rPr>
          <w:drawing>
            <wp:anchor distT="0" distB="0" distL="114300" distR="114300" simplePos="0" relativeHeight="251745280" behindDoc="0" locked="0" layoutInCell="1" allowOverlap="1" wp14:anchorId="15E10E49" wp14:editId="75EDC3E2">
              <wp:simplePos x="0" y="0"/>
              <wp:positionH relativeFrom="margin">
                <wp:align>center</wp:align>
              </wp:positionH>
              <wp:positionV relativeFrom="paragraph">
                <wp:posOffset>49295</wp:posOffset>
              </wp:positionV>
              <wp:extent cx="2981325" cy="3896995"/>
              <wp:effectExtent l="0" t="0" r="9525" b="8255"/>
              <wp:wrapNone/>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extLst>
                          <a:ext uri="{28A0092B-C50C-407E-A947-70E740481C1C}">
                            <a14:useLocalDpi xmlns:a14="http://schemas.microsoft.com/office/drawing/2010/main" val="0"/>
                          </a:ext>
                        </a:extLst>
                      </a:blip>
                      <a:srcRect l="25288" t="28074" r="48744" b="11551"/>
                      <a:stretch/>
                    </pic:blipFill>
                    <pic:spPr bwMode="auto">
                      <a:xfrm>
                        <a:off x="0" y="0"/>
                        <a:ext cx="2981325" cy="38969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del>
    </w:p>
    <w:p w14:paraId="737A15B4" w14:textId="385C0CDF" w:rsidR="00531FA7" w:rsidDel="006C1D81" w:rsidRDefault="00531FA7" w:rsidP="00945007">
      <w:pPr>
        <w:tabs>
          <w:tab w:val="left" w:pos="142"/>
        </w:tabs>
        <w:spacing w:line="480" w:lineRule="auto"/>
        <w:ind w:left="0"/>
        <w:rPr>
          <w:del w:id="1167" w:author="Steven Ortiz" w:date="2020-07-03T19:05:00Z"/>
          <w:rFonts w:cs="Times New Roman"/>
          <w:szCs w:val="24"/>
        </w:rPr>
      </w:pPr>
    </w:p>
    <w:p w14:paraId="2D9F858A" w14:textId="3E669D68" w:rsidR="00531FA7" w:rsidDel="006C1D81" w:rsidRDefault="00531FA7" w:rsidP="00945007">
      <w:pPr>
        <w:tabs>
          <w:tab w:val="left" w:pos="142"/>
        </w:tabs>
        <w:spacing w:line="480" w:lineRule="auto"/>
        <w:ind w:left="0"/>
        <w:rPr>
          <w:del w:id="1168" w:author="Steven Ortiz" w:date="2020-07-03T19:05:00Z"/>
          <w:rFonts w:cs="Times New Roman"/>
          <w:szCs w:val="24"/>
        </w:rPr>
      </w:pPr>
    </w:p>
    <w:p w14:paraId="5BD2CF61" w14:textId="01B162D2" w:rsidR="00531FA7" w:rsidDel="006C1D81" w:rsidRDefault="00531FA7" w:rsidP="00945007">
      <w:pPr>
        <w:tabs>
          <w:tab w:val="left" w:pos="142"/>
        </w:tabs>
        <w:spacing w:line="480" w:lineRule="auto"/>
        <w:ind w:left="0"/>
        <w:rPr>
          <w:del w:id="1169" w:author="Steven Ortiz" w:date="2020-07-03T19:05:00Z"/>
          <w:rFonts w:cs="Times New Roman"/>
          <w:szCs w:val="24"/>
        </w:rPr>
      </w:pPr>
    </w:p>
    <w:p w14:paraId="416AAAAF" w14:textId="0D28C312" w:rsidR="00531FA7" w:rsidDel="006C1D81" w:rsidRDefault="00531FA7" w:rsidP="00945007">
      <w:pPr>
        <w:tabs>
          <w:tab w:val="left" w:pos="142"/>
        </w:tabs>
        <w:spacing w:line="480" w:lineRule="auto"/>
        <w:ind w:left="0"/>
        <w:rPr>
          <w:del w:id="1170" w:author="Steven Ortiz" w:date="2020-07-03T19:05:00Z"/>
          <w:rFonts w:cs="Times New Roman"/>
          <w:szCs w:val="24"/>
        </w:rPr>
      </w:pPr>
    </w:p>
    <w:p w14:paraId="3422CB60" w14:textId="6FD04688" w:rsidR="00531FA7" w:rsidDel="006C1D81" w:rsidRDefault="00531FA7" w:rsidP="00945007">
      <w:pPr>
        <w:tabs>
          <w:tab w:val="left" w:pos="142"/>
        </w:tabs>
        <w:spacing w:line="480" w:lineRule="auto"/>
        <w:ind w:left="0"/>
        <w:rPr>
          <w:del w:id="1171" w:author="Steven Ortiz" w:date="2020-07-03T19:05:00Z"/>
          <w:rFonts w:cs="Times New Roman"/>
          <w:szCs w:val="24"/>
        </w:rPr>
      </w:pPr>
    </w:p>
    <w:p w14:paraId="35E0E683" w14:textId="242EBAB2" w:rsidR="00531FA7" w:rsidDel="006C1D81" w:rsidRDefault="00531FA7" w:rsidP="00945007">
      <w:pPr>
        <w:tabs>
          <w:tab w:val="left" w:pos="142"/>
        </w:tabs>
        <w:spacing w:line="480" w:lineRule="auto"/>
        <w:ind w:left="0"/>
        <w:rPr>
          <w:del w:id="1172" w:author="Steven Ortiz" w:date="2020-07-03T19:05:00Z"/>
          <w:rFonts w:cs="Times New Roman"/>
          <w:szCs w:val="24"/>
        </w:rPr>
      </w:pPr>
    </w:p>
    <w:p w14:paraId="0FF7F1C1" w14:textId="2FBD0D91" w:rsidR="00531FA7" w:rsidDel="006C1D81" w:rsidRDefault="00531FA7" w:rsidP="00945007">
      <w:pPr>
        <w:tabs>
          <w:tab w:val="left" w:pos="142"/>
        </w:tabs>
        <w:spacing w:line="480" w:lineRule="auto"/>
        <w:ind w:left="0"/>
        <w:rPr>
          <w:del w:id="1173" w:author="Steven Ortiz" w:date="2020-07-03T19:05:00Z"/>
          <w:rFonts w:cs="Times New Roman"/>
          <w:szCs w:val="24"/>
        </w:rPr>
      </w:pPr>
    </w:p>
    <w:p w14:paraId="36023B80" w14:textId="02BE316C" w:rsidR="00531FA7" w:rsidDel="006C1D81" w:rsidRDefault="00531FA7" w:rsidP="00945007">
      <w:pPr>
        <w:tabs>
          <w:tab w:val="left" w:pos="142"/>
        </w:tabs>
        <w:spacing w:line="480" w:lineRule="auto"/>
        <w:ind w:left="0"/>
        <w:rPr>
          <w:del w:id="1174" w:author="Steven Ortiz" w:date="2020-07-03T19:05:00Z"/>
          <w:rFonts w:cs="Times New Roman"/>
          <w:szCs w:val="24"/>
        </w:rPr>
      </w:pPr>
    </w:p>
    <w:p w14:paraId="0EB174CB" w14:textId="557AA31F" w:rsidR="00531FA7" w:rsidDel="006C1D81" w:rsidRDefault="00531FA7" w:rsidP="00945007">
      <w:pPr>
        <w:tabs>
          <w:tab w:val="left" w:pos="142"/>
        </w:tabs>
        <w:spacing w:line="480" w:lineRule="auto"/>
        <w:ind w:left="0"/>
        <w:rPr>
          <w:del w:id="1175" w:author="Steven Ortiz" w:date="2020-07-03T19:05:00Z"/>
          <w:rFonts w:cs="Times New Roman"/>
          <w:szCs w:val="24"/>
        </w:rPr>
      </w:pPr>
    </w:p>
    <w:p w14:paraId="48DA5AAD" w14:textId="0F38B064" w:rsidR="00531FA7" w:rsidRPr="00894C80" w:rsidDel="006C1D81" w:rsidRDefault="00531FA7" w:rsidP="00531FA7">
      <w:pPr>
        <w:pStyle w:val="Sinespaciado"/>
        <w:spacing w:line="480" w:lineRule="auto"/>
        <w:rPr>
          <w:del w:id="1176" w:author="Steven Ortiz" w:date="2020-07-03T19:05:00Z"/>
          <w:lang w:eastAsia="es-CO"/>
        </w:rPr>
      </w:pPr>
      <w:del w:id="1177" w:author="Steven Ortiz" w:date="2020-07-03T19:05:00Z">
        <w:r w:rsidRPr="00A4695F" w:rsidDel="006C1D81">
          <w:rPr>
            <w:lang w:eastAsia="es-CO"/>
          </w:rPr>
          <w:delText>Se procede a descargar el archiv</w:delText>
        </w:r>
        <w:r w:rsidDel="006C1D81">
          <w:rPr>
            <w:lang w:eastAsia="es-CO"/>
          </w:rPr>
          <w:delText>o desde el botón agregado anteriormente.</w:delText>
        </w:r>
      </w:del>
    </w:p>
    <w:p w14:paraId="7BD56AE6" w14:textId="32643D5A" w:rsidR="00531FA7" w:rsidDel="006C1D81" w:rsidRDefault="00531FA7" w:rsidP="00531FA7">
      <w:pPr>
        <w:pStyle w:val="Ttulo3"/>
        <w:rPr>
          <w:del w:id="1178" w:author="Steven Ortiz" w:date="2020-07-03T19:05:00Z"/>
          <w:lang w:eastAsia="es-CO"/>
        </w:rPr>
      </w:pPr>
      <w:bookmarkStart w:id="1179" w:name="_Toc41335663"/>
      <w:del w:id="1180" w:author="Steven Ortiz" w:date="2020-07-03T19:05:00Z">
        <w:r w:rsidRPr="00A4695F" w:rsidDel="006C1D81">
          <w:rPr>
            <w:lang w:eastAsia="es-CO"/>
          </w:rPr>
          <w:delText>Envío Por WebSocket.</w:delText>
        </w:r>
        <w:bookmarkEnd w:id="1179"/>
      </w:del>
    </w:p>
    <w:p w14:paraId="4572E168" w14:textId="594172BB" w:rsidR="00531FA7" w:rsidDel="006C1D81" w:rsidRDefault="00531FA7" w:rsidP="00531FA7">
      <w:pPr>
        <w:pStyle w:val="Sinespaciado"/>
        <w:spacing w:line="480" w:lineRule="auto"/>
        <w:rPr>
          <w:del w:id="1181" w:author="Steven Ortiz" w:date="2020-07-03T19:05:00Z"/>
          <w:lang w:eastAsia="es-CO"/>
        </w:rPr>
      </w:pPr>
      <w:del w:id="1182" w:author="Steven Ortiz" w:date="2020-07-03T19:05:00Z">
        <w:r w:rsidDel="006C1D81">
          <w:rPr>
            <w:lang w:eastAsia="es-CO"/>
          </w:rPr>
          <w:delText>L</w:delText>
        </w:r>
        <w:r w:rsidRPr="00A4695F" w:rsidDel="006C1D81">
          <w:rPr>
            <w:lang w:eastAsia="es-CO"/>
          </w:rPr>
          <w:delText xml:space="preserve">as tarjetas de desarrollo ESP soportan WebSocket el cual puede ser aprovechado para poder enviar el programa generado desde la web, sin necesidad de tener conectada la tarjeta al computador, sino mediante una conexión vía red. </w:delText>
        </w:r>
        <w:r w:rsidRPr="00531FA7" w:rsidDel="006C1D81">
          <w:rPr>
            <w:lang w:eastAsia="es-CO"/>
          </w:rPr>
          <w:delText>Ver</w:delText>
        </w:r>
        <w:r w:rsidRPr="00A4695F" w:rsidDel="006C1D81">
          <w:rPr>
            <w:color w:val="FF0000"/>
            <w:lang w:eastAsia="es-CO"/>
          </w:rPr>
          <w:delText xml:space="preserve"> </w:delText>
        </w:r>
        <w:r w:rsidR="00410964" w:rsidDel="006C1D81">
          <w:rPr>
            <w:lang w:eastAsia="es-CO"/>
          </w:rPr>
          <w:fldChar w:fldCharType="begin"/>
        </w:r>
        <w:r w:rsidR="00410964" w:rsidDel="006C1D81">
          <w:rPr>
            <w:color w:val="FF0000"/>
            <w:lang w:eastAsia="es-CO"/>
          </w:rPr>
          <w:delInstrText xml:space="preserve"> REF _Ref41332550 \h </w:delInstrText>
        </w:r>
        <w:r w:rsidR="00410964" w:rsidDel="006C1D81">
          <w:rPr>
            <w:lang w:eastAsia="es-CO"/>
          </w:rPr>
        </w:r>
        <w:r w:rsidR="00410964" w:rsidDel="006C1D81">
          <w:rPr>
            <w:lang w:eastAsia="es-CO"/>
          </w:rPr>
          <w:fldChar w:fldCharType="separate"/>
        </w:r>
        <w:r w:rsidR="00410964" w:rsidDel="006C1D81">
          <w:delText xml:space="preserve">Ilustración </w:delText>
        </w:r>
        <w:r w:rsidR="00410964" w:rsidDel="006C1D81">
          <w:rPr>
            <w:noProof/>
          </w:rPr>
          <w:delText>23</w:delText>
        </w:r>
        <w:r w:rsidR="00410964" w:rsidDel="006C1D81">
          <w:rPr>
            <w:lang w:eastAsia="es-CO"/>
          </w:rPr>
          <w:fldChar w:fldCharType="end"/>
        </w:r>
        <w:r w:rsidR="00410964" w:rsidDel="006C1D81">
          <w:rPr>
            <w:lang w:eastAsia="es-CO"/>
          </w:rPr>
          <w:delText xml:space="preserve">, </w:delText>
        </w:r>
        <w:r w:rsidRPr="00A4695F" w:rsidDel="006C1D81">
          <w:rPr>
            <w:lang w:eastAsia="es-CO"/>
          </w:rPr>
          <w:delText>código para enviar el archivo vía WebSocket.</w:delText>
        </w:r>
      </w:del>
    </w:p>
    <w:p w14:paraId="633E2354" w14:textId="3EDB66B2" w:rsidR="00531FA7" w:rsidDel="006C1D81" w:rsidRDefault="00531FA7" w:rsidP="00531FA7">
      <w:pPr>
        <w:pStyle w:val="Sinespaciado"/>
        <w:spacing w:line="480" w:lineRule="auto"/>
        <w:rPr>
          <w:del w:id="1183" w:author="Steven Ortiz" w:date="2020-07-03T19:05:00Z"/>
          <w:lang w:eastAsia="es-CO"/>
        </w:rPr>
      </w:pPr>
    </w:p>
    <w:p w14:paraId="61DE3178" w14:textId="01FF90B0" w:rsidR="00531FA7" w:rsidDel="006C1D81" w:rsidRDefault="00531FA7" w:rsidP="00531FA7">
      <w:pPr>
        <w:pStyle w:val="Sinespaciado"/>
        <w:spacing w:line="480" w:lineRule="auto"/>
        <w:rPr>
          <w:del w:id="1184" w:author="Steven Ortiz" w:date="2020-07-03T19:05:00Z"/>
          <w:lang w:eastAsia="es-CO"/>
        </w:rPr>
      </w:pPr>
    </w:p>
    <w:p w14:paraId="241CAE46" w14:textId="445E5121" w:rsidR="00531FA7" w:rsidDel="006C1D81" w:rsidRDefault="00531FA7" w:rsidP="00531FA7">
      <w:pPr>
        <w:pStyle w:val="Sinespaciado"/>
        <w:spacing w:line="480" w:lineRule="auto"/>
        <w:rPr>
          <w:del w:id="1185" w:author="Steven Ortiz" w:date="2020-07-03T19:05:00Z"/>
          <w:lang w:eastAsia="es-CO"/>
        </w:rPr>
      </w:pPr>
    </w:p>
    <w:p w14:paraId="7B56798F" w14:textId="715B4ABC" w:rsidR="00531FA7" w:rsidDel="006C1D81" w:rsidRDefault="00531FA7" w:rsidP="00531FA7">
      <w:pPr>
        <w:pStyle w:val="Sinespaciado"/>
        <w:spacing w:line="480" w:lineRule="auto"/>
        <w:rPr>
          <w:del w:id="1186" w:author="Steven Ortiz" w:date="2020-07-03T19:05:00Z"/>
          <w:lang w:eastAsia="es-CO"/>
        </w:rPr>
      </w:pPr>
    </w:p>
    <w:p w14:paraId="3F8263C0" w14:textId="564F06C8" w:rsidR="00531FA7" w:rsidDel="006C1D81" w:rsidRDefault="00531FA7" w:rsidP="00531FA7">
      <w:pPr>
        <w:pStyle w:val="Sinespaciado"/>
        <w:spacing w:line="480" w:lineRule="auto"/>
        <w:rPr>
          <w:del w:id="1187" w:author="Steven Ortiz" w:date="2020-07-03T19:05:00Z"/>
          <w:lang w:eastAsia="es-CO"/>
        </w:rPr>
      </w:pPr>
    </w:p>
    <w:p w14:paraId="08399FE2" w14:textId="2DBF451E" w:rsidR="00531FA7" w:rsidDel="006C1D81" w:rsidRDefault="00410964" w:rsidP="00531FA7">
      <w:pPr>
        <w:pStyle w:val="Sinespaciado"/>
        <w:spacing w:line="480" w:lineRule="auto"/>
        <w:rPr>
          <w:del w:id="1188" w:author="Steven Ortiz" w:date="2020-07-03T19:05:00Z"/>
          <w:lang w:eastAsia="es-CO"/>
        </w:rPr>
      </w:pPr>
      <w:del w:id="1189" w:author="Steven Ortiz" w:date="2020-07-03T19:05:00Z">
        <w:r w:rsidDel="006C1D81">
          <w:rPr>
            <w:noProof/>
            <w:lang w:eastAsia="es-CO"/>
          </w:rPr>
          <mc:AlternateContent>
            <mc:Choice Requires="wps">
              <w:drawing>
                <wp:anchor distT="0" distB="0" distL="114300" distR="114300" simplePos="0" relativeHeight="251751424" behindDoc="0" locked="0" layoutInCell="1" allowOverlap="1" wp14:anchorId="3D80AC3D" wp14:editId="0C5C72CF">
                  <wp:simplePos x="0" y="0"/>
                  <wp:positionH relativeFrom="column">
                    <wp:posOffset>186690</wp:posOffset>
                  </wp:positionH>
                  <wp:positionV relativeFrom="paragraph">
                    <wp:posOffset>2845435</wp:posOffset>
                  </wp:positionV>
                  <wp:extent cx="5238750" cy="635"/>
                  <wp:effectExtent l="0" t="0" r="0" b="0"/>
                  <wp:wrapNone/>
                  <wp:docPr id="66" name="Cuadro de texto 66"/>
                  <wp:cNvGraphicFramePr/>
                  <a:graphic xmlns:a="http://schemas.openxmlformats.org/drawingml/2006/main">
                    <a:graphicData uri="http://schemas.microsoft.com/office/word/2010/wordprocessingShape">
                      <wps:wsp>
                        <wps:cNvSpPr txBox="1"/>
                        <wps:spPr>
                          <a:xfrm>
                            <a:off x="0" y="0"/>
                            <a:ext cx="5238750" cy="635"/>
                          </a:xfrm>
                          <a:prstGeom prst="rect">
                            <a:avLst/>
                          </a:prstGeom>
                          <a:solidFill>
                            <a:prstClr val="white"/>
                          </a:solidFill>
                          <a:ln>
                            <a:noFill/>
                          </a:ln>
                          <a:effectLst/>
                        </wps:spPr>
                        <wps:txbx>
                          <w:txbxContent>
                            <w:p w14:paraId="2CE325C9" w14:textId="77777777" w:rsidR="00A56FD1" w:rsidRPr="00BF209D" w:rsidRDefault="00A56FD1" w:rsidP="00410964">
                              <w:pPr>
                                <w:pStyle w:val="Descripcin"/>
                                <w:jc w:val="center"/>
                                <w:rPr>
                                  <w:noProof/>
                                  <w:sz w:val="24"/>
                                </w:rPr>
                              </w:pPr>
                              <w:bookmarkStart w:id="1190" w:name="_Ref41332550"/>
                              <w:bookmarkStart w:id="1191" w:name="_Toc41335534"/>
                              <w:r>
                                <w:t xml:space="preserve">Ilustración </w:t>
                              </w:r>
                              <w:r>
                                <w:rPr>
                                  <w:noProof/>
                                </w:rPr>
                                <w:fldChar w:fldCharType="begin"/>
                              </w:r>
                              <w:r>
                                <w:rPr>
                                  <w:noProof/>
                                </w:rPr>
                                <w:instrText xml:space="preserve"> SEQ Ilustración \* ARABIC </w:instrText>
                              </w:r>
                              <w:r>
                                <w:rPr>
                                  <w:noProof/>
                                </w:rPr>
                                <w:fldChar w:fldCharType="separate"/>
                              </w:r>
                              <w:r>
                                <w:rPr>
                                  <w:noProof/>
                                </w:rPr>
                                <w:t>23</w:t>
                              </w:r>
                              <w:r>
                                <w:rPr>
                                  <w:noProof/>
                                </w:rPr>
                                <w:fldChar w:fldCharType="end"/>
                              </w:r>
                              <w:bookmarkEnd w:id="1190"/>
                              <w:r>
                                <w:t xml:space="preserve"> Código JavaScript para enviar archivos Python por WebSocket</w:t>
                              </w:r>
                              <w:bookmarkEnd w:id="11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80AC3D" id="Cuadro de texto 66" o:spid="_x0000_s1056" type="#_x0000_t202" style="position:absolute;left:0;text-align:left;margin-left:14.7pt;margin-top:224.05pt;width:412.5pt;height:.05pt;z-index:251751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" stroked="f">
                  <v:textbox style="mso-fit-shape-to-text:t" inset="0,0,0,0">
                    <w:txbxContent>
                      <w:p w14:paraId="2CE325C9" w14:textId="77777777" w:rsidR="00A56FD1" w:rsidRPr="00BF209D" w:rsidRDefault="00A56FD1" w:rsidP="00410964">
                        <w:pPr>
                          <w:pStyle w:val="Descripcin"/>
                          <w:jc w:val="center"/>
                          <w:rPr>
                            <w:noProof/>
                            <w:sz w:val="24"/>
                          </w:rPr>
                        </w:pPr>
                        <w:bookmarkStart w:id="1192" w:name="_Ref41332550"/>
                        <w:bookmarkStart w:id="1193" w:name="_Toc41335534"/>
                        <w:r>
                          <w:t xml:space="preserve">Ilustración </w:t>
                        </w:r>
                        <w:r>
                          <w:rPr>
                            <w:noProof/>
                          </w:rPr>
                          <w:fldChar w:fldCharType="begin"/>
                        </w:r>
                        <w:r>
                          <w:rPr>
                            <w:noProof/>
                          </w:rPr>
                          <w:instrText xml:space="preserve"> SEQ Ilustración \* ARABIC </w:instrText>
                        </w:r>
                        <w:r>
                          <w:rPr>
                            <w:noProof/>
                          </w:rPr>
                          <w:fldChar w:fldCharType="separate"/>
                        </w:r>
                        <w:r>
                          <w:rPr>
                            <w:noProof/>
                          </w:rPr>
                          <w:t>23</w:t>
                        </w:r>
                        <w:r>
                          <w:rPr>
                            <w:noProof/>
                          </w:rPr>
                          <w:fldChar w:fldCharType="end"/>
                        </w:r>
                        <w:bookmarkEnd w:id="1192"/>
                        <w:r>
                          <w:t xml:space="preserve"> Código JavaScript para enviar archivos Python por WebSocket</w:t>
                        </w:r>
                        <w:bookmarkEnd w:id="1193"/>
                      </w:p>
                    </w:txbxContent>
                  </v:textbox>
                </v:shape>
              </w:pict>
            </mc:Fallback>
          </mc:AlternateContent>
        </w:r>
        <w:r w:rsidR="00531FA7" w:rsidDel="006C1D81">
          <w:rPr>
            <w:noProof/>
            <w:lang w:eastAsia="es-CO"/>
          </w:rPr>
          <w:drawing>
            <wp:anchor distT="0" distB="0" distL="114300" distR="114300" simplePos="0" relativeHeight="251749376" behindDoc="0" locked="0" layoutInCell="1" allowOverlap="1" wp14:anchorId="51AD3016" wp14:editId="7C1AA15E">
              <wp:simplePos x="0" y="0"/>
              <wp:positionH relativeFrom="margin">
                <wp:align>center</wp:align>
              </wp:positionH>
              <wp:positionV relativeFrom="paragraph">
                <wp:posOffset>92432</wp:posOffset>
              </wp:positionV>
              <wp:extent cx="5238750" cy="2696210"/>
              <wp:effectExtent l="0" t="0" r="0" b="8890"/>
              <wp:wrapNone/>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extLst>
                          <a:ext uri="{28A0092B-C50C-407E-A947-70E740481C1C}">
                            <a14:useLocalDpi xmlns:a14="http://schemas.microsoft.com/office/drawing/2010/main" val="0"/>
                          </a:ext>
                        </a:extLst>
                      </a:blip>
                      <a:srcRect l="26137" t="9056" r="4617" b="27551"/>
                      <a:stretch/>
                    </pic:blipFill>
                    <pic:spPr bwMode="auto">
                      <a:xfrm>
                        <a:off x="0" y="0"/>
                        <a:ext cx="5238750" cy="26962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del>
    </w:p>
    <w:p w14:paraId="25B7607E" w14:textId="49CE7F40" w:rsidR="00531FA7" w:rsidDel="006C1D81" w:rsidRDefault="00531FA7" w:rsidP="00945007">
      <w:pPr>
        <w:tabs>
          <w:tab w:val="left" w:pos="142"/>
        </w:tabs>
        <w:spacing w:line="480" w:lineRule="auto"/>
        <w:ind w:left="0"/>
        <w:rPr>
          <w:del w:id="1194" w:author="Steven Ortiz" w:date="2020-07-03T19:05:00Z"/>
          <w:rFonts w:cs="Times New Roman"/>
          <w:szCs w:val="24"/>
        </w:rPr>
      </w:pPr>
    </w:p>
    <w:p w14:paraId="06FD8EE1" w14:textId="11F4A64D" w:rsidR="00410964" w:rsidDel="006C1D81" w:rsidRDefault="00410964" w:rsidP="00945007">
      <w:pPr>
        <w:tabs>
          <w:tab w:val="left" w:pos="142"/>
        </w:tabs>
        <w:spacing w:line="480" w:lineRule="auto"/>
        <w:ind w:left="0"/>
        <w:rPr>
          <w:del w:id="1195" w:author="Steven Ortiz" w:date="2020-07-03T19:05:00Z"/>
          <w:rFonts w:cs="Times New Roman"/>
          <w:szCs w:val="24"/>
        </w:rPr>
      </w:pPr>
    </w:p>
    <w:p w14:paraId="485EFDB1" w14:textId="719C8899" w:rsidR="00410964" w:rsidDel="006C1D81" w:rsidRDefault="00410964" w:rsidP="00945007">
      <w:pPr>
        <w:tabs>
          <w:tab w:val="left" w:pos="142"/>
        </w:tabs>
        <w:spacing w:line="480" w:lineRule="auto"/>
        <w:ind w:left="0"/>
        <w:rPr>
          <w:del w:id="1196" w:author="Steven Ortiz" w:date="2020-07-03T19:05:00Z"/>
          <w:rFonts w:cs="Times New Roman"/>
          <w:szCs w:val="24"/>
        </w:rPr>
      </w:pPr>
    </w:p>
    <w:p w14:paraId="7F3752BA" w14:textId="1D31515E" w:rsidR="00410964" w:rsidDel="006C1D81" w:rsidRDefault="00410964" w:rsidP="00945007">
      <w:pPr>
        <w:tabs>
          <w:tab w:val="left" w:pos="142"/>
        </w:tabs>
        <w:spacing w:line="480" w:lineRule="auto"/>
        <w:ind w:left="0"/>
        <w:rPr>
          <w:del w:id="1197" w:author="Steven Ortiz" w:date="2020-07-03T19:05:00Z"/>
          <w:rFonts w:cs="Times New Roman"/>
          <w:szCs w:val="24"/>
        </w:rPr>
      </w:pPr>
    </w:p>
    <w:p w14:paraId="086DAB33" w14:textId="080B3953" w:rsidR="00410964" w:rsidDel="006C1D81" w:rsidRDefault="00410964" w:rsidP="00945007">
      <w:pPr>
        <w:tabs>
          <w:tab w:val="left" w:pos="142"/>
        </w:tabs>
        <w:spacing w:line="480" w:lineRule="auto"/>
        <w:ind w:left="0"/>
        <w:rPr>
          <w:del w:id="1198" w:author="Steven Ortiz" w:date="2020-07-03T19:05:00Z"/>
          <w:rFonts w:cs="Times New Roman"/>
          <w:szCs w:val="24"/>
        </w:rPr>
      </w:pPr>
    </w:p>
    <w:p w14:paraId="724D804B" w14:textId="31A2E524" w:rsidR="00410964" w:rsidDel="006C1D81" w:rsidRDefault="00410964" w:rsidP="00945007">
      <w:pPr>
        <w:tabs>
          <w:tab w:val="left" w:pos="142"/>
        </w:tabs>
        <w:spacing w:line="480" w:lineRule="auto"/>
        <w:ind w:left="0"/>
        <w:rPr>
          <w:del w:id="1199" w:author="Steven Ortiz" w:date="2020-07-03T19:05:00Z"/>
          <w:rFonts w:cs="Times New Roman"/>
          <w:szCs w:val="24"/>
        </w:rPr>
      </w:pPr>
    </w:p>
    <w:p w14:paraId="223FA300" w14:textId="513D7490" w:rsidR="00410964" w:rsidDel="006C1D81" w:rsidRDefault="00410964" w:rsidP="00945007">
      <w:pPr>
        <w:tabs>
          <w:tab w:val="left" w:pos="142"/>
        </w:tabs>
        <w:spacing w:line="480" w:lineRule="auto"/>
        <w:ind w:left="0"/>
        <w:rPr>
          <w:del w:id="1200" w:author="Steven Ortiz" w:date="2020-07-03T19:05:00Z"/>
          <w:rFonts w:cs="Times New Roman"/>
          <w:szCs w:val="24"/>
        </w:rPr>
      </w:pPr>
    </w:p>
    <w:p w14:paraId="7E5D043F" w14:textId="1AA79604" w:rsidR="00410964" w:rsidDel="006C1D81" w:rsidRDefault="00410964" w:rsidP="00410964">
      <w:pPr>
        <w:pStyle w:val="Sinespaciado"/>
        <w:spacing w:line="480" w:lineRule="auto"/>
        <w:rPr>
          <w:del w:id="1201" w:author="Steven Ortiz" w:date="2020-07-03T19:05:00Z"/>
          <w:lang w:eastAsia="es-CO"/>
        </w:rPr>
      </w:pPr>
      <w:del w:id="1202" w:author="Steven Ortiz" w:date="2020-07-03T19:05:00Z">
        <w:r w:rsidRPr="00A4695F" w:rsidDel="006C1D81">
          <w:rPr>
            <w:lang w:eastAsia="es-CO"/>
          </w:rPr>
          <w:delText xml:space="preserve">Siguiendo el proceso de la </w:delText>
        </w:r>
        <w:r w:rsidDel="006C1D81">
          <w:rPr>
            <w:lang w:eastAsia="es-CO"/>
          </w:rPr>
          <w:fldChar w:fldCharType="begin"/>
        </w:r>
        <w:r w:rsidDel="006C1D81">
          <w:rPr>
            <w:lang w:eastAsia="es-CO"/>
          </w:rPr>
          <w:delInstrText xml:space="preserve"> REF _Ref41332695 \h </w:delInstrText>
        </w:r>
        <w:r w:rsidDel="006C1D81">
          <w:rPr>
            <w:lang w:eastAsia="es-CO"/>
          </w:rPr>
        </w:r>
        <w:r w:rsidDel="006C1D81">
          <w:rPr>
            <w:lang w:eastAsia="es-CO"/>
          </w:rPr>
          <w:fldChar w:fldCharType="separate"/>
        </w:r>
        <w:r w:rsidDel="006C1D81">
          <w:delText xml:space="preserve">Ilustración </w:delText>
        </w:r>
        <w:r w:rsidDel="006C1D81">
          <w:rPr>
            <w:noProof/>
          </w:rPr>
          <w:delText>24</w:delText>
        </w:r>
        <w:r w:rsidDel="006C1D81">
          <w:rPr>
            <w:lang w:eastAsia="es-CO"/>
          </w:rPr>
          <w:fldChar w:fldCharType="end"/>
        </w:r>
        <w:r w:rsidDel="006C1D81">
          <w:rPr>
            <w:lang w:eastAsia="es-CO"/>
          </w:rPr>
          <w:delText xml:space="preserve">, </w:delText>
        </w:r>
        <w:r w:rsidRPr="00A4695F" w:rsidDel="006C1D81">
          <w:rPr>
            <w:lang w:eastAsia="es-CO"/>
          </w:rPr>
          <w:delText xml:space="preserve">para la conexión por WebSocket se requiere verificación de credenciales, las cuales son únicas para cada dispositivo que soporte esta comunicación, las credenciales para la ESP32 se observan en la </w:delText>
        </w:r>
        <w:r w:rsidDel="006C1D81">
          <w:rPr>
            <w:color w:val="FF0000"/>
            <w:lang w:eastAsia="es-CO"/>
          </w:rPr>
          <w:fldChar w:fldCharType="begin"/>
        </w:r>
        <w:r w:rsidDel="006C1D81">
          <w:rPr>
            <w:lang w:eastAsia="es-CO"/>
          </w:rPr>
          <w:delInstrText xml:space="preserve"> REF _Ref41329189 \h </w:delInstrText>
        </w:r>
        <w:r w:rsidDel="006C1D81">
          <w:rPr>
            <w:color w:val="FF0000"/>
            <w:lang w:eastAsia="es-CO"/>
          </w:rPr>
        </w:r>
        <w:r w:rsidDel="006C1D81">
          <w:rPr>
            <w:color w:val="FF0000"/>
            <w:lang w:eastAsia="es-CO"/>
          </w:rPr>
          <w:fldChar w:fldCharType="separate"/>
        </w:r>
        <w:r w:rsidDel="006C1D81">
          <w:delText xml:space="preserve">Ilustración </w:delText>
        </w:r>
        <w:r w:rsidDel="006C1D81">
          <w:rPr>
            <w:noProof/>
          </w:rPr>
          <w:delText>8</w:delText>
        </w:r>
        <w:r w:rsidDel="006C1D81">
          <w:rPr>
            <w:color w:val="FF0000"/>
            <w:lang w:eastAsia="es-CO"/>
          </w:rPr>
          <w:fldChar w:fldCharType="end"/>
        </w:r>
        <w:r w:rsidRPr="00410964" w:rsidDel="006C1D81">
          <w:rPr>
            <w:lang w:eastAsia="es-CO"/>
          </w:rPr>
          <w:delText xml:space="preserve">. </w:delText>
        </w:r>
        <w:r w:rsidRPr="00A4695F" w:rsidDel="006C1D81">
          <w:rPr>
            <w:lang w:eastAsia="es-CO"/>
          </w:rPr>
          <w:delText>Luego ingresar la contraseña configurada en la tarjeta y una vez  las credenciales sean correctas se establece la conexión entre ambos dispositivos</w:delText>
        </w:r>
        <w:r w:rsidDel="006C1D81">
          <w:rPr>
            <w:lang w:eastAsia="es-CO"/>
          </w:rPr>
          <w:delText>.</w:delText>
        </w:r>
      </w:del>
    </w:p>
    <w:p w14:paraId="5178EF81" w14:textId="0FC3544C" w:rsidR="00410964" w:rsidDel="006C1D81" w:rsidRDefault="00410964" w:rsidP="00410964">
      <w:pPr>
        <w:pStyle w:val="Sinespaciado"/>
        <w:spacing w:line="480" w:lineRule="auto"/>
        <w:rPr>
          <w:del w:id="1203" w:author="Steven Ortiz" w:date="2020-07-03T19:05:00Z"/>
          <w:lang w:eastAsia="es-CO"/>
        </w:rPr>
      </w:pPr>
      <w:del w:id="1204" w:author="Steven Ortiz" w:date="2020-07-03T19:05:00Z">
        <w:r w:rsidDel="006C1D81">
          <w:rPr>
            <w:noProof/>
            <w:lang w:eastAsia="es-CO"/>
          </w:rPr>
          <mc:AlternateContent>
            <mc:Choice Requires="wps">
              <w:drawing>
                <wp:anchor distT="0" distB="0" distL="114300" distR="114300" simplePos="0" relativeHeight="251755520" behindDoc="0" locked="0" layoutInCell="1" allowOverlap="1" wp14:anchorId="24AD8A23" wp14:editId="30992547">
                  <wp:simplePos x="0" y="0"/>
                  <wp:positionH relativeFrom="column">
                    <wp:posOffset>377190</wp:posOffset>
                  </wp:positionH>
                  <wp:positionV relativeFrom="paragraph">
                    <wp:posOffset>1436370</wp:posOffset>
                  </wp:positionV>
                  <wp:extent cx="4852035" cy="635"/>
                  <wp:effectExtent l="0" t="0" r="0" b="0"/>
                  <wp:wrapNone/>
                  <wp:docPr id="67" name="Cuadro de texto 67"/>
                  <wp:cNvGraphicFramePr/>
                  <a:graphic xmlns:a="http://schemas.openxmlformats.org/drawingml/2006/main">
                    <a:graphicData uri="http://schemas.microsoft.com/office/word/2010/wordprocessingShape">
                      <wps:wsp>
                        <wps:cNvSpPr txBox="1"/>
                        <wps:spPr>
                          <a:xfrm>
                            <a:off x="0" y="0"/>
                            <a:ext cx="4852035" cy="635"/>
                          </a:xfrm>
                          <a:prstGeom prst="rect">
                            <a:avLst/>
                          </a:prstGeom>
                          <a:solidFill>
                            <a:prstClr val="white"/>
                          </a:solidFill>
                          <a:ln>
                            <a:noFill/>
                          </a:ln>
                          <a:effectLst/>
                        </wps:spPr>
                        <wps:txbx>
                          <w:txbxContent>
                            <w:p w14:paraId="6617D088" w14:textId="77777777" w:rsidR="00A56FD1" w:rsidRPr="000401B1" w:rsidRDefault="00A56FD1" w:rsidP="00410964">
                              <w:pPr>
                                <w:pStyle w:val="Descripcin"/>
                                <w:jc w:val="center"/>
                                <w:rPr>
                                  <w:noProof/>
                                  <w:sz w:val="24"/>
                                </w:rPr>
                              </w:pPr>
                              <w:bookmarkStart w:id="1205" w:name="_Ref41332695"/>
                              <w:bookmarkStart w:id="1206" w:name="_Toc41335535"/>
                              <w:r>
                                <w:t xml:space="preserve">Ilustración </w:t>
                              </w:r>
                              <w:r>
                                <w:rPr>
                                  <w:noProof/>
                                </w:rPr>
                                <w:fldChar w:fldCharType="begin"/>
                              </w:r>
                              <w:r>
                                <w:rPr>
                                  <w:noProof/>
                                </w:rPr>
                                <w:instrText xml:space="preserve"> SEQ Ilustración \* ARABIC </w:instrText>
                              </w:r>
                              <w:r>
                                <w:rPr>
                                  <w:noProof/>
                                </w:rPr>
                                <w:fldChar w:fldCharType="separate"/>
                              </w:r>
                              <w:r>
                                <w:rPr>
                                  <w:noProof/>
                                </w:rPr>
                                <w:t>24</w:t>
                              </w:r>
                              <w:r>
                                <w:rPr>
                                  <w:noProof/>
                                </w:rPr>
                                <w:fldChar w:fldCharType="end"/>
                              </w:r>
                              <w:bookmarkEnd w:id="1205"/>
                              <w:r>
                                <w:t xml:space="preserve"> Proceso para conexión WebSocket</w:t>
                              </w:r>
                              <w:bookmarkEnd w:id="12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AD8A23" id="Cuadro de texto 67" o:spid="_x0000_s1057" type="#_x0000_t202" style="position:absolute;left:0;text-align:left;margin-left:29.7pt;margin-top:113.1pt;width:382.05pt;height:.05pt;z-index:251755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" stroked="f">
                  <v:textbox style="mso-fit-shape-to-text:t" inset="0,0,0,0">
                    <w:txbxContent>
                      <w:p w14:paraId="6617D088" w14:textId="77777777" w:rsidR="00A56FD1" w:rsidRPr="000401B1" w:rsidRDefault="00A56FD1" w:rsidP="00410964">
                        <w:pPr>
                          <w:pStyle w:val="Descripcin"/>
                          <w:jc w:val="center"/>
                          <w:rPr>
                            <w:noProof/>
                            <w:sz w:val="24"/>
                          </w:rPr>
                        </w:pPr>
                        <w:bookmarkStart w:id="1207" w:name="_Ref41332695"/>
                        <w:bookmarkStart w:id="1208" w:name="_Toc41335535"/>
                        <w:r>
                          <w:t xml:space="preserve">Ilustración </w:t>
                        </w:r>
                        <w:r>
                          <w:rPr>
                            <w:noProof/>
                          </w:rPr>
                          <w:fldChar w:fldCharType="begin"/>
                        </w:r>
                        <w:r>
                          <w:rPr>
                            <w:noProof/>
                          </w:rPr>
                          <w:instrText xml:space="preserve"> SEQ Ilustración \* ARABIC </w:instrText>
                        </w:r>
                        <w:r>
                          <w:rPr>
                            <w:noProof/>
                          </w:rPr>
                          <w:fldChar w:fldCharType="separate"/>
                        </w:r>
                        <w:r>
                          <w:rPr>
                            <w:noProof/>
                          </w:rPr>
                          <w:t>24</w:t>
                        </w:r>
                        <w:r>
                          <w:rPr>
                            <w:noProof/>
                          </w:rPr>
                          <w:fldChar w:fldCharType="end"/>
                        </w:r>
                        <w:bookmarkEnd w:id="1207"/>
                        <w:r>
                          <w:t xml:space="preserve"> Proceso para conexión WebSocket</w:t>
                        </w:r>
                        <w:bookmarkEnd w:id="1208"/>
                      </w:p>
                    </w:txbxContent>
                  </v:textbox>
                </v:shape>
              </w:pict>
            </mc:Fallback>
          </mc:AlternateContent>
        </w:r>
        <w:r w:rsidDel="006C1D81">
          <w:rPr>
            <w:noProof/>
            <w:lang w:eastAsia="es-CO"/>
          </w:rPr>
          <w:drawing>
            <wp:anchor distT="0" distB="0" distL="114300" distR="114300" simplePos="0" relativeHeight="251753472" behindDoc="0" locked="0" layoutInCell="1" allowOverlap="1" wp14:anchorId="7E37CFFC" wp14:editId="3E32E36B">
              <wp:simplePos x="0" y="0"/>
              <wp:positionH relativeFrom="margin">
                <wp:align>center</wp:align>
              </wp:positionH>
              <wp:positionV relativeFrom="paragraph">
                <wp:posOffset>132030</wp:posOffset>
              </wp:positionV>
              <wp:extent cx="4852035" cy="1247775"/>
              <wp:effectExtent l="0" t="0" r="5715" b="9525"/>
              <wp:wrapNone/>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extLst>
                          <a:ext uri="{28A0092B-C50C-407E-A947-70E740481C1C}">
                            <a14:useLocalDpi xmlns:a14="http://schemas.microsoft.com/office/drawing/2010/main" val="0"/>
                          </a:ext>
                        </a:extLst>
                      </a:blip>
                      <a:srcRect l="24609" t="31395" r="27868" b="46870"/>
                      <a:stretch/>
                    </pic:blipFill>
                    <pic:spPr bwMode="auto">
                      <a:xfrm>
                        <a:off x="0" y="0"/>
                        <a:ext cx="4852035" cy="12477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del>
    </w:p>
    <w:p w14:paraId="27890334" w14:textId="6E099BBC" w:rsidR="00410964" w:rsidDel="006C1D81" w:rsidRDefault="00410964" w:rsidP="00945007">
      <w:pPr>
        <w:tabs>
          <w:tab w:val="left" w:pos="142"/>
        </w:tabs>
        <w:spacing w:line="480" w:lineRule="auto"/>
        <w:ind w:left="0"/>
        <w:rPr>
          <w:del w:id="1209" w:author="Steven Ortiz" w:date="2020-07-03T19:05:00Z"/>
          <w:rFonts w:cs="Times New Roman"/>
          <w:szCs w:val="24"/>
        </w:rPr>
      </w:pPr>
    </w:p>
    <w:p w14:paraId="4E4CA57A" w14:textId="01A85D4F" w:rsidR="00410964" w:rsidDel="006C1D81" w:rsidRDefault="00410964" w:rsidP="00945007">
      <w:pPr>
        <w:tabs>
          <w:tab w:val="left" w:pos="142"/>
        </w:tabs>
        <w:spacing w:line="480" w:lineRule="auto"/>
        <w:ind w:left="0"/>
        <w:rPr>
          <w:del w:id="1210" w:author="Steven Ortiz" w:date="2020-07-03T19:05:00Z"/>
          <w:rFonts w:cs="Times New Roman"/>
          <w:szCs w:val="24"/>
        </w:rPr>
      </w:pPr>
    </w:p>
    <w:p w14:paraId="6D750D03" w14:textId="3310434B" w:rsidR="00410964" w:rsidDel="006C1D81" w:rsidRDefault="00410964" w:rsidP="00945007">
      <w:pPr>
        <w:tabs>
          <w:tab w:val="left" w:pos="142"/>
        </w:tabs>
        <w:spacing w:line="480" w:lineRule="auto"/>
        <w:ind w:left="0"/>
        <w:rPr>
          <w:del w:id="1211" w:author="Steven Ortiz" w:date="2020-07-03T19:05:00Z"/>
          <w:rFonts w:cs="Times New Roman"/>
          <w:szCs w:val="24"/>
        </w:rPr>
      </w:pPr>
    </w:p>
    <w:p w14:paraId="3E81282C" w14:textId="09B6021F" w:rsidR="00410964" w:rsidDel="006C1D81" w:rsidRDefault="00410964" w:rsidP="00410964">
      <w:pPr>
        <w:pStyle w:val="Sinespaciado"/>
        <w:spacing w:line="480" w:lineRule="auto"/>
        <w:rPr>
          <w:del w:id="1212" w:author="Steven Ortiz" w:date="2020-07-03T19:05:00Z"/>
          <w:lang w:eastAsia="es-CO"/>
        </w:rPr>
      </w:pPr>
      <w:del w:id="1213" w:author="Steven Ortiz" w:date="2020-07-03T19:05:00Z">
        <w:r w:rsidRPr="00A4695F" w:rsidDel="006C1D81">
          <w:rPr>
            <w:lang w:eastAsia="es-CO"/>
          </w:rPr>
          <w:delText xml:space="preserve">Primero se conecta la tarjeta ESP con la web como en la </w:delText>
        </w:r>
        <w:r w:rsidDel="006C1D81">
          <w:rPr>
            <w:lang w:eastAsia="es-CO"/>
          </w:rPr>
          <w:fldChar w:fldCharType="begin"/>
        </w:r>
        <w:r w:rsidDel="006C1D81">
          <w:rPr>
            <w:lang w:eastAsia="es-CO"/>
          </w:rPr>
          <w:delInstrText xml:space="preserve"> REF _Ref41333023 \h </w:delInstrText>
        </w:r>
        <w:r w:rsidDel="006C1D81">
          <w:rPr>
            <w:lang w:eastAsia="es-CO"/>
          </w:rPr>
        </w:r>
        <w:r w:rsidDel="006C1D81">
          <w:rPr>
            <w:lang w:eastAsia="es-CO"/>
          </w:rPr>
          <w:fldChar w:fldCharType="separate"/>
        </w:r>
        <w:r w:rsidDel="006C1D81">
          <w:delText xml:space="preserve">Ilustración </w:delText>
        </w:r>
        <w:r w:rsidDel="006C1D81">
          <w:rPr>
            <w:noProof/>
          </w:rPr>
          <w:delText>25</w:delText>
        </w:r>
        <w:r w:rsidDel="006C1D81">
          <w:rPr>
            <w:lang w:eastAsia="es-CO"/>
          </w:rPr>
          <w:fldChar w:fldCharType="end"/>
        </w:r>
        <w:r w:rsidDel="006C1D81">
          <w:rPr>
            <w:lang w:eastAsia="es-CO"/>
          </w:rPr>
          <w:delText xml:space="preserve">, </w:delText>
        </w:r>
        <w:r w:rsidRPr="00A4695F" w:rsidDel="006C1D81">
          <w:rPr>
            <w:lang w:eastAsia="es-CO"/>
          </w:rPr>
          <w:delText>esto con la dirección IP de la ESP, para este caso la dirección es 192.168.0.1 con puerto 8266.</w:delText>
        </w:r>
      </w:del>
    </w:p>
    <w:p w14:paraId="7BEEF207" w14:textId="267C06E7" w:rsidR="00410964" w:rsidDel="006C1D81" w:rsidRDefault="00410964" w:rsidP="00410964">
      <w:pPr>
        <w:spacing w:line="480" w:lineRule="auto"/>
        <w:rPr>
          <w:del w:id="1214" w:author="Steven Ortiz" w:date="2020-07-03T19:05:00Z"/>
          <w:lang w:eastAsia="es-CO"/>
        </w:rPr>
      </w:pPr>
    </w:p>
    <w:p w14:paraId="18C7F2C7" w14:textId="43A2718B" w:rsidR="00410964" w:rsidDel="006C1D81" w:rsidRDefault="00410964" w:rsidP="00945007">
      <w:pPr>
        <w:tabs>
          <w:tab w:val="left" w:pos="142"/>
        </w:tabs>
        <w:spacing w:line="480" w:lineRule="auto"/>
        <w:ind w:left="0"/>
        <w:rPr>
          <w:del w:id="1215" w:author="Steven Ortiz" w:date="2020-07-03T19:05:00Z"/>
          <w:rFonts w:cs="Times New Roman"/>
          <w:szCs w:val="24"/>
        </w:rPr>
      </w:pPr>
      <w:del w:id="1216" w:author="Steven Ortiz" w:date="2020-07-03T19:05:00Z">
        <w:r w:rsidDel="006C1D81">
          <w:rPr>
            <w:noProof/>
            <w:lang w:eastAsia="es-CO"/>
          </w:rPr>
          <w:drawing>
            <wp:anchor distT="0" distB="0" distL="114300" distR="114300" simplePos="0" relativeHeight="251757568" behindDoc="0" locked="0" layoutInCell="1" allowOverlap="1" wp14:anchorId="414B56DD" wp14:editId="025031B5">
              <wp:simplePos x="0" y="0"/>
              <wp:positionH relativeFrom="margin">
                <wp:align>center</wp:align>
              </wp:positionH>
              <wp:positionV relativeFrom="paragraph">
                <wp:posOffset>-4774</wp:posOffset>
              </wp:positionV>
              <wp:extent cx="4000500" cy="2365680"/>
              <wp:effectExtent l="0" t="0" r="0" b="0"/>
              <wp:wrapNone/>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extLst>
                          <a:ext uri="{28A0092B-C50C-407E-A947-70E740481C1C}">
                            <a14:useLocalDpi xmlns:a14="http://schemas.microsoft.com/office/drawing/2010/main" val="0"/>
                          </a:ext>
                        </a:extLst>
                      </a:blip>
                      <a:srcRect l="32586" r="32111" b="62870"/>
                      <a:stretch/>
                    </pic:blipFill>
                    <pic:spPr bwMode="auto">
                      <a:xfrm>
                        <a:off x="0" y="0"/>
                        <a:ext cx="4000500" cy="23656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del>
    </w:p>
    <w:p w14:paraId="49B97610" w14:textId="77A77422" w:rsidR="00410964" w:rsidDel="006C1D81" w:rsidRDefault="00410964" w:rsidP="00945007">
      <w:pPr>
        <w:tabs>
          <w:tab w:val="left" w:pos="142"/>
        </w:tabs>
        <w:spacing w:line="480" w:lineRule="auto"/>
        <w:ind w:left="0"/>
        <w:rPr>
          <w:del w:id="1217" w:author="Steven Ortiz" w:date="2020-07-03T19:05:00Z"/>
          <w:rFonts w:cs="Times New Roman"/>
          <w:szCs w:val="24"/>
        </w:rPr>
      </w:pPr>
    </w:p>
    <w:p w14:paraId="6AF31F5F" w14:textId="6E1F4000" w:rsidR="00410964" w:rsidDel="006C1D81" w:rsidRDefault="00410964" w:rsidP="00945007">
      <w:pPr>
        <w:tabs>
          <w:tab w:val="left" w:pos="142"/>
        </w:tabs>
        <w:spacing w:line="480" w:lineRule="auto"/>
        <w:ind w:left="0"/>
        <w:rPr>
          <w:del w:id="1218" w:author="Steven Ortiz" w:date="2020-07-03T19:05:00Z"/>
          <w:rFonts w:cs="Times New Roman"/>
          <w:szCs w:val="24"/>
        </w:rPr>
      </w:pPr>
    </w:p>
    <w:p w14:paraId="0C077E5E" w14:textId="3FE71F62" w:rsidR="00410964" w:rsidDel="006C1D81" w:rsidRDefault="00410964" w:rsidP="00945007">
      <w:pPr>
        <w:tabs>
          <w:tab w:val="left" w:pos="142"/>
        </w:tabs>
        <w:spacing w:line="480" w:lineRule="auto"/>
        <w:ind w:left="0"/>
        <w:rPr>
          <w:del w:id="1219" w:author="Steven Ortiz" w:date="2020-07-03T19:05:00Z"/>
          <w:rFonts w:cs="Times New Roman"/>
          <w:szCs w:val="24"/>
        </w:rPr>
      </w:pPr>
    </w:p>
    <w:p w14:paraId="1687A38F" w14:textId="20ABD549" w:rsidR="00410964" w:rsidDel="006C1D81" w:rsidRDefault="00410964" w:rsidP="00945007">
      <w:pPr>
        <w:tabs>
          <w:tab w:val="left" w:pos="142"/>
        </w:tabs>
        <w:spacing w:line="480" w:lineRule="auto"/>
        <w:ind w:left="0"/>
        <w:rPr>
          <w:del w:id="1220" w:author="Steven Ortiz" w:date="2020-07-03T19:05:00Z"/>
          <w:rFonts w:cs="Times New Roman"/>
          <w:szCs w:val="24"/>
        </w:rPr>
      </w:pPr>
    </w:p>
    <w:p w14:paraId="6C9A5C65" w14:textId="646B4DB1" w:rsidR="00410964" w:rsidDel="006C1D81" w:rsidRDefault="00410964" w:rsidP="00945007">
      <w:pPr>
        <w:tabs>
          <w:tab w:val="left" w:pos="142"/>
        </w:tabs>
        <w:spacing w:line="480" w:lineRule="auto"/>
        <w:ind w:left="0"/>
        <w:rPr>
          <w:del w:id="1221" w:author="Steven Ortiz" w:date="2020-07-03T19:05:00Z"/>
          <w:rFonts w:cs="Times New Roman"/>
          <w:szCs w:val="24"/>
        </w:rPr>
      </w:pPr>
      <w:del w:id="1222" w:author="Steven Ortiz" w:date="2020-07-03T19:05:00Z">
        <w:r w:rsidDel="006C1D81">
          <w:rPr>
            <w:noProof/>
            <w:lang w:eastAsia="es-CO"/>
          </w:rPr>
          <mc:AlternateContent>
            <mc:Choice Requires="wps">
              <w:drawing>
                <wp:anchor distT="0" distB="0" distL="114300" distR="114300" simplePos="0" relativeHeight="251759616" behindDoc="0" locked="0" layoutInCell="1" allowOverlap="1" wp14:anchorId="598FA2ED" wp14:editId="766A4473">
                  <wp:simplePos x="0" y="0"/>
                  <wp:positionH relativeFrom="margin">
                    <wp:align>center</wp:align>
                  </wp:positionH>
                  <wp:positionV relativeFrom="paragraph">
                    <wp:posOffset>198406</wp:posOffset>
                  </wp:positionV>
                  <wp:extent cx="4000500" cy="635"/>
                  <wp:effectExtent l="0" t="0" r="0" b="8255"/>
                  <wp:wrapNone/>
                  <wp:docPr id="68" name="Cuadro de texto 68"/>
                  <wp:cNvGraphicFramePr/>
                  <a:graphic xmlns:a="http://schemas.openxmlformats.org/drawingml/2006/main">
                    <a:graphicData uri="http://schemas.microsoft.com/office/word/2010/wordprocessingShape">
                      <wps:wsp>
                        <wps:cNvSpPr txBox="1"/>
                        <wps:spPr>
                          <a:xfrm>
                            <a:off x="0" y="0"/>
                            <a:ext cx="4000500" cy="635"/>
                          </a:xfrm>
                          <a:prstGeom prst="rect">
                            <a:avLst/>
                          </a:prstGeom>
                          <a:solidFill>
                            <a:prstClr val="white"/>
                          </a:solidFill>
                          <a:ln>
                            <a:noFill/>
                          </a:ln>
                          <a:effectLst/>
                        </wps:spPr>
                        <wps:txbx>
                          <w:txbxContent>
                            <w:p w14:paraId="559F79DB" w14:textId="77777777" w:rsidR="00A56FD1" w:rsidRPr="005247C6" w:rsidRDefault="00A56FD1" w:rsidP="00410964">
                              <w:pPr>
                                <w:pStyle w:val="Descripcin"/>
                                <w:jc w:val="center"/>
                                <w:rPr>
                                  <w:noProof/>
                                  <w:sz w:val="24"/>
                                </w:rPr>
                              </w:pPr>
                              <w:bookmarkStart w:id="1223" w:name="_Ref41333023"/>
                              <w:bookmarkStart w:id="1224" w:name="_Toc41335536"/>
                              <w:r>
                                <w:t xml:space="preserve">Ilustración </w:t>
                              </w:r>
                              <w:r>
                                <w:rPr>
                                  <w:noProof/>
                                </w:rPr>
                                <w:fldChar w:fldCharType="begin"/>
                              </w:r>
                              <w:r>
                                <w:rPr>
                                  <w:noProof/>
                                </w:rPr>
                                <w:instrText xml:space="preserve"> SEQ Ilustración \* ARABIC </w:instrText>
                              </w:r>
                              <w:r>
                                <w:rPr>
                                  <w:noProof/>
                                </w:rPr>
                                <w:fldChar w:fldCharType="separate"/>
                              </w:r>
                              <w:r>
                                <w:rPr>
                                  <w:noProof/>
                                </w:rPr>
                                <w:t>25</w:t>
                              </w:r>
                              <w:r>
                                <w:rPr>
                                  <w:noProof/>
                                </w:rPr>
                                <w:fldChar w:fldCharType="end"/>
                              </w:r>
                              <w:bookmarkEnd w:id="1223"/>
                              <w:r>
                                <w:t xml:space="preserve"> Ingreso de Dirección IP de la tarjeta ESP32</w:t>
                              </w:r>
                              <w:bookmarkEnd w:id="12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8FA2ED" id="Cuadro de texto 68" o:spid="_x0000_s1058" type="#_x0000_t202" style="position:absolute;left:0;text-align:left;margin-left:0;margin-top:15.6pt;width:315pt;height:.05pt;z-index:25175961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" stroked="f">
                  <v:textbox style="mso-fit-shape-to-text:t" inset="0,0,0,0">
                    <w:txbxContent>
                      <w:p w14:paraId="559F79DB" w14:textId="77777777" w:rsidR="00A56FD1" w:rsidRPr="005247C6" w:rsidRDefault="00A56FD1" w:rsidP="00410964">
                        <w:pPr>
                          <w:pStyle w:val="Descripcin"/>
                          <w:jc w:val="center"/>
                          <w:rPr>
                            <w:noProof/>
                            <w:sz w:val="24"/>
                          </w:rPr>
                        </w:pPr>
                        <w:bookmarkStart w:id="1225" w:name="_Ref41333023"/>
                        <w:bookmarkStart w:id="1226" w:name="_Toc41335536"/>
                        <w:r>
                          <w:t xml:space="preserve">Ilustración </w:t>
                        </w:r>
                        <w:r>
                          <w:rPr>
                            <w:noProof/>
                          </w:rPr>
                          <w:fldChar w:fldCharType="begin"/>
                        </w:r>
                        <w:r>
                          <w:rPr>
                            <w:noProof/>
                          </w:rPr>
                          <w:instrText xml:space="preserve"> SEQ Ilustración \* ARABIC </w:instrText>
                        </w:r>
                        <w:r>
                          <w:rPr>
                            <w:noProof/>
                          </w:rPr>
                          <w:fldChar w:fldCharType="separate"/>
                        </w:r>
                        <w:r>
                          <w:rPr>
                            <w:noProof/>
                          </w:rPr>
                          <w:t>25</w:t>
                        </w:r>
                        <w:r>
                          <w:rPr>
                            <w:noProof/>
                          </w:rPr>
                          <w:fldChar w:fldCharType="end"/>
                        </w:r>
                        <w:bookmarkEnd w:id="1225"/>
                        <w:r>
                          <w:t xml:space="preserve"> Ingreso de Dirección IP de la tarjeta ESP32</w:t>
                        </w:r>
                        <w:bookmarkEnd w:id="1226"/>
                      </w:p>
                    </w:txbxContent>
                  </v:textbox>
                  <w10:wrap anchorx="margin"/>
                </v:shape>
              </w:pict>
            </mc:Fallback>
          </mc:AlternateContent>
        </w:r>
      </w:del>
    </w:p>
    <w:p w14:paraId="78D77869" w14:textId="5BD87F94" w:rsidR="00410964" w:rsidDel="006C1D81" w:rsidRDefault="00410964" w:rsidP="00410964">
      <w:pPr>
        <w:pStyle w:val="Sinespaciado"/>
        <w:spacing w:line="480" w:lineRule="auto"/>
        <w:rPr>
          <w:del w:id="1227" w:author="Steven Ortiz" w:date="2020-07-03T19:05:00Z"/>
          <w:lang w:eastAsia="es-CO"/>
        </w:rPr>
      </w:pPr>
      <w:del w:id="1228" w:author="Steven Ortiz" w:date="2020-07-03T19:05:00Z">
        <w:r w:rsidRPr="00A4695F" w:rsidDel="006C1D81">
          <w:rPr>
            <w:lang w:eastAsia="es-CO"/>
          </w:rPr>
          <w:delText xml:space="preserve">Ya con el enlace establecido, se procede a enviar el archivo y se verifica que la tarjeta esté realizando lo programado, que en este caso corresponde al programa de la figura tal. </w:delText>
        </w:r>
        <w:r w:rsidR="00A84186" w:rsidRPr="00A84186" w:rsidDel="006C1D81">
          <w:rPr>
            <w:lang w:eastAsia="es-CO"/>
          </w:rPr>
          <w:delText xml:space="preserve">Ver </w:delText>
        </w:r>
        <w:r w:rsidR="00A84186" w:rsidDel="006C1D81">
          <w:rPr>
            <w:lang w:eastAsia="es-CO"/>
          </w:rPr>
          <w:fldChar w:fldCharType="begin"/>
        </w:r>
        <w:r w:rsidR="00A84186" w:rsidDel="006C1D81">
          <w:rPr>
            <w:lang w:eastAsia="es-CO"/>
          </w:rPr>
          <w:delInstrText xml:space="preserve"> REF _Ref41333372 \h </w:delInstrText>
        </w:r>
        <w:r w:rsidR="00A84186" w:rsidDel="006C1D81">
          <w:rPr>
            <w:lang w:eastAsia="es-CO"/>
          </w:rPr>
        </w:r>
        <w:r w:rsidR="00A84186" w:rsidDel="006C1D81">
          <w:rPr>
            <w:lang w:eastAsia="es-CO"/>
          </w:rPr>
          <w:fldChar w:fldCharType="separate"/>
        </w:r>
        <w:r w:rsidR="00A84186" w:rsidDel="006C1D81">
          <w:delText xml:space="preserve">Ilustración </w:delText>
        </w:r>
        <w:r w:rsidR="00A84186" w:rsidDel="006C1D81">
          <w:rPr>
            <w:noProof/>
          </w:rPr>
          <w:delText>26</w:delText>
        </w:r>
        <w:r w:rsidR="00A84186" w:rsidDel="006C1D81">
          <w:rPr>
            <w:lang w:eastAsia="es-CO"/>
          </w:rPr>
          <w:fldChar w:fldCharType="end"/>
        </w:r>
        <w:r w:rsidR="00A84186" w:rsidDel="006C1D81">
          <w:rPr>
            <w:lang w:eastAsia="es-CO"/>
          </w:rPr>
          <w:delText xml:space="preserve"> t</w:delText>
        </w:r>
        <w:r w:rsidRPr="00A4695F" w:rsidDel="006C1D81">
          <w:rPr>
            <w:lang w:eastAsia="es-CO"/>
          </w:rPr>
          <w:delText>arjeta realizando el Blink.</w:delText>
        </w:r>
      </w:del>
    </w:p>
    <w:p w14:paraId="7D335FBC" w14:textId="3FB2AD13" w:rsidR="00410964" w:rsidDel="006C1D81" w:rsidRDefault="00410964" w:rsidP="00410964">
      <w:pPr>
        <w:pStyle w:val="Sinespaciado"/>
        <w:spacing w:line="480" w:lineRule="auto"/>
        <w:rPr>
          <w:del w:id="1229" w:author="Steven Ortiz" w:date="2020-07-03T19:05:00Z"/>
          <w:color w:val="FF0000"/>
          <w:lang w:eastAsia="es-CO"/>
        </w:rPr>
      </w:pPr>
      <w:del w:id="1230" w:author="Steven Ortiz" w:date="2020-07-03T19:05:00Z">
        <w:r w:rsidRPr="00A4695F" w:rsidDel="006C1D81">
          <w:rPr>
            <w:lang w:eastAsia="es-CO"/>
          </w:rPr>
          <w:delText>A través de una terminal, se observa cuáles son los archivos tienen la tarjeta en su memoria, y el contenido de cada archivo</w:delText>
        </w:r>
        <w:r w:rsidRPr="00A84186" w:rsidDel="006C1D81">
          <w:rPr>
            <w:lang w:eastAsia="es-CO"/>
          </w:rPr>
          <w:delText xml:space="preserve">, Ver </w:delText>
        </w:r>
        <w:r w:rsidR="00A84186" w:rsidDel="006C1D81">
          <w:rPr>
            <w:lang w:eastAsia="es-CO"/>
          </w:rPr>
          <w:fldChar w:fldCharType="begin"/>
        </w:r>
        <w:r w:rsidR="00A84186" w:rsidDel="006C1D81">
          <w:rPr>
            <w:lang w:eastAsia="es-CO"/>
          </w:rPr>
          <w:delInstrText xml:space="preserve"> REF _Ref41333474 \h </w:delInstrText>
        </w:r>
        <w:r w:rsidR="00A84186" w:rsidDel="006C1D81">
          <w:rPr>
            <w:lang w:eastAsia="es-CO"/>
          </w:rPr>
        </w:r>
        <w:r w:rsidR="00A84186" w:rsidDel="006C1D81">
          <w:rPr>
            <w:lang w:eastAsia="es-CO"/>
          </w:rPr>
          <w:fldChar w:fldCharType="separate"/>
        </w:r>
        <w:r w:rsidR="00A84186" w:rsidDel="006C1D81">
          <w:delText xml:space="preserve">Ilustración </w:delText>
        </w:r>
        <w:r w:rsidR="00A84186" w:rsidDel="006C1D81">
          <w:rPr>
            <w:noProof/>
          </w:rPr>
          <w:delText>27</w:delText>
        </w:r>
        <w:r w:rsidR="00A84186" w:rsidDel="006C1D81">
          <w:rPr>
            <w:lang w:eastAsia="es-CO"/>
          </w:rPr>
          <w:fldChar w:fldCharType="end"/>
        </w:r>
        <w:r w:rsidR="00A84186" w:rsidDel="006C1D81">
          <w:rPr>
            <w:lang w:eastAsia="es-CO"/>
          </w:rPr>
          <w:delText>.</w:delText>
        </w:r>
      </w:del>
    </w:p>
    <w:p w14:paraId="36EC986C" w14:textId="1799EC26" w:rsidR="00410964" w:rsidDel="006C1D81" w:rsidRDefault="00A84186" w:rsidP="00410964">
      <w:pPr>
        <w:pStyle w:val="Sinespaciado"/>
        <w:spacing w:line="480" w:lineRule="auto"/>
        <w:rPr>
          <w:del w:id="1231" w:author="Steven Ortiz" w:date="2020-07-03T19:05:00Z"/>
          <w:color w:val="FF0000"/>
          <w:lang w:eastAsia="es-CO"/>
        </w:rPr>
      </w:pPr>
      <w:del w:id="1232" w:author="Steven Ortiz" w:date="2020-07-03T19:05:00Z">
        <w:r w:rsidDel="006C1D81">
          <w:rPr>
            <w:noProof/>
            <w:lang w:eastAsia="es-CO"/>
          </w:rPr>
          <mc:AlternateContent>
            <mc:Choice Requires="wps">
              <w:drawing>
                <wp:anchor distT="0" distB="0" distL="114300" distR="114300" simplePos="0" relativeHeight="251764736" behindDoc="0" locked="0" layoutInCell="1" allowOverlap="1" wp14:anchorId="65D0E543" wp14:editId="19F8345A">
                  <wp:simplePos x="0" y="0"/>
                  <wp:positionH relativeFrom="column">
                    <wp:posOffset>1501140</wp:posOffset>
                  </wp:positionH>
                  <wp:positionV relativeFrom="paragraph">
                    <wp:posOffset>3088640</wp:posOffset>
                  </wp:positionV>
                  <wp:extent cx="2600325" cy="635"/>
                  <wp:effectExtent l="0" t="0" r="0" b="0"/>
                  <wp:wrapNone/>
                  <wp:docPr id="69" name="Cuadro de texto 69"/>
                  <wp:cNvGraphicFramePr/>
                  <a:graphic xmlns:a="http://schemas.openxmlformats.org/drawingml/2006/main">
                    <a:graphicData uri="http://schemas.microsoft.com/office/word/2010/wordprocessingShape">
                      <wps:wsp>
                        <wps:cNvSpPr txBox="1"/>
                        <wps:spPr>
                          <a:xfrm>
                            <a:off x="0" y="0"/>
                            <a:ext cx="2600325" cy="635"/>
                          </a:xfrm>
                          <a:prstGeom prst="rect">
                            <a:avLst/>
                          </a:prstGeom>
                          <a:solidFill>
                            <a:prstClr val="white"/>
                          </a:solidFill>
                          <a:ln>
                            <a:noFill/>
                          </a:ln>
                          <a:effectLst/>
                        </wps:spPr>
                        <wps:txbx>
                          <w:txbxContent>
                            <w:p w14:paraId="7FAE9A14" w14:textId="77777777" w:rsidR="00A56FD1" w:rsidRPr="00A2787C" w:rsidRDefault="00A56FD1" w:rsidP="00A84186">
                              <w:pPr>
                                <w:pStyle w:val="Descripcin"/>
                                <w:jc w:val="center"/>
                                <w:rPr>
                                  <w:noProof/>
                                  <w:sz w:val="24"/>
                                </w:rPr>
                              </w:pPr>
                              <w:bookmarkStart w:id="1233" w:name="_Ref41333372"/>
                              <w:bookmarkStart w:id="1234" w:name="_Toc41335537"/>
                              <w:r>
                                <w:t xml:space="preserve">Ilustración </w:t>
                              </w:r>
                              <w:r>
                                <w:rPr>
                                  <w:noProof/>
                                </w:rPr>
                                <w:fldChar w:fldCharType="begin"/>
                              </w:r>
                              <w:r>
                                <w:rPr>
                                  <w:noProof/>
                                </w:rPr>
                                <w:instrText xml:space="preserve"> SEQ Ilustración \* ARABIC </w:instrText>
                              </w:r>
                              <w:r>
                                <w:rPr>
                                  <w:noProof/>
                                </w:rPr>
                                <w:fldChar w:fldCharType="separate"/>
                              </w:r>
                              <w:r>
                                <w:rPr>
                                  <w:noProof/>
                                </w:rPr>
                                <w:t>26</w:t>
                              </w:r>
                              <w:r>
                                <w:rPr>
                                  <w:noProof/>
                                </w:rPr>
                                <w:fldChar w:fldCharType="end"/>
                              </w:r>
                              <w:bookmarkEnd w:id="1233"/>
                              <w:r>
                                <w:t xml:space="preserve"> ESP32 realizando Blink con un Led</w:t>
                              </w:r>
                              <w:bookmarkEnd w:id="12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D0E543" id="Cuadro de texto 69" o:spid="_x0000_s1059" type="#_x0000_t202" style="position:absolute;left:0;text-align:left;margin-left:118.2pt;margin-top:243.2pt;width:204.75pt;height:.05pt;z-index:251764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" stroked="f">
                  <v:textbox style="mso-fit-shape-to-text:t" inset="0,0,0,0">
                    <w:txbxContent>
                      <w:p w14:paraId="7FAE9A14" w14:textId="77777777" w:rsidR="00A56FD1" w:rsidRPr="00A2787C" w:rsidRDefault="00A56FD1" w:rsidP="00A84186">
                        <w:pPr>
                          <w:pStyle w:val="Descripcin"/>
                          <w:jc w:val="center"/>
                          <w:rPr>
                            <w:noProof/>
                            <w:sz w:val="24"/>
                          </w:rPr>
                        </w:pPr>
                        <w:bookmarkStart w:id="1235" w:name="_Ref41333372"/>
                        <w:bookmarkStart w:id="1236" w:name="_Toc41335537"/>
                        <w:r>
                          <w:t xml:space="preserve">Ilustración </w:t>
                        </w:r>
                        <w:r>
                          <w:rPr>
                            <w:noProof/>
                          </w:rPr>
                          <w:fldChar w:fldCharType="begin"/>
                        </w:r>
                        <w:r>
                          <w:rPr>
                            <w:noProof/>
                          </w:rPr>
                          <w:instrText xml:space="preserve"> SEQ Ilustración \* ARABIC </w:instrText>
                        </w:r>
                        <w:r>
                          <w:rPr>
                            <w:noProof/>
                          </w:rPr>
                          <w:fldChar w:fldCharType="separate"/>
                        </w:r>
                        <w:r>
                          <w:rPr>
                            <w:noProof/>
                          </w:rPr>
                          <w:t>26</w:t>
                        </w:r>
                        <w:r>
                          <w:rPr>
                            <w:noProof/>
                          </w:rPr>
                          <w:fldChar w:fldCharType="end"/>
                        </w:r>
                        <w:bookmarkEnd w:id="1235"/>
                        <w:r>
                          <w:t xml:space="preserve"> ESP32 realizando Blink con un Led</w:t>
                        </w:r>
                        <w:bookmarkEnd w:id="1236"/>
                      </w:p>
                    </w:txbxContent>
                  </v:textbox>
                </v:shape>
              </w:pict>
            </mc:Fallback>
          </mc:AlternateContent>
        </w:r>
        <w:r w:rsidR="00410964" w:rsidDel="006C1D81">
          <w:rPr>
            <w:noProof/>
            <w:lang w:eastAsia="es-CO"/>
          </w:rPr>
          <w:drawing>
            <wp:anchor distT="0" distB="0" distL="114300" distR="114300" simplePos="0" relativeHeight="251761664" behindDoc="0" locked="0" layoutInCell="1" allowOverlap="1" wp14:anchorId="61FD2195" wp14:editId="46FE3682">
              <wp:simplePos x="0" y="0"/>
              <wp:positionH relativeFrom="margin">
                <wp:align>center</wp:align>
              </wp:positionH>
              <wp:positionV relativeFrom="paragraph">
                <wp:posOffset>242263</wp:posOffset>
              </wp:positionV>
              <wp:extent cx="2600325" cy="2789555"/>
              <wp:effectExtent l="0" t="0" r="9525" b="0"/>
              <wp:wrapNone/>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extLst>
                          <a:ext uri="{28A0092B-C50C-407E-A947-70E740481C1C}">
                            <a14:useLocalDpi xmlns:a14="http://schemas.microsoft.com/office/drawing/2010/main" val="0"/>
                          </a:ext>
                        </a:extLst>
                      </a:blip>
                      <a:srcRect l="62288" t="35319" r="12084" b="15778"/>
                      <a:stretch/>
                    </pic:blipFill>
                    <pic:spPr bwMode="auto">
                      <a:xfrm>
                        <a:off x="0" y="0"/>
                        <a:ext cx="2600325" cy="27895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del>
    </w:p>
    <w:p w14:paraId="2DA03B15" w14:textId="5C4A1403" w:rsidR="00410964" w:rsidDel="006C1D81" w:rsidRDefault="00410964" w:rsidP="00945007">
      <w:pPr>
        <w:tabs>
          <w:tab w:val="left" w:pos="142"/>
        </w:tabs>
        <w:spacing w:line="480" w:lineRule="auto"/>
        <w:ind w:left="0"/>
        <w:rPr>
          <w:del w:id="1237" w:author="Steven Ortiz" w:date="2020-07-03T19:05:00Z"/>
          <w:rFonts w:cs="Times New Roman"/>
          <w:szCs w:val="24"/>
        </w:rPr>
      </w:pPr>
    </w:p>
    <w:p w14:paraId="770751EB" w14:textId="20EEAD41" w:rsidR="00410964" w:rsidDel="006C1D81" w:rsidRDefault="00410964" w:rsidP="00945007">
      <w:pPr>
        <w:tabs>
          <w:tab w:val="left" w:pos="142"/>
        </w:tabs>
        <w:spacing w:line="480" w:lineRule="auto"/>
        <w:ind w:left="0"/>
        <w:rPr>
          <w:del w:id="1238" w:author="Steven Ortiz" w:date="2020-07-03T19:05:00Z"/>
          <w:rFonts w:cs="Times New Roman"/>
          <w:szCs w:val="24"/>
        </w:rPr>
      </w:pPr>
    </w:p>
    <w:p w14:paraId="6EDE9489" w14:textId="7F795B3E" w:rsidR="00410964" w:rsidDel="006C1D81" w:rsidRDefault="00410964" w:rsidP="00945007">
      <w:pPr>
        <w:tabs>
          <w:tab w:val="left" w:pos="142"/>
        </w:tabs>
        <w:spacing w:line="480" w:lineRule="auto"/>
        <w:ind w:left="0"/>
        <w:rPr>
          <w:del w:id="1239" w:author="Steven Ortiz" w:date="2020-07-03T19:05:00Z"/>
          <w:rFonts w:cs="Times New Roman"/>
          <w:szCs w:val="24"/>
        </w:rPr>
      </w:pPr>
    </w:p>
    <w:p w14:paraId="6BF548D3" w14:textId="6DAE6869" w:rsidR="00410964" w:rsidDel="006C1D81" w:rsidRDefault="00410964" w:rsidP="00945007">
      <w:pPr>
        <w:tabs>
          <w:tab w:val="left" w:pos="142"/>
        </w:tabs>
        <w:spacing w:line="480" w:lineRule="auto"/>
        <w:ind w:left="0"/>
        <w:rPr>
          <w:del w:id="1240" w:author="Steven Ortiz" w:date="2020-07-03T19:05:00Z"/>
          <w:rFonts w:cs="Times New Roman"/>
          <w:szCs w:val="24"/>
        </w:rPr>
      </w:pPr>
    </w:p>
    <w:p w14:paraId="3BF7A6A3" w14:textId="56E86CF8" w:rsidR="00410964" w:rsidDel="006C1D81" w:rsidRDefault="00410964" w:rsidP="00945007">
      <w:pPr>
        <w:tabs>
          <w:tab w:val="left" w:pos="142"/>
        </w:tabs>
        <w:spacing w:line="480" w:lineRule="auto"/>
        <w:ind w:left="0"/>
        <w:rPr>
          <w:del w:id="1241" w:author="Steven Ortiz" w:date="2020-07-03T19:05:00Z"/>
          <w:rFonts w:cs="Times New Roman"/>
          <w:szCs w:val="24"/>
        </w:rPr>
      </w:pPr>
    </w:p>
    <w:p w14:paraId="26C088EB" w14:textId="2DA9446E" w:rsidR="00410964" w:rsidDel="006C1D81" w:rsidRDefault="00410964" w:rsidP="00945007">
      <w:pPr>
        <w:tabs>
          <w:tab w:val="left" w:pos="142"/>
        </w:tabs>
        <w:spacing w:line="480" w:lineRule="auto"/>
        <w:ind w:left="0"/>
        <w:rPr>
          <w:del w:id="1242" w:author="Steven Ortiz" w:date="2020-07-03T19:05:00Z"/>
          <w:rFonts w:cs="Times New Roman"/>
          <w:szCs w:val="24"/>
        </w:rPr>
      </w:pPr>
    </w:p>
    <w:p w14:paraId="435160B5" w14:textId="51B2FDBC" w:rsidR="00410964" w:rsidDel="006C1D81" w:rsidRDefault="00410964" w:rsidP="00945007">
      <w:pPr>
        <w:tabs>
          <w:tab w:val="left" w:pos="142"/>
        </w:tabs>
        <w:spacing w:line="480" w:lineRule="auto"/>
        <w:ind w:left="0"/>
        <w:rPr>
          <w:del w:id="1243" w:author="Steven Ortiz" w:date="2020-07-03T19:05:00Z"/>
          <w:rFonts w:cs="Times New Roman"/>
          <w:szCs w:val="24"/>
        </w:rPr>
      </w:pPr>
    </w:p>
    <w:p w14:paraId="23F7E895" w14:textId="5ABD03F7" w:rsidR="00410964" w:rsidDel="006C1D81" w:rsidRDefault="00410964" w:rsidP="00945007">
      <w:pPr>
        <w:tabs>
          <w:tab w:val="left" w:pos="142"/>
        </w:tabs>
        <w:spacing w:line="480" w:lineRule="auto"/>
        <w:ind w:left="0"/>
        <w:rPr>
          <w:del w:id="1244" w:author="Steven Ortiz" w:date="2020-07-03T19:05:00Z"/>
          <w:rFonts w:cs="Times New Roman"/>
          <w:szCs w:val="24"/>
        </w:rPr>
      </w:pPr>
    </w:p>
    <w:p w14:paraId="78A25406" w14:textId="4AF0EBF8" w:rsidR="00410964" w:rsidDel="006C1D81" w:rsidRDefault="00A84186" w:rsidP="00945007">
      <w:pPr>
        <w:tabs>
          <w:tab w:val="left" w:pos="142"/>
        </w:tabs>
        <w:spacing w:line="480" w:lineRule="auto"/>
        <w:ind w:left="0"/>
        <w:rPr>
          <w:del w:id="1245" w:author="Steven Ortiz" w:date="2020-07-03T19:05:00Z"/>
          <w:rFonts w:cs="Times New Roman"/>
          <w:szCs w:val="24"/>
        </w:rPr>
      </w:pPr>
      <w:del w:id="1246" w:author="Steven Ortiz" w:date="2020-07-03T19:05:00Z">
        <w:r w:rsidDel="006C1D81">
          <w:rPr>
            <w:noProof/>
            <w:lang w:eastAsia="es-CO"/>
          </w:rPr>
          <mc:AlternateContent>
            <mc:Choice Requires="wps">
              <w:drawing>
                <wp:anchor distT="0" distB="0" distL="114300" distR="114300" simplePos="0" relativeHeight="251766784" behindDoc="0" locked="0" layoutInCell="1" allowOverlap="1" wp14:anchorId="217DE9DA" wp14:editId="768114C0">
                  <wp:simplePos x="0" y="0"/>
                  <wp:positionH relativeFrom="column">
                    <wp:posOffset>1386840</wp:posOffset>
                  </wp:positionH>
                  <wp:positionV relativeFrom="paragraph">
                    <wp:posOffset>3625850</wp:posOffset>
                  </wp:positionV>
                  <wp:extent cx="2828925" cy="635"/>
                  <wp:effectExtent l="0" t="0" r="0" b="0"/>
                  <wp:wrapNone/>
                  <wp:docPr id="70" name="Cuadro de texto 70"/>
                  <wp:cNvGraphicFramePr/>
                  <a:graphic xmlns:a="http://schemas.openxmlformats.org/drawingml/2006/main">
                    <a:graphicData uri="http://schemas.microsoft.com/office/word/2010/wordprocessingShape">
                      <wps:wsp>
                        <wps:cNvSpPr txBox="1"/>
                        <wps:spPr>
                          <a:xfrm>
                            <a:off x="0" y="0"/>
                            <a:ext cx="2828925" cy="635"/>
                          </a:xfrm>
                          <a:prstGeom prst="rect">
                            <a:avLst/>
                          </a:prstGeom>
                          <a:solidFill>
                            <a:prstClr val="white"/>
                          </a:solidFill>
                          <a:ln>
                            <a:noFill/>
                          </a:ln>
                          <a:effectLst/>
                        </wps:spPr>
                        <wps:txbx>
                          <w:txbxContent>
                            <w:p w14:paraId="5A699EC1" w14:textId="77777777" w:rsidR="00A56FD1" w:rsidRPr="006F6B36" w:rsidRDefault="00A56FD1" w:rsidP="00A84186">
                              <w:pPr>
                                <w:pStyle w:val="Descripcin"/>
                                <w:jc w:val="center"/>
                                <w:rPr>
                                  <w:noProof/>
                                  <w:sz w:val="24"/>
                                </w:rPr>
                              </w:pPr>
                              <w:bookmarkStart w:id="1247" w:name="_Ref41333474"/>
                              <w:bookmarkStart w:id="1248" w:name="_Toc41335538"/>
                              <w:r>
                                <w:t xml:space="preserve">Ilustración </w:t>
                              </w:r>
                              <w:r>
                                <w:rPr>
                                  <w:noProof/>
                                </w:rPr>
                                <w:fldChar w:fldCharType="begin"/>
                              </w:r>
                              <w:r>
                                <w:rPr>
                                  <w:noProof/>
                                </w:rPr>
                                <w:instrText xml:space="preserve"> SEQ Ilustración \* ARABIC </w:instrText>
                              </w:r>
                              <w:r>
                                <w:rPr>
                                  <w:noProof/>
                                </w:rPr>
                                <w:fldChar w:fldCharType="separate"/>
                              </w:r>
                              <w:r>
                                <w:rPr>
                                  <w:noProof/>
                                </w:rPr>
                                <w:t>27</w:t>
                              </w:r>
                              <w:r>
                                <w:rPr>
                                  <w:noProof/>
                                </w:rPr>
                                <w:fldChar w:fldCharType="end"/>
                              </w:r>
                              <w:bookmarkEnd w:id="1247"/>
                              <w:r>
                                <w:t xml:space="preserve"> Lectura de archivos internos de la tarjeta ESP32</w:t>
                              </w:r>
                              <w:bookmarkEnd w:id="12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7DE9DA" id="Cuadro de texto 70" o:spid="_x0000_s1060" type="#_x0000_t202" style="position:absolute;left:0;text-align:left;margin-left:109.2pt;margin-top:285.5pt;width:222.75pt;height:.05pt;z-index:251766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" stroked="f">
                  <v:textbox style="mso-fit-shape-to-text:t" inset="0,0,0,0">
                    <w:txbxContent>
                      <w:p w14:paraId="5A699EC1" w14:textId="77777777" w:rsidR="00A56FD1" w:rsidRPr="006F6B36" w:rsidRDefault="00A56FD1" w:rsidP="00A84186">
                        <w:pPr>
                          <w:pStyle w:val="Descripcin"/>
                          <w:jc w:val="center"/>
                          <w:rPr>
                            <w:noProof/>
                            <w:sz w:val="24"/>
                          </w:rPr>
                        </w:pPr>
                        <w:bookmarkStart w:id="1249" w:name="_Ref41333474"/>
                        <w:bookmarkStart w:id="1250" w:name="_Toc41335538"/>
                        <w:r>
                          <w:t xml:space="preserve">Ilustración </w:t>
                        </w:r>
                        <w:r>
                          <w:rPr>
                            <w:noProof/>
                          </w:rPr>
                          <w:fldChar w:fldCharType="begin"/>
                        </w:r>
                        <w:r>
                          <w:rPr>
                            <w:noProof/>
                          </w:rPr>
                          <w:instrText xml:space="preserve"> SEQ Ilustración \* ARABIC </w:instrText>
                        </w:r>
                        <w:r>
                          <w:rPr>
                            <w:noProof/>
                          </w:rPr>
                          <w:fldChar w:fldCharType="separate"/>
                        </w:r>
                        <w:r>
                          <w:rPr>
                            <w:noProof/>
                          </w:rPr>
                          <w:t>27</w:t>
                        </w:r>
                        <w:r>
                          <w:rPr>
                            <w:noProof/>
                          </w:rPr>
                          <w:fldChar w:fldCharType="end"/>
                        </w:r>
                        <w:bookmarkEnd w:id="1249"/>
                        <w:r>
                          <w:t xml:space="preserve"> Lectura de archivos internos de la tarjeta ESP32</w:t>
                        </w:r>
                        <w:bookmarkEnd w:id="1250"/>
                      </w:p>
                    </w:txbxContent>
                  </v:textbox>
                </v:shape>
              </w:pict>
            </mc:Fallback>
          </mc:AlternateContent>
        </w:r>
        <w:r w:rsidR="00410964" w:rsidDel="006C1D81">
          <w:rPr>
            <w:noProof/>
            <w:lang w:eastAsia="es-CO"/>
          </w:rPr>
          <w:drawing>
            <wp:anchor distT="0" distB="0" distL="114300" distR="114300" simplePos="0" relativeHeight="251762688" behindDoc="0" locked="0" layoutInCell="1" allowOverlap="1" wp14:anchorId="510611AB" wp14:editId="70E0BA24">
              <wp:simplePos x="0" y="0"/>
              <wp:positionH relativeFrom="margin">
                <wp:align>center</wp:align>
              </wp:positionH>
              <wp:positionV relativeFrom="paragraph">
                <wp:posOffset>37722</wp:posOffset>
              </wp:positionV>
              <wp:extent cx="2828925" cy="3531235"/>
              <wp:effectExtent l="0" t="0" r="9525" b="0"/>
              <wp:wrapNone/>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extLst>
                          <a:ext uri="{28A0092B-C50C-407E-A947-70E740481C1C}">
                            <a14:useLocalDpi xmlns:a14="http://schemas.microsoft.com/office/drawing/2010/main" val="0"/>
                          </a:ext>
                        </a:extLst>
                      </a:blip>
                      <a:srcRect r="75390" b="45361"/>
                      <a:stretch/>
                    </pic:blipFill>
                    <pic:spPr bwMode="auto">
                      <a:xfrm>
                        <a:off x="0" y="0"/>
                        <a:ext cx="2828925" cy="35312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del>
    </w:p>
    <w:p w14:paraId="067E575B" w14:textId="74C21565" w:rsidR="00410964" w:rsidDel="006C1D81" w:rsidRDefault="00410964" w:rsidP="00945007">
      <w:pPr>
        <w:tabs>
          <w:tab w:val="left" w:pos="142"/>
        </w:tabs>
        <w:spacing w:line="480" w:lineRule="auto"/>
        <w:ind w:left="0"/>
        <w:rPr>
          <w:del w:id="1251" w:author="Steven Ortiz" w:date="2020-07-03T19:05:00Z"/>
          <w:rFonts w:cs="Times New Roman"/>
          <w:szCs w:val="24"/>
        </w:rPr>
      </w:pPr>
    </w:p>
    <w:p w14:paraId="37E9E433" w14:textId="54BBAC11" w:rsidR="00A84186" w:rsidDel="006C1D81" w:rsidRDefault="00A84186" w:rsidP="00945007">
      <w:pPr>
        <w:tabs>
          <w:tab w:val="left" w:pos="142"/>
        </w:tabs>
        <w:spacing w:line="480" w:lineRule="auto"/>
        <w:ind w:left="0"/>
        <w:rPr>
          <w:del w:id="1252" w:author="Steven Ortiz" w:date="2020-07-03T19:05:00Z"/>
          <w:rFonts w:cs="Times New Roman"/>
          <w:szCs w:val="24"/>
        </w:rPr>
      </w:pPr>
    </w:p>
    <w:p w14:paraId="22E43D77" w14:textId="3EC4E310" w:rsidR="00A84186" w:rsidDel="006C1D81" w:rsidRDefault="00A84186" w:rsidP="00945007">
      <w:pPr>
        <w:tabs>
          <w:tab w:val="left" w:pos="142"/>
        </w:tabs>
        <w:spacing w:line="480" w:lineRule="auto"/>
        <w:ind w:left="0"/>
        <w:rPr>
          <w:del w:id="1253" w:author="Steven Ortiz" w:date="2020-07-03T19:05:00Z"/>
          <w:rFonts w:cs="Times New Roman"/>
          <w:szCs w:val="24"/>
        </w:rPr>
      </w:pPr>
    </w:p>
    <w:p w14:paraId="2916B5E7" w14:textId="2247C351" w:rsidR="00A84186" w:rsidDel="006C1D81" w:rsidRDefault="00A84186" w:rsidP="00945007">
      <w:pPr>
        <w:tabs>
          <w:tab w:val="left" w:pos="142"/>
        </w:tabs>
        <w:spacing w:line="480" w:lineRule="auto"/>
        <w:ind w:left="0"/>
        <w:rPr>
          <w:del w:id="1254" w:author="Steven Ortiz" w:date="2020-07-03T19:05:00Z"/>
          <w:rFonts w:cs="Times New Roman"/>
          <w:szCs w:val="24"/>
        </w:rPr>
      </w:pPr>
    </w:p>
    <w:p w14:paraId="674D372E" w14:textId="361CC07C" w:rsidR="00A84186" w:rsidDel="006C1D81" w:rsidRDefault="00A84186" w:rsidP="00945007">
      <w:pPr>
        <w:tabs>
          <w:tab w:val="left" w:pos="142"/>
        </w:tabs>
        <w:spacing w:line="480" w:lineRule="auto"/>
        <w:ind w:left="0"/>
        <w:rPr>
          <w:del w:id="1255" w:author="Steven Ortiz" w:date="2020-07-03T19:05:00Z"/>
          <w:rFonts w:cs="Times New Roman"/>
          <w:szCs w:val="24"/>
        </w:rPr>
      </w:pPr>
    </w:p>
    <w:p w14:paraId="184ADEDE" w14:textId="08112885" w:rsidR="00A84186" w:rsidDel="006C1D81" w:rsidRDefault="00A84186" w:rsidP="00945007">
      <w:pPr>
        <w:tabs>
          <w:tab w:val="left" w:pos="142"/>
        </w:tabs>
        <w:spacing w:line="480" w:lineRule="auto"/>
        <w:ind w:left="0"/>
        <w:rPr>
          <w:del w:id="1256" w:author="Steven Ortiz" w:date="2020-07-03T19:05:00Z"/>
          <w:rFonts w:cs="Times New Roman"/>
          <w:szCs w:val="24"/>
        </w:rPr>
      </w:pPr>
    </w:p>
    <w:p w14:paraId="0B54A77E" w14:textId="154C3722" w:rsidR="00A84186" w:rsidDel="006C1D81" w:rsidRDefault="00A84186" w:rsidP="00945007">
      <w:pPr>
        <w:tabs>
          <w:tab w:val="left" w:pos="142"/>
        </w:tabs>
        <w:spacing w:line="480" w:lineRule="auto"/>
        <w:ind w:left="0"/>
        <w:rPr>
          <w:del w:id="1257" w:author="Steven Ortiz" w:date="2020-07-03T19:05:00Z"/>
          <w:rFonts w:cs="Times New Roman"/>
          <w:szCs w:val="24"/>
        </w:rPr>
      </w:pPr>
    </w:p>
    <w:p w14:paraId="49AA5321" w14:textId="27EBCB66" w:rsidR="00A84186" w:rsidDel="006C1D81" w:rsidRDefault="00A84186" w:rsidP="00945007">
      <w:pPr>
        <w:tabs>
          <w:tab w:val="left" w:pos="142"/>
        </w:tabs>
        <w:spacing w:line="480" w:lineRule="auto"/>
        <w:ind w:left="0"/>
        <w:rPr>
          <w:del w:id="1258" w:author="Steven Ortiz" w:date="2020-07-03T19:05:00Z"/>
          <w:rFonts w:cs="Times New Roman"/>
          <w:szCs w:val="24"/>
        </w:rPr>
      </w:pPr>
    </w:p>
    <w:p w14:paraId="26440855" w14:textId="1BE6DCCD" w:rsidR="00A84186" w:rsidDel="006C1D81" w:rsidRDefault="00A84186" w:rsidP="00A84186">
      <w:pPr>
        <w:pStyle w:val="Ttulo2"/>
        <w:rPr>
          <w:del w:id="1259" w:author="Steven Ortiz" w:date="2020-07-03T19:05:00Z"/>
        </w:rPr>
      </w:pPr>
      <w:bookmarkStart w:id="1260" w:name="_Toc41335664"/>
      <w:del w:id="1261" w:author="Steven Ortiz" w:date="2020-07-03T19:05:00Z">
        <w:r w:rsidDel="006C1D81">
          <w:delText>Hardware</w:delText>
        </w:r>
        <w:bookmarkEnd w:id="1260"/>
      </w:del>
    </w:p>
    <w:p w14:paraId="1B007B93" w14:textId="5016836E" w:rsidR="00A84186" w:rsidRPr="00A4695F" w:rsidDel="006C1D81" w:rsidRDefault="00A84186" w:rsidP="00A84186">
      <w:pPr>
        <w:pStyle w:val="Ttulo3"/>
        <w:rPr>
          <w:del w:id="1262" w:author="Steven Ortiz" w:date="2020-07-03T19:05:00Z"/>
          <w:lang w:eastAsia="es-CO"/>
        </w:rPr>
      </w:pPr>
      <w:bookmarkStart w:id="1263" w:name="_Toc41335665"/>
      <w:bookmarkStart w:id="1264" w:name="_Ref42448750"/>
      <w:bookmarkStart w:id="1265" w:name="_Ref42448765"/>
      <w:bookmarkStart w:id="1266" w:name="_Ref42448781"/>
      <w:del w:id="1267" w:author="Steven Ortiz" w:date="2020-07-03T19:05:00Z">
        <w:r w:rsidRPr="00A4695F" w:rsidDel="006C1D81">
          <w:rPr>
            <w:lang w:eastAsia="es-CO"/>
          </w:rPr>
          <w:delText>Selección de componentes eléctricos</w:delText>
        </w:r>
        <w:bookmarkEnd w:id="1263"/>
        <w:bookmarkEnd w:id="1264"/>
        <w:bookmarkEnd w:id="1265"/>
        <w:bookmarkEnd w:id="1266"/>
      </w:del>
    </w:p>
    <w:p w14:paraId="7C916FF2" w14:textId="24E071F5" w:rsidR="00A84186" w:rsidDel="006C1D81" w:rsidRDefault="00A84186" w:rsidP="00A84186">
      <w:pPr>
        <w:pStyle w:val="Sinespaciado"/>
        <w:numPr>
          <w:ilvl w:val="0"/>
          <w:numId w:val="19"/>
        </w:numPr>
        <w:spacing w:line="480" w:lineRule="auto"/>
        <w:rPr>
          <w:del w:id="1268" w:author="Steven Ortiz" w:date="2020-07-03T19:05:00Z"/>
          <w:lang w:eastAsia="es-CO"/>
        </w:rPr>
      </w:pPr>
      <w:del w:id="1269" w:author="Steven Ortiz" w:date="2020-07-03T19:05:00Z">
        <w:r w:rsidDel="006C1D81">
          <w:rPr>
            <w:lang w:eastAsia="es-CO"/>
          </w:rPr>
          <w:delText>HC-SR04</w:delText>
        </w:r>
      </w:del>
    </w:p>
    <w:p w14:paraId="728083EF" w14:textId="5ADBE524" w:rsidR="00A84186" w:rsidDel="006C1D81" w:rsidRDefault="00A84186" w:rsidP="00A84186">
      <w:pPr>
        <w:pStyle w:val="Sinespaciado"/>
        <w:spacing w:line="480" w:lineRule="auto"/>
        <w:ind w:left="1065" w:firstLine="0"/>
        <w:rPr>
          <w:del w:id="1270" w:author="Steven Ortiz" w:date="2020-07-03T19:05:00Z"/>
          <w:lang w:eastAsia="es-CO"/>
        </w:rPr>
      </w:pPr>
      <w:del w:id="1271" w:author="Steven Ortiz" w:date="2020-07-03T19:05:00Z">
        <w:r w:rsidDel="006C1D81">
          <w:rPr>
            <w:lang w:eastAsia="es-CO"/>
          </w:rPr>
          <w:delText xml:space="preserve">Este sensor ultrasónico permite medir distancias de hasta 4 metros mediante una señal ultrasónica, la cual será emitida por el sensor y esta revotará en un objeto y regresará al sensor, para lo cual se cuenta el tiempo de ida y vuelta de la señal y mediante la </w:delText>
        </w:r>
        <w:r w:rsidDel="006C1D81">
          <w:rPr>
            <w:color w:val="FF0000"/>
            <w:lang w:eastAsia="es-CO"/>
          </w:rPr>
          <w:fldChar w:fldCharType="begin"/>
        </w:r>
        <w:r w:rsidDel="006C1D81">
          <w:rPr>
            <w:lang w:eastAsia="es-CO"/>
          </w:rPr>
          <w:delInstrText xml:space="preserve"> REF _Ref41333739 \h </w:delInstrText>
        </w:r>
        <w:r w:rsidDel="006C1D81">
          <w:rPr>
            <w:color w:val="FF0000"/>
            <w:lang w:eastAsia="es-CO"/>
          </w:rPr>
        </w:r>
        <w:r w:rsidDel="006C1D81">
          <w:rPr>
            <w:color w:val="FF0000"/>
            <w:lang w:eastAsia="es-CO"/>
          </w:rPr>
          <w:fldChar w:fldCharType="separate"/>
        </w:r>
        <w:r w:rsidDel="006C1D81">
          <w:delText xml:space="preserve">Ecuación </w:delText>
        </w:r>
        <w:r w:rsidDel="006C1D81">
          <w:rPr>
            <w:noProof/>
          </w:rPr>
          <w:delText>1</w:delText>
        </w:r>
        <w:r w:rsidDel="006C1D81">
          <w:rPr>
            <w:color w:val="FF0000"/>
            <w:lang w:eastAsia="es-CO"/>
          </w:rPr>
          <w:fldChar w:fldCharType="end"/>
        </w:r>
        <w:r w:rsidDel="006C1D81">
          <w:rPr>
            <w:color w:val="FF0000"/>
            <w:lang w:eastAsia="es-CO"/>
          </w:rPr>
          <w:delText xml:space="preserve"> </w:delText>
        </w:r>
        <w:r w:rsidDel="006C1D81">
          <w:rPr>
            <w:lang w:eastAsia="es-CO"/>
          </w:rPr>
          <w:delText xml:space="preserve">tomada de </w:delText>
        </w:r>
      </w:del>
      <w:customXmlDelRangeStart w:id="1272" w:author="Steven Ortiz" w:date="2020-07-03T19:05:00Z"/>
      <w:sdt>
        <w:sdtPr>
          <w:rPr>
            <w:lang w:eastAsia="es-CO"/>
          </w:rPr>
          <w:id w:val="1295409337"/>
          <w:citation/>
        </w:sdtPr>
        <w:sdtContent>
          <w:customXmlDelRangeEnd w:id="1272"/>
          <w:del w:id="1273" w:author="Steven Ortiz" w:date="2020-07-03T19:05:00Z">
            <w:r w:rsidDel="006C1D81">
              <w:rPr>
                <w:lang w:eastAsia="es-CO"/>
              </w:rPr>
              <w:fldChar w:fldCharType="begin"/>
            </w:r>
            <w:r w:rsidDel="006C1D81">
              <w:rPr>
                <w:lang w:eastAsia="es-CO"/>
              </w:rPr>
              <w:delInstrText xml:space="preserve"> CITATION Key \l 9226 </w:delInstrText>
            </w:r>
            <w:r w:rsidDel="006C1D81">
              <w:rPr>
                <w:lang w:eastAsia="es-CO"/>
              </w:rPr>
              <w:fldChar w:fldCharType="separate"/>
            </w:r>
            <w:r w:rsidR="00ED786A" w:rsidDel="006C1D81">
              <w:rPr>
                <w:noProof/>
                <w:lang w:eastAsia="es-CO"/>
              </w:rPr>
              <w:delText>(Keyence Corporation, s.f.)</w:delText>
            </w:r>
            <w:r w:rsidDel="006C1D81">
              <w:rPr>
                <w:lang w:eastAsia="es-CO"/>
              </w:rPr>
              <w:fldChar w:fldCharType="end"/>
            </w:r>
          </w:del>
          <w:customXmlDelRangeStart w:id="1274" w:author="Steven Ortiz" w:date="2020-07-03T19:05:00Z"/>
        </w:sdtContent>
      </w:sdt>
      <w:customXmlDelRangeEnd w:id="1274"/>
      <w:del w:id="1275" w:author="Steven Ortiz" w:date="2020-07-03T19:05:00Z">
        <w:r w:rsidDel="006C1D81">
          <w:rPr>
            <w:lang w:eastAsia="es-CO"/>
          </w:rPr>
          <w:delText>, se obtiene la distancia medida.</w:delText>
        </w:r>
      </w:del>
    </w:p>
    <w:p w14:paraId="47524CC1" w14:textId="6348260E" w:rsidR="00A84186" w:rsidRPr="00A84186" w:rsidDel="006C1D81" w:rsidRDefault="00A84186" w:rsidP="00A84186">
      <w:pPr>
        <w:pStyle w:val="Sinespaciado"/>
        <w:keepNext/>
        <w:spacing w:line="480" w:lineRule="auto"/>
        <w:ind w:firstLine="0"/>
        <w:rPr>
          <w:del w:id="1276" w:author="Steven Ortiz" w:date="2020-07-03T19:05:00Z"/>
        </w:rPr>
      </w:pPr>
      <m:oMathPara>
        <m:oMathParaPr>
          <m:jc m:val="center"/>
        </m:oMathParaPr>
        <m:oMath>
          <m:r>
            <w:del w:id="1277" w:author="Steven Ortiz" w:date="2020-07-03T19:05:00Z">
              <w:rPr>
                <w:rFonts w:ascii="Cambria Math" w:hAnsi="Cambria Math"/>
                <w:lang w:eastAsia="es-CO"/>
              </w:rPr>
              <m:t>D=</m:t>
            </w:del>
          </m:r>
          <m:f>
            <m:fPr>
              <m:ctrlPr>
                <w:del w:id="1278" w:author="Steven Ortiz" w:date="2020-07-03T19:05:00Z">
                  <w:rPr>
                    <w:rFonts w:ascii="Cambria Math" w:hAnsi="Cambria Math"/>
                    <w:i/>
                    <w:lang w:eastAsia="es-CO"/>
                  </w:rPr>
                </w:del>
              </m:ctrlPr>
            </m:fPr>
            <m:num>
              <m:r>
                <w:del w:id="1279" w:author="Steven Ortiz" w:date="2020-07-03T19:05:00Z">
                  <w:rPr>
                    <w:rFonts w:ascii="Cambria Math" w:hAnsi="Cambria Math"/>
                    <w:lang w:eastAsia="es-CO"/>
                  </w:rPr>
                  <m:t>t*c</m:t>
                </w:del>
              </m:r>
            </m:num>
            <m:den>
              <m:r>
                <w:del w:id="1280" w:author="Steven Ortiz" w:date="2020-07-03T19:05:00Z">
                  <w:rPr>
                    <w:rFonts w:ascii="Cambria Math" w:hAnsi="Cambria Math"/>
                    <w:lang w:eastAsia="es-CO"/>
                  </w:rPr>
                  <m:t>2</m:t>
                </w:del>
              </m:r>
            </m:den>
          </m:f>
        </m:oMath>
      </m:oMathPara>
    </w:p>
    <w:p w14:paraId="3B57555D" w14:textId="2C65B5D3" w:rsidR="00A84186" w:rsidRPr="00A84186" w:rsidDel="006C1D81" w:rsidRDefault="00A84186" w:rsidP="00A84186">
      <w:pPr>
        <w:pStyle w:val="Descripcin"/>
        <w:jc w:val="center"/>
        <w:rPr>
          <w:del w:id="1281" w:author="Steven Ortiz" w:date="2020-07-03T19:05:00Z"/>
          <w:rFonts w:eastAsiaTheme="minorEastAsia"/>
          <w:lang w:eastAsia="es-CO"/>
        </w:rPr>
      </w:pPr>
      <w:bookmarkStart w:id="1282" w:name="_Ref41333739"/>
      <w:del w:id="1283" w:author="Steven Ortiz" w:date="2020-07-03T19:05:00Z">
        <w:r w:rsidDel="006C1D81">
          <w:delText xml:space="preserve">Ecuación </w:delText>
        </w:r>
        <w:r w:rsidR="00BF553E" w:rsidDel="006C1D81">
          <w:rPr>
            <w:noProof/>
          </w:rPr>
          <w:fldChar w:fldCharType="begin"/>
        </w:r>
        <w:r w:rsidR="00BF553E" w:rsidDel="006C1D81">
          <w:rPr>
            <w:noProof/>
          </w:rPr>
          <w:delInstrText xml:space="preserve"> SEQ Ecuación \* ARABIC </w:delInstrText>
        </w:r>
        <w:r w:rsidR="00BF553E" w:rsidDel="006C1D81">
          <w:rPr>
            <w:noProof/>
          </w:rPr>
          <w:fldChar w:fldCharType="separate"/>
        </w:r>
        <w:r w:rsidDel="006C1D81">
          <w:rPr>
            <w:noProof/>
          </w:rPr>
          <w:delText>1</w:delText>
        </w:r>
        <w:r w:rsidR="00BF553E" w:rsidDel="006C1D81">
          <w:rPr>
            <w:noProof/>
          </w:rPr>
          <w:fldChar w:fldCharType="end"/>
        </w:r>
        <w:bookmarkEnd w:id="1282"/>
      </w:del>
    </w:p>
    <w:p w14:paraId="2072B50B" w14:textId="3306D2A7" w:rsidR="001C1CB6" w:rsidDel="006C1D81" w:rsidRDefault="001C1CB6" w:rsidP="001C1CB6">
      <w:pPr>
        <w:pStyle w:val="Sinespaciado"/>
        <w:spacing w:line="480" w:lineRule="auto"/>
        <w:ind w:left="1065" w:firstLine="0"/>
        <w:rPr>
          <w:del w:id="1284" w:author="Steven Ortiz" w:date="2020-07-03T19:05:00Z"/>
          <w:rFonts w:eastAsiaTheme="minorEastAsia"/>
          <w:lang w:eastAsia="es-CO"/>
        </w:rPr>
      </w:pPr>
      <w:del w:id="1285" w:author="Steven Ortiz" w:date="2020-07-03T19:05:00Z">
        <w:r w:rsidDel="006C1D81">
          <w:rPr>
            <w:rFonts w:eastAsiaTheme="minorEastAsia"/>
            <w:lang w:eastAsia="es-CO"/>
          </w:rPr>
          <w:delText xml:space="preserve">Donde D es distancia en metros, t es tiempo en segundos, y c es la velocidad del sonido en metros sobre segundo, tomando la velocidad del sonido como 344 m/s a 20°C según </w:delText>
        </w:r>
      </w:del>
      <w:customXmlDelRangeStart w:id="1286" w:author="Steven Ortiz" w:date="2020-07-03T19:05:00Z"/>
      <w:sdt>
        <w:sdtPr>
          <w:rPr>
            <w:rFonts w:eastAsiaTheme="minorEastAsia"/>
            <w:lang w:eastAsia="es-CO"/>
          </w:rPr>
          <w:id w:val="1472410404"/>
          <w:citation/>
        </w:sdtPr>
        <w:sdtContent>
          <w:customXmlDelRangeEnd w:id="1286"/>
          <w:del w:id="1287" w:author="Steven Ortiz" w:date="2020-07-03T19:05:00Z">
            <w:r w:rsidDel="006C1D81">
              <w:rPr>
                <w:rFonts w:eastAsiaTheme="minorEastAsia"/>
                <w:lang w:eastAsia="es-CO"/>
              </w:rPr>
              <w:fldChar w:fldCharType="begin"/>
            </w:r>
            <w:r w:rsidDel="006C1D81">
              <w:rPr>
                <w:rFonts w:eastAsiaTheme="minorEastAsia"/>
                <w:lang w:eastAsia="es-CO"/>
              </w:rPr>
              <w:delInstrText xml:space="preserve"> CITATION Mag \l 9226 </w:delInstrText>
            </w:r>
            <w:r w:rsidDel="006C1D81">
              <w:rPr>
                <w:rFonts w:eastAsiaTheme="minorEastAsia"/>
                <w:lang w:eastAsia="es-CO"/>
              </w:rPr>
              <w:fldChar w:fldCharType="separate"/>
            </w:r>
            <w:r w:rsidR="00ED786A" w:rsidRPr="00ED786A" w:rsidDel="006C1D81">
              <w:rPr>
                <w:rFonts w:eastAsiaTheme="minorEastAsia"/>
                <w:noProof/>
                <w:lang w:eastAsia="es-CO"/>
              </w:rPr>
              <w:delText>(Maggiolo, s.f.)</w:delText>
            </w:r>
            <w:r w:rsidDel="006C1D81">
              <w:rPr>
                <w:rFonts w:eastAsiaTheme="minorEastAsia"/>
                <w:lang w:eastAsia="es-CO"/>
              </w:rPr>
              <w:fldChar w:fldCharType="end"/>
            </w:r>
          </w:del>
          <w:customXmlDelRangeStart w:id="1288" w:author="Steven Ortiz" w:date="2020-07-03T19:05:00Z"/>
        </w:sdtContent>
      </w:sdt>
      <w:customXmlDelRangeEnd w:id="1288"/>
      <w:del w:id="1289" w:author="Steven Ortiz" w:date="2020-07-03T19:05:00Z">
        <w:r w:rsidDel="006C1D81">
          <w:rPr>
            <w:rFonts w:eastAsiaTheme="minorEastAsia"/>
            <w:lang w:eastAsia="es-CO"/>
          </w:rPr>
          <w:delText>.</w:delText>
        </w:r>
      </w:del>
    </w:p>
    <w:p w14:paraId="6B981BD1" w14:textId="19A78EA0" w:rsidR="001C1CB6" w:rsidDel="006C1D81" w:rsidRDefault="001C1CB6" w:rsidP="001C1CB6">
      <w:pPr>
        <w:pStyle w:val="Sinespaciado"/>
        <w:spacing w:line="480" w:lineRule="auto"/>
        <w:ind w:left="1065" w:firstLine="0"/>
        <w:rPr>
          <w:del w:id="1290" w:author="Steven Ortiz" w:date="2020-07-03T19:05:00Z"/>
          <w:rFonts w:eastAsiaTheme="minorEastAsia"/>
          <w:lang w:eastAsia="es-CO"/>
        </w:rPr>
      </w:pPr>
      <w:del w:id="1291" w:author="Steven Ortiz" w:date="2020-07-03T19:05:00Z">
        <w:r w:rsidDel="006C1D81">
          <w:rPr>
            <w:rFonts w:eastAsiaTheme="minorEastAsia"/>
            <w:lang w:eastAsia="es-CO"/>
          </w:rPr>
          <w:delText xml:space="preserve">Se procede a probar el funcionamiento del sensor con la tarjeta de desarrollo, verificando que se estén obteniendo las medidas reales con el objeto de prueba, ver </w:delText>
        </w:r>
        <w:r w:rsidR="00E02977" w:rsidDel="006C1D81">
          <w:rPr>
            <w:rFonts w:eastAsiaTheme="minorEastAsia"/>
            <w:lang w:eastAsia="es-CO"/>
          </w:rPr>
          <w:fldChar w:fldCharType="begin"/>
        </w:r>
        <w:r w:rsidR="00E02977" w:rsidDel="006C1D81">
          <w:rPr>
            <w:rFonts w:eastAsiaTheme="minorEastAsia"/>
            <w:lang w:eastAsia="es-CO"/>
          </w:rPr>
          <w:delInstrText xml:space="preserve"> REF _Ref41334697 \h </w:delInstrText>
        </w:r>
        <w:r w:rsidR="00E02977" w:rsidDel="006C1D81">
          <w:rPr>
            <w:rFonts w:eastAsiaTheme="minorEastAsia"/>
            <w:lang w:eastAsia="es-CO"/>
          </w:rPr>
        </w:r>
        <w:r w:rsidR="00E02977" w:rsidDel="006C1D81">
          <w:rPr>
            <w:rFonts w:eastAsiaTheme="minorEastAsia"/>
            <w:lang w:eastAsia="es-CO"/>
          </w:rPr>
          <w:fldChar w:fldCharType="separate"/>
        </w:r>
        <w:r w:rsidR="00E02977" w:rsidDel="006C1D81">
          <w:delText xml:space="preserve">Ilustración </w:delText>
        </w:r>
        <w:r w:rsidR="00E02977" w:rsidDel="006C1D81">
          <w:rPr>
            <w:noProof/>
          </w:rPr>
          <w:delText>28</w:delText>
        </w:r>
        <w:r w:rsidR="00E02977" w:rsidDel="006C1D81">
          <w:rPr>
            <w:rFonts w:eastAsiaTheme="minorEastAsia"/>
            <w:lang w:eastAsia="es-CO"/>
          </w:rPr>
          <w:fldChar w:fldCharType="end"/>
        </w:r>
        <w:r w:rsidR="00E02977" w:rsidDel="006C1D81">
          <w:rPr>
            <w:rFonts w:eastAsiaTheme="minorEastAsia"/>
            <w:lang w:eastAsia="es-CO"/>
          </w:rPr>
          <w:delText>.</w:delText>
        </w:r>
      </w:del>
    </w:p>
    <w:p w14:paraId="4570234D" w14:textId="3E426C94" w:rsidR="001C1CB6" w:rsidDel="006C1D81" w:rsidRDefault="00E02977" w:rsidP="001C1CB6">
      <w:pPr>
        <w:pStyle w:val="Sinespaciado"/>
        <w:spacing w:line="480" w:lineRule="auto"/>
        <w:ind w:left="1065" w:firstLine="0"/>
        <w:rPr>
          <w:del w:id="1292" w:author="Steven Ortiz" w:date="2020-07-03T19:05:00Z"/>
          <w:lang w:eastAsia="es-CO"/>
        </w:rPr>
      </w:pPr>
      <w:del w:id="1293" w:author="Steven Ortiz" w:date="2020-07-03T19:05:00Z">
        <w:r w:rsidDel="006C1D81">
          <w:rPr>
            <w:noProof/>
            <w:lang w:eastAsia="es-CO"/>
          </w:rPr>
          <mc:AlternateContent>
            <mc:Choice Requires="wps">
              <w:drawing>
                <wp:anchor distT="0" distB="0" distL="114300" distR="114300" simplePos="0" relativeHeight="251769856" behindDoc="0" locked="0" layoutInCell="1" allowOverlap="1" wp14:anchorId="7851DBEE" wp14:editId="776F262E">
                  <wp:simplePos x="0" y="0"/>
                  <wp:positionH relativeFrom="column">
                    <wp:posOffset>784225</wp:posOffset>
                  </wp:positionH>
                  <wp:positionV relativeFrom="paragraph">
                    <wp:posOffset>2554605</wp:posOffset>
                  </wp:positionV>
                  <wp:extent cx="4043680" cy="635"/>
                  <wp:effectExtent l="0" t="0" r="0" b="0"/>
                  <wp:wrapNone/>
                  <wp:docPr id="76" name="Cuadro de texto 76"/>
                  <wp:cNvGraphicFramePr/>
                  <a:graphic xmlns:a="http://schemas.openxmlformats.org/drawingml/2006/main">
                    <a:graphicData uri="http://schemas.microsoft.com/office/word/2010/wordprocessingShape">
                      <wps:wsp>
                        <wps:cNvSpPr txBox="1"/>
                        <wps:spPr>
                          <a:xfrm>
                            <a:off x="0" y="0"/>
                            <a:ext cx="4043680" cy="635"/>
                          </a:xfrm>
                          <a:prstGeom prst="rect">
                            <a:avLst/>
                          </a:prstGeom>
                          <a:solidFill>
                            <a:prstClr val="white"/>
                          </a:solidFill>
                          <a:ln>
                            <a:noFill/>
                          </a:ln>
                          <a:effectLst/>
                        </wps:spPr>
                        <wps:txbx>
                          <w:txbxContent>
                            <w:p w14:paraId="08457DC0" w14:textId="77777777" w:rsidR="00A56FD1" w:rsidRPr="00823DE9" w:rsidRDefault="00A56FD1" w:rsidP="00E02977">
                              <w:pPr>
                                <w:pStyle w:val="Descripcin"/>
                                <w:jc w:val="center"/>
                                <w:rPr>
                                  <w:noProof/>
                                  <w:sz w:val="24"/>
                                </w:rPr>
                              </w:pPr>
                              <w:bookmarkStart w:id="1294" w:name="_Ref41334697"/>
                              <w:bookmarkStart w:id="1295" w:name="_Ref41334691"/>
                              <w:bookmarkStart w:id="1296" w:name="_Toc41335539"/>
                              <w:r>
                                <w:t xml:space="preserve">Ilustración </w:t>
                              </w:r>
                              <w:r>
                                <w:rPr>
                                  <w:noProof/>
                                </w:rPr>
                                <w:fldChar w:fldCharType="begin"/>
                              </w:r>
                              <w:r>
                                <w:rPr>
                                  <w:noProof/>
                                </w:rPr>
                                <w:instrText xml:space="preserve"> SEQ Ilustración \* ARABIC </w:instrText>
                              </w:r>
                              <w:r>
                                <w:rPr>
                                  <w:noProof/>
                                </w:rPr>
                                <w:fldChar w:fldCharType="separate"/>
                              </w:r>
                              <w:r>
                                <w:rPr>
                                  <w:noProof/>
                                </w:rPr>
                                <w:t>28</w:t>
                              </w:r>
                              <w:r>
                                <w:rPr>
                                  <w:noProof/>
                                </w:rPr>
                                <w:fldChar w:fldCharType="end"/>
                              </w:r>
                              <w:bookmarkEnd w:id="1294"/>
                              <w:r>
                                <w:t xml:space="preserve"> Distancias del HC-SR04 en centimetros</w:t>
                              </w:r>
                              <w:bookmarkEnd w:id="1295"/>
                              <w:bookmarkEnd w:id="12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51DBEE" id="Cuadro de texto 76" o:spid="_x0000_s1061" type="#_x0000_t202" style="position:absolute;left:0;text-align:left;margin-left:61.75pt;margin-top:201.15pt;width:318.4pt;height:.05pt;z-index:251769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" stroked="f">
                  <v:textbox style="mso-fit-shape-to-text:t" inset="0,0,0,0">
                    <w:txbxContent>
                      <w:p w14:paraId="08457DC0" w14:textId="77777777" w:rsidR="00A56FD1" w:rsidRPr="00823DE9" w:rsidRDefault="00A56FD1" w:rsidP="00E02977">
                        <w:pPr>
                          <w:pStyle w:val="Descripcin"/>
                          <w:jc w:val="center"/>
                          <w:rPr>
                            <w:noProof/>
                            <w:sz w:val="24"/>
                          </w:rPr>
                        </w:pPr>
                        <w:bookmarkStart w:id="1297" w:name="_Ref41334697"/>
                        <w:bookmarkStart w:id="1298" w:name="_Ref41334691"/>
                        <w:bookmarkStart w:id="1299" w:name="_Toc41335539"/>
                        <w:r>
                          <w:t xml:space="preserve">Ilustración </w:t>
                        </w:r>
                        <w:r>
                          <w:rPr>
                            <w:noProof/>
                          </w:rPr>
                          <w:fldChar w:fldCharType="begin"/>
                        </w:r>
                        <w:r>
                          <w:rPr>
                            <w:noProof/>
                          </w:rPr>
                          <w:instrText xml:space="preserve"> SEQ Ilustración \* ARABIC </w:instrText>
                        </w:r>
                        <w:r>
                          <w:rPr>
                            <w:noProof/>
                          </w:rPr>
                          <w:fldChar w:fldCharType="separate"/>
                        </w:r>
                        <w:r>
                          <w:rPr>
                            <w:noProof/>
                          </w:rPr>
                          <w:t>28</w:t>
                        </w:r>
                        <w:r>
                          <w:rPr>
                            <w:noProof/>
                          </w:rPr>
                          <w:fldChar w:fldCharType="end"/>
                        </w:r>
                        <w:bookmarkEnd w:id="1297"/>
                        <w:r>
                          <w:t xml:space="preserve"> Distancias del HC-SR04 en centimetros</w:t>
                        </w:r>
                        <w:bookmarkEnd w:id="1298"/>
                        <w:bookmarkEnd w:id="1299"/>
                      </w:p>
                    </w:txbxContent>
                  </v:textbox>
                </v:shape>
              </w:pict>
            </mc:Fallback>
          </mc:AlternateContent>
        </w:r>
        <w:r w:rsidR="001C1CB6" w:rsidRPr="001C1CB6" w:rsidDel="006C1D81">
          <w:rPr>
            <w:noProof/>
            <w:lang w:eastAsia="es-CO"/>
          </w:rPr>
          <w:drawing>
            <wp:anchor distT="0" distB="0" distL="114300" distR="114300" simplePos="0" relativeHeight="251767808" behindDoc="0" locked="0" layoutInCell="1" allowOverlap="1" wp14:anchorId="7E18A220" wp14:editId="1210A9BA">
              <wp:simplePos x="0" y="0"/>
              <wp:positionH relativeFrom="margin">
                <wp:align>center</wp:align>
              </wp:positionH>
              <wp:positionV relativeFrom="paragraph">
                <wp:posOffset>1270</wp:posOffset>
              </wp:positionV>
              <wp:extent cx="4044019" cy="2496620"/>
              <wp:effectExtent l="0" t="0" r="0" b="0"/>
              <wp:wrapNone/>
              <wp:docPr id="75" name="Imagen 75" descr="C:\Users\Steve\Desktop\WhatsApp Image 2020-05-25 at 9.22.51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teve\Desktop\WhatsApp Image 2020-05-25 at 9.22.51 PM.jpeg"/>
                      <pic:cNvPicPr>
                        <a:picLocks noChangeAspect="1" noChangeArrowheads="1"/>
                      </pic:cNvPicPr>
                    </pic:nvPicPr>
                    <pic:blipFill rotWithShape="1">
                      <a:blip r:embed="rId106">
                        <a:extLst>
                          <a:ext uri="{28A0092B-C50C-407E-A947-70E740481C1C}">
                            <a14:useLocalDpi xmlns:a14="http://schemas.microsoft.com/office/drawing/2010/main" val="0"/>
                          </a:ext>
                        </a:extLst>
                      </a:blip>
                      <a:srcRect l="29110" t="64192" r="38296"/>
                      <a:stretch/>
                    </pic:blipFill>
                    <pic:spPr bwMode="auto">
                      <a:xfrm>
                        <a:off x="0" y="0"/>
                        <a:ext cx="4044019" cy="24966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del>
    </w:p>
    <w:p w14:paraId="7A071CE8" w14:textId="0F539F54" w:rsidR="00A84186" w:rsidDel="006C1D81" w:rsidRDefault="00A84186" w:rsidP="00945007">
      <w:pPr>
        <w:tabs>
          <w:tab w:val="left" w:pos="142"/>
        </w:tabs>
        <w:spacing w:line="480" w:lineRule="auto"/>
        <w:ind w:left="0"/>
        <w:rPr>
          <w:del w:id="1300" w:author="Steven Ortiz" w:date="2020-07-03T19:05:00Z"/>
          <w:rFonts w:cs="Times New Roman"/>
          <w:szCs w:val="24"/>
        </w:rPr>
      </w:pPr>
    </w:p>
    <w:p w14:paraId="7DECEB9C" w14:textId="16141C94" w:rsidR="00A84186" w:rsidDel="006C1D81" w:rsidRDefault="00A84186" w:rsidP="00945007">
      <w:pPr>
        <w:tabs>
          <w:tab w:val="left" w:pos="142"/>
        </w:tabs>
        <w:spacing w:line="480" w:lineRule="auto"/>
        <w:ind w:left="0"/>
        <w:rPr>
          <w:del w:id="1301" w:author="Steven Ortiz" w:date="2020-07-03T19:05:00Z"/>
          <w:rFonts w:cs="Times New Roman"/>
          <w:szCs w:val="24"/>
        </w:rPr>
      </w:pPr>
    </w:p>
    <w:p w14:paraId="0517BF47" w14:textId="1C99230C" w:rsidR="00E02977" w:rsidDel="006C1D81" w:rsidRDefault="00E02977" w:rsidP="00945007">
      <w:pPr>
        <w:tabs>
          <w:tab w:val="left" w:pos="142"/>
        </w:tabs>
        <w:spacing w:line="480" w:lineRule="auto"/>
        <w:ind w:left="0"/>
        <w:rPr>
          <w:del w:id="1302" w:author="Steven Ortiz" w:date="2020-07-03T19:05:00Z"/>
          <w:rFonts w:cs="Times New Roman"/>
          <w:szCs w:val="24"/>
        </w:rPr>
      </w:pPr>
    </w:p>
    <w:p w14:paraId="7B11C727" w14:textId="39E24F90" w:rsidR="00E02977" w:rsidDel="006C1D81" w:rsidRDefault="00E02977" w:rsidP="00945007">
      <w:pPr>
        <w:tabs>
          <w:tab w:val="left" w:pos="142"/>
        </w:tabs>
        <w:spacing w:line="480" w:lineRule="auto"/>
        <w:ind w:left="0"/>
        <w:rPr>
          <w:del w:id="1303" w:author="Steven Ortiz" w:date="2020-07-03T19:05:00Z"/>
          <w:rFonts w:cs="Times New Roman"/>
          <w:szCs w:val="24"/>
        </w:rPr>
      </w:pPr>
    </w:p>
    <w:p w14:paraId="7412247E" w14:textId="3A1316BD" w:rsidR="00E02977" w:rsidDel="006C1D81" w:rsidRDefault="00E02977" w:rsidP="00945007">
      <w:pPr>
        <w:tabs>
          <w:tab w:val="left" w:pos="142"/>
        </w:tabs>
        <w:spacing w:line="480" w:lineRule="auto"/>
        <w:ind w:left="0"/>
        <w:rPr>
          <w:del w:id="1304" w:author="Steven Ortiz" w:date="2020-07-03T19:05:00Z"/>
          <w:rFonts w:cs="Times New Roman"/>
          <w:szCs w:val="24"/>
        </w:rPr>
      </w:pPr>
    </w:p>
    <w:p w14:paraId="770EE364" w14:textId="095C18D2" w:rsidR="00E02977" w:rsidDel="006C1D81" w:rsidRDefault="00E02977" w:rsidP="00945007">
      <w:pPr>
        <w:tabs>
          <w:tab w:val="left" w:pos="142"/>
        </w:tabs>
        <w:spacing w:line="480" w:lineRule="auto"/>
        <w:ind w:left="0"/>
        <w:rPr>
          <w:del w:id="1305" w:author="Steven Ortiz" w:date="2020-07-03T19:05:00Z"/>
          <w:rFonts w:cs="Times New Roman"/>
          <w:szCs w:val="24"/>
        </w:rPr>
      </w:pPr>
    </w:p>
    <w:p w14:paraId="113669A5" w14:textId="2D30E0B2" w:rsidR="00E02977" w:rsidDel="006C1D81" w:rsidRDefault="00E02977" w:rsidP="00E02977">
      <w:pPr>
        <w:pStyle w:val="Sinespaciado"/>
        <w:numPr>
          <w:ilvl w:val="0"/>
          <w:numId w:val="19"/>
        </w:numPr>
        <w:spacing w:line="480" w:lineRule="auto"/>
        <w:rPr>
          <w:del w:id="1306" w:author="Steven Ortiz" w:date="2020-07-03T19:05:00Z"/>
          <w:lang w:eastAsia="es-CO"/>
        </w:rPr>
      </w:pPr>
      <w:del w:id="1307" w:author="Steven Ortiz" w:date="2020-07-03T19:05:00Z">
        <w:r w:rsidDel="006C1D81">
          <w:rPr>
            <w:lang w:eastAsia="es-CO"/>
          </w:rPr>
          <w:delText>MPU6050</w:delText>
        </w:r>
      </w:del>
    </w:p>
    <w:p w14:paraId="6F7F8B39" w14:textId="31ACBD41" w:rsidR="00E02977" w:rsidDel="006C1D81" w:rsidRDefault="00E02977" w:rsidP="00E02977">
      <w:pPr>
        <w:pStyle w:val="Sinespaciado"/>
        <w:spacing w:line="480" w:lineRule="auto"/>
        <w:ind w:left="1065" w:firstLine="0"/>
        <w:rPr>
          <w:del w:id="1308" w:author="Steven Ortiz" w:date="2020-07-03T19:05:00Z"/>
          <w:lang w:eastAsia="es-CO"/>
        </w:rPr>
      </w:pPr>
      <w:del w:id="1309" w:author="Steven Ortiz" w:date="2020-07-03T19:05:00Z">
        <w:r w:rsidDel="006C1D81">
          <w:rPr>
            <w:lang w:eastAsia="es-CO"/>
          </w:rPr>
          <w:delText xml:space="preserve">Es una unidad de medición inercial de 6 grados de libertad, ya que contiene un acelerómetro y un giroscopio de 3 ejes cada uno. Este sensor puede ser utilizado en navegación y estabilización. Se comunica mediante tramas por el protocolo I2C. </w:delText>
        </w:r>
      </w:del>
      <w:customXmlDelRangeStart w:id="1310" w:author="Steven Ortiz" w:date="2020-07-03T19:05:00Z"/>
      <w:sdt>
        <w:sdtPr>
          <w:rPr>
            <w:lang w:eastAsia="es-CO"/>
          </w:rPr>
          <w:id w:val="-604344865"/>
          <w:citation/>
        </w:sdtPr>
        <w:sdtContent>
          <w:customXmlDelRangeEnd w:id="1310"/>
          <w:del w:id="1311" w:author="Steven Ortiz" w:date="2020-07-03T19:05:00Z">
            <w:r w:rsidDel="006C1D81">
              <w:rPr>
                <w:lang w:eastAsia="es-CO"/>
              </w:rPr>
              <w:fldChar w:fldCharType="begin"/>
            </w:r>
            <w:r w:rsidDel="006C1D81">
              <w:rPr>
                <w:lang w:eastAsia="es-CO"/>
              </w:rPr>
              <w:delInstrText xml:space="preserve"> CITATION Nay16 \l 9226 </w:delInstrText>
            </w:r>
            <w:r w:rsidDel="006C1D81">
              <w:rPr>
                <w:lang w:eastAsia="es-CO"/>
              </w:rPr>
              <w:fldChar w:fldCharType="separate"/>
            </w:r>
            <w:r w:rsidR="00ED786A" w:rsidDel="006C1D81">
              <w:rPr>
                <w:noProof/>
                <w:lang w:eastAsia="es-CO"/>
              </w:rPr>
              <w:delText>(NayLamp Mechatronics, 2016)</w:delText>
            </w:r>
            <w:r w:rsidDel="006C1D81">
              <w:rPr>
                <w:lang w:eastAsia="es-CO"/>
              </w:rPr>
              <w:fldChar w:fldCharType="end"/>
            </w:r>
          </w:del>
          <w:customXmlDelRangeStart w:id="1312" w:author="Steven Ortiz" w:date="2020-07-03T19:05:00Z"/>
        </w:sdtContent>
      </w:sdt>
      <w:customXmlDelRangeEnd w:id="1312"/>
    </w:p>
    <w:p w14:paraId="0B0CF0F6" w14:textId="6263733C" w:rsidR="00E02977" w:rsidRPr="008E735A" w:rsidDel="006C1D81" w:rsidRDefault="00E02977" w:rsidP="00E02977">
      <w:pPr>
        <w:pStyle w:val="Sinespaciado"/>
        <w:spacing w:line="480" w:lineRule="auto"/>
        <w:ind w:left="1065" w:firstLine="0"/>
        <w:rPr>
          <w:del w:id="1313" w:author="Steven Ortiz" w:date="2020-07-03T19:05:00Z"/>
          <w:lang w:eastAsia="es-CO"/>
        </w:rPr>
      </w:pPr>
      <w:del w:id="1314" w:author="Steven Ortiz" w:date="2020-07-03T19:05:00Z">
        <w:r w:rsidDel="006C1D81">
          <w:rPr>
            <w:lang w:eastAsia="es-CO"/>
          </w:rPr>
          <w:delText xml:space="preserve">Se realiza la prueba del sensor, </w:delText>
        </w:r>
        <w:r w:rsidR="00BF553E" w:rsidDel="006C1D81">
          <w:rPr>
            <w:lang w:eastAsia="es-CO"/>
          </w:rPr>
          <w:delText>observando</w:delText>
        </w:r>
        <w:r w:rsidDel="006C1D81">
          <w:rPr>
            <w:lang w:eastAsia="es-CO"/>
          </w:rPr>
          <w:delText xml:space="preserve"> los valores de los ejes como en la </w:delText>
        </w:r>
        <w:r w:rsidDel="006C1D81">
          <w:rPr>
            <w:color w:val="FF0000"/>
            <w:lang w:eastAsia="es-CO"/>
          </w:rPr>
          <w:fldChar w:fldCharType="begin"/>
        </w:r>
        <w:r w:rsidDel="006C1D81">
          <w:rPr>
            <w:lang w:eastAsia="es-CO"/>
          </w:rPr>
          <w:delInstrText xml:space="preserve"> REF _Ref41334987 \h </w:delInstrText>
        </w:r>
        <w:r w:rsidDel="006C1D81">
          <w:rPr>
            <w:color w:val="FF0000"/>
            <w:lang w:eastAsia="es-CO"/>
          </w:rPr>
        </w:r>
        <w:r w:rsidDel="006C1D81">
          <w:rPr>
            <w:color w:val="FF0000"/>
            <w:lang w:eastAsia="es-CO"/>
          </w:rPr>
          <w:fldChar w:fldCharType="separate"/>
        </w:r>
        <w:r w:rsidDel="006C1D81">
          <w:delText xml:space="preserve">Ilustración </w:delText>
        </w:r>
        <w:r w:rsidDel="006C1D81">
          <w:rPr>
            <w:noProof/>
          </w:rPr>
          <w:delText>29</w:delText>
        </w:r>
        <w:r w:rsidDel="006C1D81">
          <w:rPr>
            <w:color w:val="FF0000"/>
            <w:lang w:eastAsia="es-CO"/>
          </w:rPr>
          <w:fldChar w:fldCharType="end"/>
        </w:r>
        <w:r w:rsidRPr="00E02977" w:rsidDel="006C1D81">
          <w:rPr>
            <w:lang w:eastAsia="es-CO"/>
          </w:rPr>
          <w:delText>,</w:delText>
        </w:r>
        <w:r w:rsidDel="006C1D81">
          <w:rPr>
            <w:color w:val="FF0000"/>
            <w:lang w:eastAsia="es-CO"/>
          </w:rPr>
          <w:delText xml:space="preserve"> </w:delText>
        </w:r>
        <w:r w:rsidDel="006C1D81">
          <w:rPr>
            <w:lang w:eastAsia="es-CO"/>
          </w:rPr>
          <w:delText>y girando el sensor en X,Y y Z.</w:delText>
        </w:r>
      </w:del>
    </w:p>
    <w:p w14:paraId="0A84CC89" w14:textId="1C48AF59" w:rsidR="00E02977" w:rsidDel="006C1D81" w:rsidRDefault="00E02977" w:rsidP="00E02977">
      <w:pPr>
        <w:pStyle w:val="Sinespaciado"/>
        <w:spacing w:line="480" w:lineRule="auto"/>
        <w:ind w:left="1065" w:firstLine="0"/>
        <w:rPr>
          <w:del w:id="1315" w:author="Steven Ortiz" w:date="2020-07-03T19:05:00Z"/>
          <w:lang w:eastAsia="es-CO"/>
        </w:rPr>
      </w:pPr>
    </w:p>
    <w:p w14:paraId="23A75BF8" w14:textId="2B7BA80C" w:rsidR="00E02977" w:rsidDel="006C1D81" w:rsidRDefault="00E02977" w:rsidP="00945007">
      <w:pPr>
        <w:tabs>
          <w:tab w:val="left" w:pos="142"/>
        </w:tabs>
        <w:spacing w:line="480" w:lineRule="auto"/>
        <w:ind w:left="0"/>
        <w:rPr>
          <w:del w:id="1316" w:author="Steven Ortiz" w:date="2020-07-03T19:05:00Z"/>
          <w:rFonts w:cs="Times New Roman"/>
          <w:szCs w:val="24"/>
        </w:rPr>
      </w:pPr>
    </w:p>
    <w:p w14:paraId="667FF569" w14:textId="6E7F9026" w:rsidR="00410964" w:rsidDel="006C1D81" w:rsidRDefault="00E02977" w:rsidP="00945007">
      <w:pPr>
        <w:tabs>
          <w:tab w:val="left" w:pos="142"/>
        </w:tabs>
        <w:spacing w:line="480" w:lineRule="auto"/>
        <w:ind w:left="0"/>
        <w:rPr>
          <w:del w:id="1317" w:author="Steven Ortiz" w:date="2020-07-03T19:05:00Z"/>
          <w:rFonts w:cs="Times New Roman"/>
          <w:szCs w:val="24"/>
        </w:rPr>
      </w:pPr>
      <w:del w:id="1318" w:author="Steven Ortiz" w:date="2020-07-03T19:05:00Z">
        <w:r w:rsidDel="006C1D81">
          <w:rPr>
            <w:noProof/>
            <w:lang w:eastAsia="es-CO"/>
          </w:rPr>
          <mc:AlternateContent>
            <mc:Choice Requires="wps">
              <w:drawing>
                <wp:anchor distT="0" distB="0" distL="114300" distR="114300" simplePos="0" relativeHeight="251772928" behindDoc="0" locked="0" layoutInCell="1" allowOverlap="1" wp14:anchorId="244C010A" wp14:editId="12D0A684">
                  <wp:simplePos x="0" y="0"/>
                  <wp:positionH relativeFrom="column">
                    <wp:posOffset>87630</wp:posOffset>
                  </wp:positionH>
                  <wp:positionV relativeFrom="paragraph">
                    <wp:posOffset>1884045</wp:posOffset>
                  </wp:positionV>
                  <wp:extent cx="5436870" cy="635"/>
                  <wp:effectExtent l="0" t="0" r="0" b="0"/>
                  <wp:wrapNone/>
                  <wp:docPr id="78" name="Cuadro de texto 78"/>
                  <wp:cNvGraphicFramePr/>
                  <a:graphic xmlns:a="http://schemas.openxmlformats.org/drawingml/2006/main">
                    <a:graphicData uri="http://schemas.microsoft.com/office/word/2010/wordprocessingShape">
                      <wps:wsp>
                        <wps:cNvSpPr txBox="1"/>
                        <wps:spPr>
                          <a:xfrm>
                            <a:off x="0" y="0"/>
                            <a:ext cx="5436870" cy="635"/>
                          </a:xfrm>
                          <a:prstGeom prst="rect">
                            <a:avLst/>
                          </a:prstGeom>
                          <a:solidFill>
                            <a:prstClr val="white"/>
                          </a:solidFill>
                          <a:ln>
                            <a:noFill/>
                          </a:ln>
                          <a:effectLst/>
                        </wps:spPr>
                        <wps:txbx>
                          <w:txbxContent>
                            <w:p w14:paraId="3286DF21" w14:textId="77777777" w:rsidR="00A56FD1" w:rsidRPr="004913D3" w:rsidRDefault="00A56FD1" w:rsidP="00E02977">
                              <w:pPr>
                                <w:pStyle w:val="Descripcin"/>
                                <w:jc w:val="center"/>
                                <w:rPr>
                                  <w:rFonts w:cs="Times New Roman"/>
                                  <w:noProof/>
                                  <w:sz w:val="24"/>
                                  <w:szCs w:val="24"/>
                                </w:rPr>
                              </w:pPr>
                              <w:bookmarkStart w:id="1319" w:name="_Ref41334987"/>
                              <w:bookmarkStart w:id="1320" w:name="_Toc41335540"/>
                              <w:r>
                                <w:t xml:space="preserve">Ilustración </w:t>
                              </w:r>
                              <w:r>
                                <w:rPr>
                                  <w:noProof/>
                                </w:rPr>
                                <w:fldChar w:fldCharType="begin"/>
                              </w:r>
                              <w:r>
                                <w:rPr>
                                  <w:noProof/>
                                </w:rPr>
                                <w:instrText xml:space="preserve"> SEQ Ilustración \* ARABIC </w:instrText>
                              </w:r>
                              <w:r>
                                <w:rPr>
                                  <w:noProof/>
                                </w:rPr>
                                <w:fldChar w:fldCharType="separate"/>
                              </w:r>
                              <w:r>
                                <w:rPr>
                                  <w:noProof/>
                                </w:rPr>
                                <w:t>29</w:t>
                              </w:r>
                              <w:r>
                                <w:rPr>
                                  <w:noProof/>
                                </w:rPr>
                                <w:fldChar w:fldCharType="end"/>
                              </w:r>
                              <w:bookmarkEnd w:id="1319"/>
                              <w:r>
                                <w:t xml:space="preserve"> Datos obtenidos del MPU6050</w:t>
                              </w:r>
                              <w:bookmarkEnd w:id="13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4C010A" id="Cuadro de texto 78" o:spid="_x0000_s1062" type="#_x0000_t202" style="position:absolute;left:0;text-align:left;margin-left:6.9pt;margin-top:148.35pt;width:428.1pt;height:.05pt;z-index:251772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" stroked="f">
                  <v:textbox style="mso-fit-shape-to-text:t" inset="0,0,0,0">
                    <w:txbxContent>
                      <w:p w14:paraId="3286DF21" w14:textId="77777777" w:rsidR="00A56FD1" w:rsidRPr="004913D3" w:rsidRDefault="00A56FD1" w:rsidP="00E02977">
                        <w:pPr>
                          <w:pStyle w:val="Descripcin"/>
                          <w:jc w:val="center"/>
                          <w:rPr>
                            <w:rFonts w:cs="Times New Roman"/>
                            <w:noProof/>
                            <w:sz w:val="24"/>
                            <w:szCs w:val="24"/>
                          </w:rPr>
                        </w:pPr>
                        <w:bookmarkStart w:id="1321" w:name="_Ref41334987"/>
                        <w:bookmarkStart w:id="1322" w:name="_Toc41335540"/>
                        <w:r>
                          <w:t xml:space="preserve">Ilustración </w:t>
                        </w:r>
                        <w:r>
                          <w:rPr>
                            <w:noProof/>
                          </w:rPr>
                          <w:fldChar w:fldCharType="begin"/>
                        </w:r>
                        <w:r>
                          <w:rPr>
                            <w:noProof/>
                          </w:rPr>
                          <w:instrText xml:space="preserve"> SEQ Ilustración \* ARABIC </w:instrText>
                        </w:r>
                        <w:r>
                          <w:rPr>
                            <w:noProof/>
                          </w:rPr>
                          <w:fldChar w:fldCharType="separate"/>
                        </w:r>
                        <w:r>
                          <w:rPr>
                            <w:noProof/>
                          </w:rPr>
                          <w:t>29</w:t>
                        </w:r>
                        <w:r>
                          <w:rPr>
                            <w:noProof/>
                          </w:rPr>
                          <w:fldChar w:fldCharType="end"/>
                        </w:r>
                        <w:bookmarkEnd w:id="1321"/>
                        <w:r>
                          <w:t xml:space="preserve"> Datos obtenidos del MPU6050</w:t>
                        </w:r>
                        <w:bookmarkEnd w:id="1322"/>
                      </w:p>
                    </w:txbxContent>
                  </v:textbox>
                </v:shape>
              </w:pict>
            </mc:Fallback>
          </mc:AlternateContent>
        </w:r>
        <w:r w:rsidRPr="00E02977" w:rsidDel="006C1D81">
          <w:rPr>
            <w:rFonts w:cs="Times New Roman"/>
            <w:noProof/>
            <w:szCs w:val="24"/>
            <w:lang w:eastAsia="es-CO"/>
          </w:rPr>
          <w:drawing>
            <wp:anchor distT="0" distB="0" distL="114300" distR="114300" simplePos="0" relativeHeight="251770880" behindDoc="0" locked="0" layoutInCell="1" allowOverlap="1" wp14:anchorId="6990CD2C" wp14:editId="731C0C2A">
              <wp:simplePos x="0" y="0"/>
              <wp:positionH relativeFrom="margin">
                <wp:align>center</wp:align>
              </wp:positionH>
              <wp:positionV relativeFrom="paragraph">
                <wp:posOffset>80988</wp:posOffset>
              </wp:positionV>
              <wp:extent cx="5437225" cy="1746607"/>
              <wp:effectExtent l="0" t="0" r="0" b="6350"/>
              <wp:wrapNone/>
              <wp:docPr id="77" name="Imagen 77" descr="C:\Users\Steve\Desktop\WhatsApp Image 2020-05-25 at 9.22.51 PM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teve\Desktop\WhatsApp Image 2020-05-25 at 9.22.51 PM (1).jpeg"/>
                      <pic:cNvPicPr>
                        <a:picLocks noChangeAspect="1" noChangeArrowheads="1"/>
                      </pic:cNvPicPr>
                    </pic:nvPicPr>
                    <pic:blipFill rotWithShape="1">
                      <a:blip r:embed="rId107">
                        <a:extLst>
                          <a:ext uri="{28A0092B-C50C-407E-A947-70E740481C1C}">
                            <a14:useLocalDpi xmlns:a14="http://schemas.microsoft.com/office/drawing/2010/main" val="0"/>
                          </a:ext>
                        </a:extLst>
                      </a:blip>
                      <a:srcRect l="30941" t="67127" r="11553"/>
                      <a:stretch/>
                    </pic:blipFill>
                    <pic:spPr bwMode="auto">
                      <a:xfrm>
                        <a:off x="0" y="0"/>
                        <a:ext cx="5437225" cy="1746607"/>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del>
    </w:p>
    <w:p w14:paraId="55F69F73" w14:textId="1833600E" w:rsidR="00410964" w:rsidDel="006C1D81" w:rsidRDefault="00410964" w:rsidP="00945007">
      <w:pPr>
        <w:tabs>
          <w:tab w:val="left" w:pos="142"/>
        </w:tabs>
        <w:spacing w:line="480" w:lineRule="auto"/>
        <w:ind w:left="0"/>
        <w:rPr>
          <w:del w:id="1323" w:author="Steven Ortiz" w:date="2020-07-03T19:05:00Z"/>
          <w:rFonts w:cs="Times New Roman"/>
          <w:szCs w:val="24"/>
        </w:rPr>
      </w:pPr>
    </w:p>
    <w:p w14:paraId="714FE49A" w14:textId="05F8A78C" w:rsidR="00410964" w:rsidDel="006C1D81" w:rsidRDefault="00410964" w:rsidP="00945007">
      <w:pPr>
        <w:tabs>
          <w:tab w:val="left" w:pos="142"/>
        </w:tabs>
        <w:spacing w:line="480" w:lineRule="auto"/>
        <w:ind w:left="0"/>
        <w:rPr>
          <w:del w:id="1324" w:author="Steven Ortiz" w:date="2020-07-03T19:05:00Z"/>
          <w:rFonts w:cs="Times New Roman"/>
          <w:szCs w:val="24"/>
        </w:rPr>
      </w:pPr>
    </w:p>
    <w:p w14:paraId="2101E261" w14:textId="2F404AA7" w:rsidR="00410964" w:rsidDel="006C1D81" w:rsidRDefault="00410964" w:rsidP="00945007">
      <w:pPr>
        <w:tabs>
          <w:tab w:val="left" w:pos="142"/>
        </w:tabs>
        <w:spacing w:line="480" w:lineRule="auto"/>
        <w:ind w:left="0"/>
        <w:rPr>
          <w:del w:id="1325" w:author="Steven Ortiz" w:date="2020-07-03T19:05:00Z"/>
          <w:rFonts w:cs="Times New Roman"/>
          <w:szCs w:val="24"/>
        </w:rPr>
      </w:pPr>
    </w:p>
    <w:p w14:paraId="60567595" w14:textId="507CA343" w:rsidR="00410964" w:rsidDel="006C1D81" w:rsidRDefault="00410964" w:rsidP="00945007">
      <w:pPr>
        <w:tabs>
          <w:tab w:val="left" w:pos="142"/>
        </w:tabs>
        <w:spacing w:line="480" w:lineRule="auto"/>
        <w:ind w:left="0"/>
        <w:rPr>
          <w:del w:id="1326" w:author="Steven Ortiz" w:date="2020-07-03T19:05:00Z"/>
          <w:rFonts w:cs="Times New Roman"/>
          <w:szCs w:val="24"/>
        </w:rPr>
      </w:pPr>
    </w:p>
    <w:p w14:paraId="6FE9C6DE" w14:textId="58901CD3" w:rsidR="00E02977" w:rsidDel="006C1D81" w:rsidRDefault="00E02977" w:rsidP="00E02977">
      <w:pPr>
        <w:pStyle w:val="Sinespaciado"/>
        <w:numPr>
          <w:ilvl w:val="0"/>
          <w:numId w:val="19"/>
        </w:numPr>
        <w:spacing w:line="480" w:lineRule="auto"/>
        <w:rPr>
          <w:del w:id="1327" w:author="Steven Ortiz" w:date="2020-07-03T19:05:00Z"/>
          <w:lang w:eastAsia="es-CO"/>
        </w:rPr>
      </w:pPr>
      <w:del w:id="1328" w:author="Steven Ortiz" w:date="2020-07-03T19:05:00Z">
        <w:r w:rsidDel="006C1D81">
          <w:rPr>
            <w:lang w:eastAsia="es-CO"/>
          </w:rPr>
          <w:delText>TouchPad</w:delText>
        </w:r>
      </w:del>
    </w:p>
    <w:p w14:paraId="767F2882" w14:textId="515232A7" w:rsidR="00BF553E" w:rsidDel="006C1D81" w:rsidRDefault="00BF553E" w:rsidP="00BF553E">
      <w:pPr>
        <w:pStyle w:val="Sinespaciado"/>
        <w:spacing w:line="480" w:lineRule="auto"/>
        <w:ind w:left="1065" w:firstLine="0"/>
        <w:rPr>
          <w:del w:id="1329" w:author="Steven Ortiz" w:date="2020-07-03T19:05:00Z"/>
          <w:lang w:eastAsia="es-CO"/>
        </w:rPr>
      </w:pPr>
      <w:del w:id="1330" w:author="Steven Ortiz" w:date="2020-07-03T19:05:00Z">
        <w:r w:rsidDel="006C1D81">
          <w:rPr>
            <w:lang w:eastAsia="es-CO"/>
          </w:rPr>
          <w:delText xml:space="preserve">El ESP32 cuenta con nueve sensores táctiles que pueden detectar variaciones capacitivas al tocarse con el dedo u otro objeto. </w:delText>
        </w:r>
      </w:del>
      <w:customXmlDelRangeStart w:id="1331" w:author="Steven Ortiz" w:date="2020-07-03T19:05:00Z"/>
      <w:sdt>
        <w:sdtPr>
          <w:rPr>
            <w:lang w:eastAsia="es-CO"/>
          </w:rPr>
          <w:id w:val="673465462"/>
          <w:citation/>
        </w:sdtPr>
        <w:sdtContent>
          <w:customXmlDelRangeEnd w:id="1331"/>
          <w:del w:id="1332" w:author="Steven Ortiz" w:date="2020-07-03T19:05:00Z">
            <w:r w:rsidR="00B6674C" w:rsidDel="006C1D81">
              <w:rPr>
                <w:lang w:eastAsia="es-CO"/>
              </w:rPr>
              <w:fldChar w:fldCharType="begin"/>
            </w:r>
            <w:r w:rsidR="00B6674C" w:rsidDel="006C1D81">
              <w:rPr>
                <w:lang w:eastAsia="es-CO"/>
              </w:rPr>
              <w:delInstrText xml:space="preserve"> CITATION ROT08 \l 9226 </w:delInstrText>
            </w:r>
            <w:r w:rsidR="00B6674C" w:rsidDel="006C1D81">
              <w:rPr>
                <w:lang w:eastAsia="es-CO"/>
              </w:rPr>
              <w:fldChar w:fldCharType="separate"/>
            </w:r>
            <w:r w:rsidR="00ED786A" w:rsidDel="006C1D81">
              <w:rPr>
                <w:noProof/>
                <w:lang w:eastAsia="es-CO"/>
              </w:rPr>
              <w:delText>(ROTOTAON, 2008)</w:delText>
            </w:r>
            <w:r w:rsidR="00B6674C" w:rsidDel="006C1D81">
              <w:rPr>
                <w:lang w:eastAsia="es-CO"/>
              </w:rPr>
              <w:fldChar w:fldCharType="end"/>
            </w:r>
          </w:del>
          <w:customXmlDelRangeStart w:id="1333" w:author="Steven Ortiz" w:date="2020-07-03T19:05:00Z"/>
        </w:sdtContent>
      </w:sdt>
      <w:customXmlDelRangeEnd w:id="1333"/>
      <w:del w:id="1334" w:author="Steven Ortiz" w:date="2020-07-03T19:05:00Z">
        <w:r w:rsidR="00B6674C" w:rsidDel="006C1D81">
          <w:rPr>
            <w:lang w:eastAsia="es-CO"/>
          </w:rPr>
          <w:delText xml:space="preserve"> </w:delText>
        </w:r>
        <w:r w:rsidDel="006C1D81">
          <w:rPr>
            <w:lang w:eastAsia="es-CO"/>
          </w:rPr>
          <w:delText>Las pruebas realizadas a estos sensores fueron conectando un cable al pin correspondiente y tocando la punta libre y observando los valores arrojados por la tarjeta.</w:delText>
        </w:r>
      </w:del>
    </w:p>
    <w:p w14:paraId="0741F8CB" w14:textId="098E291E" w:rsidR="00BF553E" w:rsidDel="006C1D81" w:rsidRDefault="00BF553E" w:rsidP="00BF553E">
      <w:pPr>
        <w:pStyle w:val="Sinespaciado"/>
        <w:spacing w:line="480" w:lineRule="auto"/>
        <w:ind w:left="1065" w:firstLine="0"/>
        <w:rPr>
          <w:del w:id="1335" w:author="Steven Ortiz" w:date="2020-07-03T19:05:00Z"/>
          <w:lang w:eastAsia="es-CO"/>
        </w:rPr>
      </w:pPr>
      <w:del w:id="1336" w:author="Steven Ortiz" w:date="2020-07-03T19:05:00Z">
        <w:r w:rsidDel="006C1D81">
          <w:rPr>
            <w:noProof/>
            <w:lang w:eastAsia="es-CO"/>
          </w:rPr>
          <mc:AlternateContent>
            <mc:Choice Requires="wps">
              <w:drawing>
                <wp:anchor distT="0" distB="0" distL="114300" distR="114300" simplePos="0" relativeHeight="251788288" behindDoc="0" locked="0" layoutInCell="1" allowOverlap="1" wp14:anchorId="160B98C7" wp14:editId="55F0C4F6">
                  <wp:simplePos x="0" y="0"/>
                  <wp:positionH relativeFrom="column">
                    <wp:posOffset>1020445</wp:posOffset>
                  </wp:positionH>
                  <wp:positionV relativeFrom="paragraph">
                    <wp:posOffset>1830070</wp:posOffset>
                  </wp:positionV>
                  <wp:extent cx="3571875" cy="635"/>
                  <wp:effectExtent l="0" t="0" r="0" b="0"/>
                  <wp:wrapNone/>
                  <wp:docPr id="8" name="Cuadro de texto 8"/>
                  <wp:cNvGraphicFramePr/>
                  <a:graphic xmlns:a="http://schemas.openxmlformats.org/drawingml/2006/main">
                    <a:graphicData uri="http://schemas.microsoft.com/office/word/2010/wordprocessingShape">
                      <wps:wsp>
                        <wps:cNvSpPr txBox="1"/>
                        <wps:spPr>
                          <a:xfrm>
                            <a:off x="0" y="0"/>
                            <a:ext cx="3571875" cy="635"/>
                          </a:xfrm>
                          <a:prstGeom prst="rect">
                            <a:avLst/>
                          </a:prstGeom>
                          <a:solidFill>
                            <a:prstClr val="white"/>
                          </a:solidFill>
                          <a:ln>
                            <a:noFill/>
                          </a:ln>
                          <a:effectLst/>
                        </wps:spPr>
                        <wps:txbx>
                          <w:txbxContent>
                            <w:p w14:paraId="30CC950A" w14:textId="77777777" w:rsidR="00A56FD1" w:rsidRPr="00D1499E" w:rsidRDefault="00A56FD1" w:rsidP="00BF553E">
                              <w:pPr>
                                <w:pStyle w:val="Descripcin"/>
                                <w:jc w:val="center"/>
                                <w:rPr>
                                  <w:noProof/>
                                  <w:sz w:val="24"/>
                                </w:rPr>
                              </w:pPr>
                              <w:r>
                                <w:t xml:space="preserve">Ilustración </w:t>
                              </w:r>
                              <w:r>
                                <w:rPr>
                                  <w:noProof/>
                                </w:rPr>
                                <w:fldChar w:fldCharType="begin"/>
                              </w:r>
                              <w:r>
                                <w:rPr>
                                  <w:noProof/>
                                </w:rPr>
                                <w:instrText xml:space="preserve"> SEQ Ilustración \* ARABIC </w:instrText>
                              </w:r>
                              <w:r>
                                <w:rPr>
                                  <w:noProof/>
                                </w:rPr>
                                <w:fldChar w:fldCharType="separate"/>
                              </w:r>
                              <w:r>
                                <w:rPr>
                                  <w:noProof/>
                                </w:rPr>
                                <w:t>30</w:t>
                              </w:r>
                              <w:r>
                                <w:rPr>
                                  <w:noProof/>
                                </w:rPr>
                                <w:fldChar w:fldCharType="end"/>
                              </w:r>
                              <w:r>
                                <w:t xml:space="preserve"> Datos del sensor Touch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0B98C7" id="Cuadro de texto 8" o:spid="_x0000_s1063" type="#_x0000_t202" style="position:absolute;left:0;text-align:left;margin-left:80.35pt;margin-top:144.1pt;width:281.25pt;height:.05pt;z-index:251788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" stroked="f">
                  <v:textbox style="mso-fit-shape-to-text:t" inset="0,0,0,0">
                    <w:txbxContent>
                      <w:p w14:paraId="30CC950A" w14:textId="77777777" w:rsidR="00A56FD1" w:rsidRPr="00D1499E" w:rsidRDefault="00A56FD1" w:rsidP="00BF553E">
                        <w:pPr>
                          <w:pStyle w:val="Descripcin"/>
                          <w:jc w:val="center"/>
                          <w:rPr>
                            <w:noProof/>
                            <w:sz w:val="24"/>
                          </w:rPr>
                        </w:pPr>
                        <w:r>
                          <w:t xml:space="preserve">Ilustración </w:t>
                        </w:r>
                        <w:r>
                          <w:rPr>
                            <w:noProof/>
                          </w:rPr>
                          <w:fldChar w:fldCharType="begin"/>
                        </w:r>
                        <w:r>
                          <w:rPr>
                            <w:noProof/>
                          </w:rPr>
                          <w:instrText xml:space="preserve"> SEQ Ilustración \* ARABIC </w:instrText>
                        </w:r>
                        <w:r>
                          <w:rPr>
                            <w:noProof/>
                          </w:rPr>
                          <w:fldChar w:fldCharType="separate"/>
                        </w:r>
                        <w:r>
                          <w:rPr>
                            <w:noProof/>
                          </w:rPr>
                          <w:t>30</w:t>
                        </w:r>
                        <w:r>
                          <w:rPr>
                            <w:noProof/>
                          </w:rPr>
                          <w:fldChar w:fldCharType="end"/>
                        </w:r>
                        <w:r>
                          <w:t xml:space="preserve"> Datos del sensor Touch</w:t>
                        </w:r>
                      </w:p>
                    </w:txbxContent>
                  </v:textbox>
                </v:shape>
              </w:pict>
            </mc:Fallback>
          </mc:AlternateContent>
        </w:r>
        <w:r w:rsidDel="006C1D81">
          <w:rPr>
            <w:noProof/>
            <w:lang w:eastAsia="es-CO"/>
          </w:rPr>
          <w:drawing>
            <wp:anchor distT="0" distB="0" distL="114300" distR="114300" simplePos="0" relativeHeight="251786240" behindDoc="0" locked="0" layoutInCell="1" allowOverlap="1" wp14:anchorId="10C0F3D3" wp14:editId="5556B30D">
              <wp:simplePos x="0" y="0"/>
              <wp:positionH relativeFrom="margin">
                <wp:align>center</wp:align>
              </wp:positionH>
              <wp:positionV relativeFrom="paragraph">
                <wp:posOffset>11430</wp:posOffset>
              </wp:positionV>
              <wp:extent cx="3571875" cy="1762004"/>
              <wp:effectExtent l="0" t="0" r="0" b="0"/>
              <wp:wrapNone/>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cstate="print">
                        <a:extLst>
                          <a:ext uri="{28A0092B-C50C-407E-A947-70E740481C1C}">
                            <a14:useLocalDpi xmlns:a14="http://schemas.microsoft.com/office/drawing/2010/main" val="0"/>
                          </a:ext>
                        </a:extLst>
                      </a:blip>
                      <a:srcRect l="22743" t="64273" r="42164" b="4949"/>
                      <a:stretch/>
                    </pic:blipFill>
                    <pic:spPr bwMode="auto">
                      <a:xfrm>
                        <a:off x="0" y="0"/>
                        <a:ext cx="3571875" cy="176200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del>
    </w:p>
    <w:p w14:paraId="08F23713" w14:textId="31D8598F" w:rsidR="00BF553E" w:rsidDel="006C1D81" w:rsidRDefault="00BF553E" w:rsidP="00BF553E">
      <w:pPr>
        <w:pStyle w:val="Sinespaciado"/>
        <w:spacing w:line="480" w:lineRule="auto"/>
        <w:ind w:left="1065" w:firstLine="0"/>
        <w:rPr>
          <w:del w:id="1337" w:author="Steven Ortiz" w:date="2020-07-03T19:05:00Z"/>
          <w:lang w:eastAsia="es-CO"/>
        </w:rPr>
      </w:pPr>
    </w:p>
    <w:p w14:paraId="4F3797A3" w14:textId="53F09179" w:rsidR="00BF553E" w:rsidDel="006C1D81" w:rsidRDefault="00BF553E" w:rsidP="00BF553E">
      <w:pPr>
        <w:pStyle w:val="Sinespaciado"/>
        <w:spacing w:line="480" w:lineRule="auto"/>
        <w:ind w:left="1065" w:firstLine="0"/>
        <w:rPr>
          <w:del w:id="1338" w:author="Steven Ortiz" w:date="2020-07-03T19:05:00Z"/>
          <w:lang w:eastAsia="es-CO"/>
        </w:rPr>
      </w:pPr>
    </w:p>
    <w:p w14:paraId="22C129D9" w14:textId="4F09B695" w:rsidR="00BF553E" w:rsidDel="006C1D81" w:rsidRDefault="00BF553E" w:rsidP="00BF553E">
      <w:pPr>
        <w:pStyle w:val="Sinespaciado"/>
        <w:spacing w:line="480" w:lineRule="auto"/>
        <w:ind w:left="1065" w:firstLine="0"/>
        <w:rPr>
          <w:del w:id="1339" w:author="Steven Ortiz" w:date="2020-07-03T19:05:00Z"/>
          <w:lang w:eastAsia="es-CO"/>
        </w:rPr>
      </w:pPr>
    </w:p>
    <w:p w14:paraId="676F374E" w14:textId="42AE53FC" w:rsidR="00BF553E" w:rsidDel="006C1D81" w:rsidRDefault="00BF553E" w:rsidP="00BF553E">
      <w:pPr>
        <w:pStyle w:val="Sinespaciado"/>
        <w:spacing w:line="480" w:lineRule="auto"/>
        <w:ind w:left="1065" w:firstLine="0"/>
        <w:rPr>
          <w:del w:id="1340" w:author="Steven Ortiz" w:date="2020-07-03T19:05:00Z"/>
          <w:lang w:eastAsia="es-CO"/>
        </w:rPr>
      </w:pPr>
    </w:p>
    <w:p w14:paraId="30A9A47F" w14:textId="34D8CCEE" w:rsidR="00BF553E" w:rsidDel="006C1D81" w:rsidRDefault="00BF553E" w:rsidP="00BF553E">
      <w:pPr>
        <w:pStyle w:val="Sinespaciado"/>
        <w:spacing w:line="480" w:lineRule="auto"/>
        <w:ind w:left="1065" w:firstLine="0"/>
        <w:rPr>
          <w:del w:id="1341" w:author="Steven Ortiz" w:date="2020-07-03T19:05:00Z"/>
          <w:lang w:eastAsia="es-CO"/>
        </w:rPr>
      </w:pPr>
    </w:p>
    <w:p w14:paraId="77186AF5" w14:textId="7C3A8CE4" w:rsidR="00E02977" w:rsidDel="006C1D81" w:rsidRDefault="00E02977" w:rsidP="00E02977">
      <w:pPr>
        <w:pStyle w:val="Sinespaciado"/>
        <w:numPr>
          <w:ilvl w:val="0"/>
          <w:numId w:val="19"/>
        </w:numPr>
        <w:spacing w:line="480" w:lineRule="auto"/>
        <w:rPr>
          <w:del w:id="1342" w:author="Steven Ortiz" w:date="2020-07-03T19:05:00Z"/>
          <w:lang w:eastAsia="es-CO"/>
        </w:rPr>
      </w:pPr>
      <w:del w:id="1343" w:author="Steven Ortiz" w:date="2020-07-03T19:05:00Z">
        <w:r w:rsidDel="006C1D81">
          <w:rPr>
            <w:lang w:eastAsia="es-CO"/>
          </w:rPr>
          <w:delText>NeoPixel</w:delText>
        </w:r>
      </w:del>
    </w:p>
    <w:p w14:paraId="7ECC3C80" w14:textId="7AD62D5C" w:rsidR="00E02977" w:rsidDel="006C1D81" w:rsidRDefault="00E02977" w:rsidP="00E02977">
      <w:pPr>
        <w:pStyle w:val="Sinespaciado"/>
        <w:spacing w:line="480" w:lineRule="auto"/>
        <w:ind w:left="1065" w:firstLine="0"/>
        <w:rPr>
          <w:del w:id="1344" w:author="Steven Ortiz" w:date="2020-07-03T19:05:00Z"/>
          <w:lang w:eastAsia="es-CO"/>
        </w:rPr>
      </w:pPr>
      <w:del w:id="1345" w:author="Steven Ortiz" w:date="2020-07-03T19:05:00Z">
        <w:r w:rsidDel="006C1D81">
          <w:rPr>
            <w:lang w:eastAsia="es-CO"/>
          </w:rPr>
          <w:delText xml:space="preserve">Son fabricados por Adafruit, y son diodos LED de tipo 5050 con un controlador WS2812 integrado en cada píxel </w:delText>
        </w:r>
      </w:del>
      <w:customXmlDelRangeStart w:id="1346" w:author="Steven Ortiz" w:date="2020-07-03T19:05:00Z"/>
      <w:sdt>
        <w:sdtPr>
          <w:rPr>
            <w:lang w:eastAsia="es-CO"/>
          </w:rPr>
          <w:id w:val="61692430"/>
          <w:citation/>
        </w:sdtPr>
        <w:sdtContent>
          <w:customXmlDelRangeEnd w:id="1346"/>
          <w:del w:id="1347" w:author="Steven Ortiz" w:date="2020-07-03T19:05:00Z">
            <w:r w:rsidDel="006C1D81">
              <w:rPr>
                <w:lang w:eastAsia="es-CO"/>
              </w:rPr>
              <w:fldChar w:fldCharType="begin"/>
            </w:r>
            <w:r w:rsidDel="006C1D81">
              <w:rPr>
                <w:lang w:eastAsia="es-CO"/>
              </w:rPr>
              <w:delInstrText xml:space="preserve"> CITATION Bri \l 9226 </w:delInstrText>
            </w:r>
            <w:r w:rsidDel="006C1D81">
              <w:rPr>
                <w:lang w:eastAsia="es-CO"/>
              </w:rPr>
              <w:fldChar w:fldCharType="separate"/>
            </w:r>
            <w:r w:rsidR="00ED786A" w:rsidDel="006C1D81">
              <w:rPr>
                <w:noProof/>
                <w:lang w:eastAsia="es-CO"/>
              </w:rPr>
              <w:delText>(BricoGeek, s.f.)</w:delText>
            </w:r>
            <w:r w:rsidDel="006C1D81">
              <w:rPr>
                <w:lang w:eastAsia="es-CO"/>
              </w:rPr>
              <w:fldChar w:fldCharType="end"/>
            </w:r>
          </w:del>
          <w:customXmlDelRangeStart w:id="1348" w:author="Steven Ortiz" w:date="2020-07-03T19:05:00Z"/>
        </w:sdtContent>
      </w:sdt>
      <w:customXmlDelRangeEnd w:id="1348"/>
      <w:del w:id="1349" w:author="Steven Ortiz" w:date="2020-07-03T19:05:00Z">
        <w:r w:rsidDel="006C1D81">
          <w:rPr>
            <w:lang w:eastAsia="es-CO"/>
          </w:rPr>
          <w:delText xml:space="preserve">, esto permite controlarlos mediante un solo hilo. </w:delText>
        </w:r>
      </w:del>
    </w:p>
    <w:p w14:paraId="7C39F24F" w14:textId="44D88E9F" w:rsidR="00E02977" w:rsidDel="006C1D81" w:rsidRDefault="00E02977" w:rsidP="00E02977">
      <w:pPr>
        <w:pStyle w:val="Sinespaciado"/>
        <w:spacing w:line="480" w:lineRule="auto"/>
        <w:ind w:left="1065" w:firstLine="0"/>
        <w:rPr>
          <w:del w:id="1350" w:author="Steven Ortiz" w:date="2020-07-03T19:05:00Z"/>
          <w:lang w:eastAsia="es-CO"/>
        </w:rPr>
      </w:pPr>
      <w:del w:id="1351" w:author="Steven Ortiz" w:date="2020-07-03T19:05:00Z">
        <w:r w:rsidDel="006C1D81">
          <w:rPr>
            <w:lang w:eastAsia="es-CO"/>
          </w:rPr>
          <w:delText>Para las pruebas se usó un NeoPixel de 24 pixeles en aro, probando diferentes tipos de colores como en la</w:delText>
        </w:r>
        <w:r w:rsidR="00BF553E" w:rsidDel="006C1D81">
          <w:rPr>
            <w:lang w:eastAsia="es-CO"/>
          </w:rPr>
          <w:delText xml:space="preserve"> </w:delText>
        </w:r>
        <w:r w:rsidR="00BF553E" w:rsidDel="006C1D81">
          <w:rPr>
            <w:lang w:eastAsia="es-CO"/>
          </w:rPr>
          <w:fldChar w:fldCharType="begin"/>
        </w:r>
        <w:r w:rsidR="00BF553E" w:rsidDel="006C1D81">
          <w:rPr>
            <w:lang w:eastAsia="es-CO"/>
          </w:rPr>
          <w:delInstrText xml:space="preserve"> REF _Ref41335060 \h </w:delInstrText>
        </w:r>
        <w:r w:rsidR="00BF553E" w:rsidDel="006C1D81">
          <w:rPr>
            <w:lang w:eastAsia="es-CO"/>
          </w:rPr>
        </w:r>
        <w:r w:rsidR="00BF553E" w:rsidDel="006C1D81">
          <w:rPr>
            <w:lang w:eastAsia="es-CO"/>
          </w:rPr>
          <w:fldChar w:fldCharType="separate"/>
        </w:r>
        <w:r w:rsidR="00BF553E" w:rsidDel="006C1D81">
          <w:delText xml:space="preserve">Ilustración </w:delText>
        </w:r>
        <w:r w:rsidR="00BF553E" w:rsidDel="006C1D81">
          <w:rPr>
            <w:noProof/>
          </w:rPr>
          <w:delText>31</w:delText>
        </w:r>
        <w:r w:rsidR="00BF553E" w:rsidDel="006C1D81">
          <w:rPr>
            <w:lang w:eastAsia="es-CO"/>
          </w:rPr>
          <w:fldChar w:fldCharType="end"/>
        </w:r>
        <w:r w:rsidR="00BF553E" w:rsidDel="006C1D81">
          <w:rPr>
            <w:lang w:eastAsia="es-CO"/>
          </w:rPr>
          <w:delText>.</w:delText>
        </w:r>
      </w:del>
    </w:p>
    <w:p w14:paraId="5611AB9F" w14:textId="42E450B7" w:rsidR="00E02977" w:rsidDel="006C1D81" w:rsidRDefault="00E02977" w:rsidP="00E02977">
      <w:pPr>
        <w:pStyle w:val="Sinespaciado"/>
        <w:spacing w:line="480" w:lineRule="auto"/>
        <w:ind w:left="1065" w:firstLine="0"/>
        <w:rPr>
          <w:del w:id="1352" w:author="Steven Ortiz" w:date="2020-07-03T19:05:00Z"/>
          <w:lang w:eastAsia="es-CO"/>
        </w:rPr>
      </w:pPr>
    </w:p>
    <w:p w14:paraId="7EF1D464" w14:textId="34FEB5A8" w:rsidR="00E02977" w:rsidDel="006C1D81" w:rsidRDefault="00BF553E" w:rsidP="00E02977">
      <w:pPr>
        <w:pStyle w:val="Sinespaciado"/>
        <w:spacing w:line="480" w:lineRule="auto"/>
        <w:ind w:left="1065" w:firstLine="0"/>
        <w:rPr>
          <w:del w:id="1353" w:author="Steven Ortiz" w:date="2020-07-03T19:05:00Z"/>
          <w:lang w:eastAsia="es-CO"/>
        </w:rPr>
      </w:pPr>
      <w:del w:id="1354" w:author="Steven Ortiz" w:date="2020-07-03T19:05:00Z">
        <w:r w:rsidRPr="000477A2" w:rsidDel="006C1D81">
          <w:rPr>
            <w:noProof/>
            <w:lang w:eastAsia="es-CO"/>
          </w:rPr>
          <w:drawing>
            <wp:anchor distT="0" distB="0" distL="114300" distR="114300" simplePos="0" relativeHeight="251774976" behindDoc="0" locked="0" layoutInCell="1" allowOverlap="1" wp14:anchorId="7A1FEBE9" wp14:editId="35AA42F4">
              <wp:simplePos x="0" y="0"/>
              <wp:positionH relativeFrom="margin">
                <wp:posOffset>872490</wp:posOffset>
              </wp:positionH>
              <wp:positionV relativeFrom="paragraph">
                <wp:posOffset>231776</wp:posOffset>
              </wp:positionV>
              <wp:extent cx="3870960" cy="2076450"/>
              <wp:effectExtent l="0" t="0" r="0" b="0"/>
              <wp:wrapNone/>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extLst>
                          <a:ext uri="{28A0092B-C50C-407E-A947-70E740481C1C}">
                            <a14:useLocalDpi xmlns:a14="http://schemas.microsoft.com/office/drawing/2010/main" val="0"/>
                          </a:ext>
                        </a:extLst>
                      </a:blip>
                      <a:srcRect l="37453" t="17301" r="28241" b="49981"/>
                      <a:stretch/>
                    </pic:blipFill>
                    <pic:spPr bwMode="auto">
                      <a:xfrm>
                        <a:off x="0" y="0"/>
                        <a:ext cx="3870960" cy="20764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del>
    </w:p>
    <w:p w14:paraId="1E6DF42B" w14:textId="66AE4EE5" w:rsidR="00E02977" w:rsidDel="006C1D81" w:rsidRDefault="00E02977" w:rsidP="00E02977">
      <w:pPr>
        <w:pStyle w:val="Sinespaciado"/>
        <w:spacing w:line="480" w:lineRule="auto"/>
        <w:ind w:left="1065" w:firstLine="0"/>
        <w:rPr>
          <w:del w:id="1355" w:author="Steven Ortiz" w:date="2020-07-03T19:05:00Z"/>
          <w:lang w:eastAsia="es-CO"/>
        </w:rPr>
      </w:pPr>
    </w:p>
    <w:p w14:paraId="7B3CE890" w14:textId="48158E11" w:rsidR="00410964" w:rsidDel="006C1D81" w:rsidRDefault="00410964" w:rsidP="00945007">
      <w:pPr>
        <w:tabs>
          <w:tab w:val="left" w:pos="142"/>
        </w:tabs>
        <w:spacing w:line="480" w:lineRule="auto"/>
        <w:ind w:left="0"/>
        <w:rPr>
          <w:del w:id="1356" w:author="Steven Ortiz" w:date="2020-07-03T19:05:00Z"/>
          <w:rFonts w:cs="Times New Roman"/>
          <w:szCs w:val="24"/>
        </w:rPr>
      </w:pPr>
    </w:p>
    <w:p w14:paraId="6AB2DF6F" w14:textId="7DF80B12" w:rsidR="00410964" w:rsidDel="006C1D81" w:rsidRDefault="00410964" w:rsidP="00945007">
      <w:pPr>
        <w:tabs>
          <w:tab w:val="left" w:pos="142"/>
        </w:tabs>
        <w:spacing w:line="480" w:lineRule="auto"/>
        <w:ind w:left="0"/>
        <w:rPr>
          <w:del w:id="1357" w:author="Steven Ortiz" w:date="2020-07-03T19:05:00Z"/>
          <w:rFonts w:cs="Times New Roman"/>
          <w:szCs w:val="24"/>
        </w:rPr>
      </w:pPr>
    </w:p>
    <w:p w14:paraId="6B32A0BB" w14:textId="2FCDBD22" w:rsidR="00410964" w:rsidDel="006C1D81" w:rsidRDefault="00410964" w:rsidP="00945007">
      <w:pPr>
        <w:tabs>
          <w:tab w:val="left" w:pos="142"/>
        </w:tabs>
        <w:spacing w:line="480" w:lineRule="auto"/>
        <w:ind w:left="0"/>
        <w:rPr>
          <w:del w:id="1358" w:author="Steven Ortiz" w:date="2020-07-03T19:05:00Z"/>
          <w:rFonts w:cs="Times New Roman"/>
          <w:szCs w:val="24"/>
        </w:rPr>
      </w:pPr>
    </w:p>
    <w:p w14:paraId="104D05FF" w14:textId="0722204F" w:rsidR="00E02977" w:rsidDel="006C1D81" w:rsidRDefault="00BF553E" w:rsidP="00BF553E">
      <w:pPr>
        <w:pStyle w:val="Sinespaciado"/>
        <w:spacing w:line="480" w:lineRule="auto"/>
        <w:ind w:firstLine="0"/>
        <w:rPr>
          <w:del w:id="1359" w:author="Steven Ortiz" w:date="2020-07-03T19:05:00Z"/>
          <w:lang w:eastAsia="es-CO"/>
        </w:rPr>
      </w:pPr>
      <w:del w:id="1360" w:author="Steven Ortiz" w:date="2020-07-03T19:05:00Z">
        <w:r w:rsidDel="006C1D81">
          <w:rPr>
            <w:noProof/>
            <w:lang w:eastAsia="es-CO"/>
          </w:rPr>
          <mc:AlternateContent>
            <mc:Choice Requires="wps">
              <w:drawing>
                <wp:anchor distT="0" distB="0" distL="114300" distR="114300" simplePos="0" relativeHeight="251777024" behindDoc="0" locked="0" layoutInCell="1" allowOverlap="1" wp14:anchorId="5FD7677A" wp14:editId="65A98F2E">
                  <wp:simplePos x="0" y="0"/>
                  <wp:positionH relativeFrom="margin">
                    <wp:align>center</wp:align>
                  </wp:positionH>
                  <wp:positionV relativeFrom="paragraph">
                    <wp:posOffset>26035</wp:posOffset>
                  </wp:positionV>
                  <wp:extent cx="3870960" cy="635"/>
                  <wp:effectExtent l="0" t="0" r="0" b="8255"/>
                  <wp:wrapNone/>
                  <wp:docPr id="79" name="Cuadro de texto 79"/>
                  <wp:cNvGraphicFramePr/>
                  <a:graphic xmlns:a="http://schemas.openxmlformats.org/drawingml/2006/main">
                    <a:graphicData uri="http://schemas.microsoft.com/office/word/2010/wordprocessingShape">
                      <wps:wsp>
                        <wps:cNvSpPr txBox="1"/>
                        <wps:spPr>
                          <a:xfrm>
                            <a:off x="0" y="0"/>
                            <a:ext cx="3870960" cy="635"/>
                          </a:xfrm>
                          <a:prstGeom prst="rect">
                            <a:avLst/>
                          </a:prstGeom>
                          <a:solidFill>
                            <a:prstClr val="white"/>
                          </a:solidFill>
                          <a:ln>
                            <a:noFill/>
                          </a:ln>
                          <a:effectLst/>
                        </wps:spPr>
                        <wps:txbx>
                          <w:txbxContent>
                            <w:p w14:paraId="1358E639" w14:textId="77777777" w:rsidR="00A56FD1" w:rsidRPr="00731FCB" w:rsidRDefault="00A56FD1" w:rsidP="00E02977">
                              <w:pPr>
                                <w:pStyle w:val="Descripcin"/>
                                <w:jc w:val="center"/>
                                <w:rPr>
                                  <w:noProof/>
                                  <w:sz w:val="24"/>
                                </w:rPr>
                              </w:pPr>
                              <w:bookmarkStart w:id="1361" w:name="_Ref41335060"/>
                              <w:bookmarkStart w:id="1362" w:name="_Toc41335541"/>
                              <w:bookmarkStart w:id="1363" w:name="_Ref42088514"/>
                              <w:r>
                                <w:t xml:space="preserve">Ilustración </w:t>
                              </w:r>
                              <w:r>
                                <w:rPr>
                                  <w:noProof/>
                                </w:rPr>
                                <w:fldChar w:fldCharType="begin"/>
                              </w:r>
                              <w:r>
                                <w:rPr>
                                  <w:noProof/>
                                </w:rPr>
                                <w:instrText xml:space="preserve"> SEQ Ilustración \* ARABIC </w:instrText>
                              </w:r>
                              <w:r>
                                <w:rPr>
                                  <w:noProof/>
                                </w:rPr>
                                <w:fldChar w:fldCharType="separate"/>
                              </w:r>
                              <w:r>
                                <w:rPr>
                                  <w:noProof/>
                                </w:rPr>
                                <w:t>31</w:t>
                              </w:r>
                              <w:r>
                                <w:rPr>
                                  <w:noProof/>
                                </w:rPr>
                                <w:fldChar w:fldCharType="end"/>
                              </w:r>
                              <w:bookmarkEnd w:id="1361"/>
                              <w:r>
                                <w:t xml:space="preserve"> Prueba con NeoPixel</w:t>
                              </w:r>
                              <w:bookmarkEnd w:id="1362"/>
                              <w:bookmarkEnd w:id="13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D7677A" id="Cuadro de texto 79" o:spid="_x0000_s1064" type="#_x0000_t202" style="position:absolute;left:0;text-align:left;margin-left:0;margin-top:2.05pt;width:304.8pt;height:.05pt;z-index:25177702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" stroked="f">
                  <v:textbox style="mso-fit-shape-to-text:t" inset="0,0,0,0">
                    <w:txbxContent>
                      <w:p w14:paraId="1358E639" w14:textId="77777777" w:rsidR="00A56FD1" w:rsidRPr="00731FCB" w:rsidRDefault="00A56FD1" w:rsidP="00E02977">
                        <w:pPr>
                          <w:pStyle w:val="Descripcin"/>
                          <w:jc w:val="center"/>
                          <w:rPr>
                            <w:noProof/>
                            <w:sz w:val="24"/>
                          </w:rPr>
                        </w:pPr>
                        <w:bookmarkStart w:id="1364" w:name="_Ref41335060"/>
                        <w:bookmarkStart w:id="1365" w:name="_Toc41335541"/>
                        <w:bookmarkStart w:id="1366" w:name="_Ref42088514"/>
                        <w:r>
                          <w:t xml:space="preserve">Ilustración </w:t>
                        </w:r>
                        <w:r>
                          <w:rPr>
                            <w:noProof/>
                          </w:rPr>
                          <w:fldChar w:fldCharType="begin"/>
                        </w:r>
                        <w:r>
                          <w:rPr>
                            <w:noProof/>
                          </w:rPr>
                          <w:instrText xml:space="preserve"> SEQ Ilustración \* ARABIC </w:instrText>
                        </w:r>
                        <w:r>
                          <w:rPr>
                            <w:noProof/>
                          </w:rPr>
                          <w:fldChar w:fldCharType="separate"/>
                        </w:r>
                        <w:r>
                          <w:rPr>
                            <w:noProof/>
                          </w:rPr>
                          <w:t>31</w:t>
                        </w:r>
                        <w:r>
                          <w:rPr>
                            <w:noProof/>
                          </w:rPr>
                          <w:fldChar w:fldCharType="end"/>
                        </w:r>
                        <w:bookmarkEnd w:id="1364"/>
                        <w:r>
                          <w:t xml:space="preserve"> Prueba con NeoPixel</w:t>
                        </w:r>
                        <w:bookmarkEnd w:id="1365"/>
                        <w:bookmarkEnd w:id="1366"/>
                      </w:p>
                    </w:txbxContent>
                  </v:textbox>
                  <w10:wrap anchorx="margin"/>
                </v:shape>
              </w:pict>
            </mc:Fallback>
          </mc:AlternateContent>
        </w:r>
      </w:del>
    </w:p>
    <w:p w14:paraId="75EBB604" w14:textId="3C778865" w:rsidR="00E02977" w:rsidDel="006C1D81" w:rsidRDefault="00E02977" w:rsidP="00E02977">
      <w:pPr>
        <w:pStyle w:val="Sinespaciado"/>
        <w:numPr>
          <w:ilvl w:val="0"/>
          <w:numId w:val="19"/>
        </w:numPr>
        <w:spacing w:line="480" w:lineRule="auto"/>
        <w:rPr>
          <w:del w:id="1367" w:author="Steven Ortiz" w:date="2020-07-03T19:05:00Z"/>
          <w:lang w:eastAsia="es-CO"/>
        </w:rPr>
      </w:pPr>
      <w:del w:id="1368" w:author="Steven Ortiz" w:date="2020-07-03T19:05:00Z">
        <w:r w:rsidDel="006C1D81">
          <w:rPr>
            <w:lang w:eastAsia="es-CO"/>
          </w:rPr>
          <w:delText>Buzzer</w:delText>
        </w:r>
      </w:del>
    </w:p>
    <w:p w14:paraId="6EB2A200" w14:textId="062C683D" w:rsidR="00E02977" w:rsidDel="006C1D81" w:rsidRDefault="00BF553E" w:rsidP="00E02977">
      <w:pPr>
        <w:pStyle w:val="Sinespaciado"/>
        <w:spacing w:line="480" w:lineRule="auto"/>
        <w:ind w:left="1065" w:firstLine="0"/>
        <w:rPr>
          <w:del w:id="1369" w:author="Steven Ortiz" w:date="2020-07-03T19:05:00Z"/>
          <w:lang w:eastAsia="es-CO"/>
        </w:rPr>
      </w:pPr>
      <w:del w:id="1370" w:author="Steven Ortiz" w:date="2020-07-03T19:05:00Z">
        <w:r w:rsidDel="006C1D81">
          <w:rPr>
            <w:noProof/>
            <w:lang w:eastAsia="es-CO"/>
          </w:rPr>
          <w:drawing>
            <wp:anchor distT="0" distB="0" distL="114300" distR="114300" simplePos="0" relativeHeight="251779072" behindDoc="0" locked="0" layoutInCell="1" allowOverlap="1" wp14:anchorId="34E6CC13" wp14:editId="152FD21E">
              <wp:simplePos x="0" y="0"/>
              <wp:positionH relativeFrom="margin">
                <wp:posOffset>1605915</wp:posOffset>
              </wp:positionH>
              <wp:positionV relativeFrom="paragraph">
                <wp:posOffset>3359785</wp:posOffset>
              </wp:positionV>
              <wp:extent cx="2446020" cy="1847850"/>
              <wp:effectExtent l="0" t="0" r="0" b="0"/>
              <wp:wrapNone/>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extLst>
                          <a:ext uri="{28A0092B-C50C-407E-A947-70E740481C1C}">
                            <a14:useLocalDpi xmlns:a14="http://schemas.microsoft.com/office/drawing/2010/main" val="0"/>
                          </a:ext>
                        </a:extLst>
                      </a:blip>
                      <a:srcRect l="41474" t="36934" r="41596" b="40319"/>
                      <a:stretch/>
                    </pic:blipFill>
                    <pic:spPr bwMode="auto">
                      <a:xfrm>
                        <a:off x="0" y="0"/>
                        <a:ext cx="2446020" cy="18478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02977" w:rsidDel="006C1D81">
          <w:rPr>
            <w:lang w:eastAsia="es-CO"/>
          </w:rPr>
          <w:delText xml:space="preserve">Para la música programable se usó un Buzzer o Chicharra, este dispositivo genera un sonido aplicándole voltaje a sus terminales, y para poder generar una mayor gama de sonidos se tomaron las notas musicales (Do, Do#,Re, Re#,Mi,Fa,Fa#,Sol, Sol#,La, La# y Si) para diferentes instrumentos musicales, y desde su segunda octava Do2 hasta su octava octava Do8, cada nota musical en cada una de sus escalas tiene una frecuencia característica, según </w:delText>
        </w:r>
      </w:del>
      <w:customXmlDelRangeStart w:id="1371" w:author="Steven Ortiz" w:date="2020-07-03T19:05:00Z"/>
      <w:sdt>
        <w:sdtPr>
          <w:rPr>
            <w:lang w:eastAsia="es-CO"/>
          </w:rPr>
          <w:id w:val="1691569222"/>
          <w:citation/>
        </w:sdtPr>
        <w:sdtContent>
          <w:customXmlDelRangeEnd w:id="1371"/>
          <w:del w:id="1372" w:author="Steven Ortiz" w:date="2020-07-03T19:05:00Z">
            <w:r w:rsidR="00E02977" w:rsidDel="006C1D81">
              <w:rPr>
                <w:lang w:eastAsia="es-CO"/>
              </w:rPr>
              <w:fldChar w:fldCharType="begin"/>
            </w:r>
            <w:r w:rsidR="00E02977" w:rsidDel="006C1D81">
              <w:rPr>
                <w:lang w:eastAsia="es-CO"/>
              </w:rPr>
              <w:delInstrText xml:space="preserve"> CITATION Web06 \l 9226 </w:delInstrText>
            </w:r>
            <w:r w:rsidR="00E02977" w:rsidDel="006C1D81">
              <w:rPr>
                <w:lang w:eastAsia="es-CO"/>
              </w:rPr>
              <w:fldChar w:fldCharType="separate"/>
            </w:r>
            <w:r w:rsidR="00ED786A" w:rsidDel="006C1D81">
              <w:rPr>
                <w:noProof/>
                <w:lang w:eastAsia="es-CO"/>
              </w:rPr>
              <w:delText>(Web Archive Org, 2006)</w:delText>
            </w:r>
            <w:r w:rsidR="00E02977" w:rsidDel="006C1D81">
              <w:rPr>
                <w:lang w:eastAsia="es-CO"/>
              </w:rPr>
              <w:fldChar w:fldCharType="end"/>
            </w:r>
          </w:del>
          <w:customXmlDelRangeStart w:id="1373" w:author="Steven Ortiz" w:date="2020-07-03T19:05:00Z"/>
        </w:sdtContent>
      </w:sdt>
      <w:customXmlDelRangeEnd w:id="1373"/>
      <w:del w:id="1374" w:author="Steven Ortiz" w:date="2020-07-03T19:05:00Z">
        <w:r w:rsidR="00E02977" w:rsidDel="006C1D81">
          <w:rPr>
            <w:lang w:eastAsia="es-CO"/>
          </w:rPr>
          <w:delText xml:space="preserve">. Estas frecuencias son usadas para afinar los pianos y otros instrumentos. Para este caso, se utilizan estas frecuencias con </w:delText>
        </w:r>
        <w:r w:rsidR="00B651BD" w:rsidDel="006C1D81">
          <w:rPr>
            <w:lang w:eastAsia="es-CO"/>
          </w:rPr>
          <w:delText xml:space="preserve">PWM (Modulación por Ancho de Pulsos) </w:delText>
        </w:r>
        <w:r w:rsidR="00E02977" w:rsidDel="006C1D81">
          <w:rPr>
            <w:lang w:eastAsia="es-CO"/>
          </w:rPr>
          <w:delText xml:space="preserve">y el Buzzer genera el sonido </w:delText>
        </w:r>
        <w:r w:rsidR="00B651BD" w:rsidDel="006C1D81">
          <w:rPr>
            <w:lang w:eastAsia="es-CO"/>
          </w:rPr>
          <w:delText xml:space="preserve">de </w:delText>
        </w:r>
        <w:r w:rsidR="00E02977" w:rsidDel="006C1D81">
          <w:rPr>
            <w:lang w:eastAsia="es-CO"/>
          </w:rPr>
          <w:delText xml:space="preserve">una nota musical.   </w:delText>
        </w:r>
      </w:del>
    </w:p>
    <w:p w14:paraId="55FDBF3A" w14:textId="70A7ADF2" w:rsidR="00410964" w:rsidRPr="00BF553E" w:rsidDel="006C1D81" w:rsidRDefault="00410964" w:rsidP="00BF553E">
      <w:pPr>
        <w:pStyle w:val="Sinespaciado"/>
        <w:spacing w:line="480" w:lineRule="auto"/>
        <w:ind w:left="1065" w:firstLine="0"/>
        <w:rPr>
          <w:del w:id="1375" w:author="Steven Ortiz" w:date="2020-07-03T19:05:00Z"/>
          <w:lang w:eastAsia="es-CO"/>
        </w:rPr>
      </w:pPr>
    </w:p>
    <w:p w14:paraId="029DFD33" w14:textId="6BC9092F" w:rsidR="00336460" w:rsidDel="006C1D81" w:rsidRDefault="00336460" w:rsidP="00BF553E">
      <w:pPr>
        <w:tabs>
          <w:tab w:val="left" w:pos="142"/>
        </w:tabs>
        <w:spacing w:line="480" w:lineRule="auto"/>
        <w:ind w:left="0" w:firstLine="0"/>
        <w:rPr>
          <w:del w:id="1376" w:author="Steven Ortiz" w:date="2020-07-03T19:05:00Z"/>
          <w:rFonts w:cs="Times New Roman"/>
          <w:szCs w:val="24"/>
        </w:rPr>
      </w:pPr>
    </w:p>
    <w:p w14:paraId="02073AF0" w14:textId="1A723C0C" w:rsidR="00336460" w:rsidDel="006C1D81" w:rsidRDefault="00336460" w:rsidP="00945007">
      <w:pPr>
        <w:tabs>
          <w:tab w:val="left" w:pos="142"/>
        </w:tabs>
        <w:spacing w:line="480" w:lineRule="auto"/>
        <w:ind w:left="0"/>
        <w:rPr>
          <w:del w:id="1377" w:author="Steven Ortiz" w:date="2020-07-03T19:05:00Z"/>
          <w:rFonts w:cs="Times New Roman"/>
          <w:szCs w:val="24"/>
        </w:rPr>
      </w:pPr>
    </w:p>
    <w:p w14:paraId="6A6CBF83" w14:textId="78923102" w:rsidR="00AA7BC9" w:rsidRPr="00AA7BC9" w:rsidDel="006C1D81" w:rsidRDefault="00BF553E" w:rsidP="00AA7BC9">
      <w:pPr>
        <w:tabs>
          <w:tab w:val="left" w:pos="142"/>
        </w:tabs>
        <w:spacing w:line="480" w:lineRule="auto"/>
        <w:ind w:left="0"/>
        <w:rPr>
          <w:del w:id="1378" w:author="Steven Ortiz" w:date="2020-07-03T19:05:00Z"/>
          <w:rFonts w:cs="Times New Roman"/>
          <w:szCs w:val="24"/>
        </w:rPr>
      </w:pPr>
      <w:del w:id="1379" w:author="Steven Ortiz" w:date="2020-07-03T19:05:00Z">
        <w:r w:rsidDel="006C1D81">
          <w:rPr>
            <w:noProof/>
            <w:lang w:eastAsia="es-CO"/>
          </w:rPr>
          <mc:AlternateContent>
            <mc:Choice Requires="wps">
              <w:drawing>
                <wp:anchor distT="0" distB="0" distL="114300" distR="114300" simplePos="0" relativeHeight="251781120" behindDoc="0" locked="0" layoutInCell="1" allowOverlap="1" wp14:anchorId="669C7AE0" wp14:editId="1C22C323">
                  <wp:simplePos x="0" y="0"/>
                  <wp:positionH relativeFrom="margin">
                    <wp:align>center</wp:align>
                  </wp:positionH>
                  <wp:positionV relativeFrom="paragraph">
                    <wp:posOffset>455295</wp:posOffset>
                  </wp:positionV>
                  <wp:extent cx="2446020" cy="635"/>
                  <wp:effectExtent l="0" t="0" r="0" b="8255"/>
                  <wp:wrapNone/>
                  <wp:docPr id="80" name="Cuadro de texto 80"/>
                  <wp:cNvGraphicFramePr/>
                  <a:graphic xmlns:a="http://schemas.openxmlformats.org/drawingml/2006/main">
                    <a:graphicData uri="http://schemas.microsoft.com/office/word/2010/wordprocessingShape">
                      <wps:wsp>
                        <wps:cNvSpPr txBox="1"/>
                        <wps:spPr>
                          <a:xfrm>
                            <a:off x="0" y="0"/>
                            <a:ext cx="2446020" cy="635"/>
                          </a:xfrm>
                          <a:prstGeom prst="rect">
                            <a:avLst/>
                          </a:prstGeom>
                          <a:solidFill>
                            <a:prstClr val="white"/>
                          </a:solidFill>
                          <a:ln>
                            <a:noFill/>
                          </a:ln>
                          <a:effectLst/>
                        </wps:spPr>
                        <wps:txbx>
                          <w:txbxContent>
                            <w:p w14:paraId="05F034DF" w14:textId="77777777" w:rsidR="00A56FD1" w:rsidRPr="000164CD" w:rsidRDefault="00A56FD1" w:rsidP="00336460">
                              <w:pPr>
                                <w:pStyle w:val="Descripcin"/>
                                <w:jc w:val="center"/>
                                <w:rPr>
                                  <w:noProof/>
                                  <w:sz w:val="24"/>
                                </w:rPr>
                              </w:pPr>
                              <w:bookmarkStart w:id="1380" w:name="_Toc41335542"/>
                              <w:r>
                                <w:t xml:space="preserve">Ilustración </w:t>
                              </w:r>
                              <w:r>
                                <w:rPr>
                                  <w:noProof/>
                                </w:rPr>
                                <w:fldChar w:fldCharType="begin"/>
                              </w:r>
                              <w:r>
                                <w:rPr>
                                  <w:noProof/>
                                </w:rPr>
                                <w:instrText xml:space="preserve"> SEQ Ilustración \* ARABIC </w:instrText>
                              </w:r>
                              <w:r>
                                <w:rPr>
                                  <w:noProof/>
                                </w:rPr>
                                <w:fldChar w:fldCharType="separate"/>
                              </w:r>
                              <w:r>
                                <w:rPr>
                                  <w:noProof/>
                                </w:rPr>
                                <w:t>32</w:t>
                              </w:r>
                              <w:r>
                                <w:rPr>
                                  <w:noProof/>
                                </w:rPr>
                                <w:fldChar w:fldCharType="end"/>
                              </w:r>
                              <w:r>
                                <w:t xml:space="preserve"> Buzzer conectado a una ESP32</w:t>
                              </w:r>
                              <w:bookmarkEnd w:id="13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9C7AE0" id="Cuadro de texto 80" o:spid="_x0000_s1065" type="#_x0000_t202" style="position:absolute;left:0;text-align:left;margin-left:0;margin-top:35.85pt;width:192.6pt;height:.05pt;z-index:25178112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" stroked="f">
                  <v:textbox style="mso-fit-shape-to-text:t" inset="0,0,0,0">
                    <w:txbxContent>
                      <w:p w14:paraId="05F034DF" w14:textId="77777777" w:rsidR="00A56FD1" w:rsidRPr="000164CD" w:rsidRDefault="00A56FD1" w:rsidP="00336460">
                        <w:pPr>
                          <w:pStyle w:val="Descripcin"/>
                          <w:jc w:val="center"/>
                          <w:rPr>
                            <w:noProof/>
                            <w:sz w:val="24"/>
                          </w:rPr>
                        </w:pPr>
                        <w:bookmarkStart w:id="1381" w:name="_Toc41335542"/>
                        <w:r>
                          <w:t xml:space="preserve">Ilustración </w:t>
                        </w:r>
                        <w:r>
                          <w:rPr>
                            <w:noProof/>
                          </w:rPr>
                          <w:fldChar w:fldCharType="begin"/>
                        </w:r>
                        <w:r>
                          <w:rPr>
                            <w:noProof/>
                          </w:rPr>
                          <w:instrText xml:space="preserve"> SEQ Ilustración \* ARABIC </w:instrText>
                        </w:r>
                        <w:r>
                          <w:rPr>
                            <w:noProof/>
                          </w:rPr>
                          <w:fldChar w:fldCharType="separate"/>
                        </w:r>
                        <w:r>
                          <w:rPr>
                            <w:noProof/>
                          </w:rPr>
                          <w:t>32</w:t>
                        </w:r>
                        <w:r>
                          <w:rPr>
                            <w:noProof/>
                          </w:rPr>
                          <w:fldChar w:fldCharType="end"/>
                        </w:r>
                        <w:r>
                          <w:t xml:space="preserve"> Buzzer conectado a una ESP32</w:t>
                        </w:r>
                        <w:bookmarkEnd w:id="1381"/>
                      </w:p>
                    </w:txbxContent>
                  </v:textbox>
                  <w10:wrap anchorx="margin"/>
                </v:shape>
              </w:pict>
            </mc:Fallback>
          </mc:AlternateContent>
        </w:r>
        <w:bookmarkStart w:id="1382" w:name="_Toc41335666"/>
      </w:del>
    </w:p>
    <w:p w14:paraId="68FBE983" w14:textId="1B6F1822" w:rsidR="00AA7BC9" w:rsidDel="006C1D81" w:rsidRDefault="00AA7BC9" w:rsidP="00AA7BC9">
      <w:pPr>
        <w:pStyle w:val="Ttulo3"/>
        <w:rPr>
          <w:del w:id="1383" w:author="Steven Ortiz" w:date="2020-07-03T19:05:00Z"/>
          <w:lang w:eastAsia="es-CO"/>
        </w:rPr>
      </w:pPr>
      <w:del w:id="1384" w:author="Steven Ortiz" w:date="2020-07-03T19:05:00Z">
        <w:r w:rsidDel="006C1D81">
          <w:rPr>
            <w:lang w:eastAsia="es-CO"/>
          </w:rPr>
          <w:delText>Prueba  de integración</w:delText>
        </w:r>
      </w:del>
    </w:p>
    <w:p w14:paraId="233A327D" w14:textId="5FB03C9A" w:rsidR="002D7B14" w:rsidDel="006C1D81" w:rsidRDefault="002D7B14" w:rsidP="002D7B14">
      <w:pPr>
        <w:pStyle w:val="Sinespaciado"/>
        <w:spacing w:line="480" w:lineRule="auto"/>
        <w:rPr>
          <w:del w:id="1385" w:author="Steven Ortiz" w:date="2020-07-03T19:05:00Z"/>
          <w:color w:val="FF0000"/>
          <w:lang w:eastAsia="es-CO"/>
        </w:rPr>
      </w:pPr>
      <w:del w:id="1386" w:author="Steven Ortiz" w:date="2020-07-03T19:05:00Z">
        <w:r w:rsidDel="006C1D81">
          <w:rPr>
            <w:lang w:eastAsia="es-CO"/>
          </w:rPr>
          <w:delText xml:space="preserve">Para la prueba de integración, se usaron los componentes del apartado </w:delText>
        </w:r>
        <w:r w:rsidDel="006C1D81">
          <w:rPr>
            <w:lang w:eastAsia="es-CO"/>
          </w:rPr>
          <w:fldChar w:fldCharType="begin"/>
        </w:r>
        <w:r w:rsidDel="006C1D81">
          <w:rPr>
            <w:lang w:eastAsia="es-CO"/>
          </w:rPr>
          <w:delInstrText xml:space="preserve"> REF _Ref42448765 \r \h  \* MERGEFORMAT </w:delInstrText>
        </w:r>
        <w:r w:rsidDel="006C1D81">
          <w:rPr>
            <w:lang w:eastAsia="es-CO"/>
          </w:rPr>
        </w:r>
        <w:r w:rsidDel="006C1D81">
          <w:rPr>
            <w:lang w:eastAsia="es-CO"/>
          </w:rPr>
          <w:fldChar w:fldCharType="separate"/>
        </w:r>
        <w:r w:rsidDel="006C1D81">
          <w:rPr>
            <w:lang w:eastAsia="es-CO"/>
          </w:rPr>
          <w:delText>6.2.1</w:delText>
        </w:r>
        <w:r w:rsidDel="006C1D81">
          <w:rPr>
            <w:lang w:eastAsia="es-CO"/>
          </w:rPr>
          <w:fldChar w:fldCharType="end"/>
        </w:r>
        <w:r w:rsidDel="006C1D81">
          <w:rPr>
            <w:lang w:eastAsia="es-CO"/>
          </w:rPr>
          <w:delText xml:space="preserve"> </w:delText>
        </w:r>
        <w:r w:rsidDel="006C1D81">
          <w:rPr>
            <w:lang w:eastAsia="es-CO"/>
          </w:rPr>
          <w:fldChar w:fldCharType="begin"/>
        </w:r>
        <w:r w:rsidDel="006C1D81">
          <w:rPr>
            <w:lang w:eastAsia="es-CO"/>
          </w:rPr>
          <w:delInstrText xml:space="preserve"> REF _Ref42448781 \h  \* MERGEFORMAT </w:delInstrText>
        </w:r>
        <w:r w:rsidDel="006C1D81">
          <w:rPr>
            <w:lang w:eastAsia="es-CO"/>
          </w:rPr>
        </w:r>
        <w:r w:rsidDel="006C1D81">
          <w:rPr>
            <w:lang w:eastAsia="es-CO"/>
          </w:rPr>
          <w:fldChar w:fldCharType="separate"/>
        </w:r>
        <w:r w:rsidRPr="00A4695F" w:rsidDel="006C1D81">
          <w:rPr>
            <w:lang w:eastAsia="es-CO"/>
          </w:rPr>
          <w:delText>Selección de componentes eléctricos</w:delText>
        </w:r>
        <w:r w:rsidDel="006C1D81">
          <w:rPr>
            <w:lang w:eastAsia="es-CO"/>
          </w:rPr>
          <w:fldChar w:fldCharType="end"/>
        </w:r>
        <w:r w:rsidDel="006C1D81">
          <w:rPr>
            <w:lang w:eastAsia="es-CO"/>
          </w:rPr>
          <w:delText xml:space="preserve">. Para ello, se creó un instrumento musical cada sensor activado genera el sonido de algún instrumento, </w:delText>
        </w:r>
        <w:r w:rsidRPr="005B4509" w:rsidDel="006C1D81">
          <w:rPr>
            <w:lang w:eastAsia="es-CO"/>
          </w:rPr>
          <w:delText>ver</w:delText>
        </w:r>
        <w:r w:rsidR="005B4509" w:rsidDel="006C1D81">
          <w:rPr>
            <w:lang w:eastAsia="es-CO"/>
          </w:rPr>
          <w:delText xml:space="preserve"> </w:delText>
        </w:r>
        <w:r w:rsidR="005B4509" w:rsidDel="006C1D81">
          <w:rPr>
            <w:lang w:eastAsia="es-CO"/>
          </w:rPr>
          <w:fldChar w:fldCharType="begin"/>
        </w:r>
        <w:r w:rsidR="005B4509" w:rsidDel="006C1D81">
          <w:rPr>
            <w:lang w:eastAsia="es-CO"/>
          </w:rPr>
          <w:delInstrText xml:space="preserve"> REF _Ref42449458 \h </w:delInstrText>
        </w:r>
        <w:r w:rsidR="005B4509" w:rsidDel="006C1D81">
          <w:rPr>
            <w:lang w:eastAsia="es-CO"/>
          </w:rPr>
        </w:r>
        <w:r w:rsidR="005B4509" w:rsidDel="006C1D81">
          <w:rPr>
            <w:lang w:eastAsia="es-CO"/>
          </w:rPr>
          <w:fldChar w:fldCharType="separate"/>
        </w:r>
        <w:r w:rsidR="005B4509" w:rsidDel="006C1D81">
          <w:delText xml:space="preserve">Ilustración </w:delText>
        </w:r>
        <w:r w:rsidR="005B4509" w:rsidDel="006C1D81">
          <w:rPr>
            <w:noProof/>
          </w:rPr>
          <w:delText>33</w:delText>
        </w:r>
        <w:r w:rsidR="005B4509" w:rsidDel="006C1D81">
          <w:rPr>
            <w:lang w:eastAsia="es-CO"/>
          </w:rPr>
          <w:fldChar w:fldCharType="end"/>
        </w:r>
        <w:r w:rsidRPr="005B4509" w:rsidDel="006C1D81">
          <w:rPr>
            <w:lang w:eastAsia="es-CO"/>
          </w:rPr>
          <w:delText xml:space="preserve">. </w:delText>
        </w:r>
      </w:del>
    </w:p>
    <w:p w14:paraId="0AAFAE78" w14:textId="47057951" w:rsidR="005B4509" w:rsidDel="006C1D81" w:rsidRDefault="005B4509" w:rsidP="002D7B14">
      <w:pPr>
        <w:pStyle w:val="Sinespaciado"/>
        <w:spacing w:line="480" w:lineRule="auto"/>
        <w:rPr>
          <w:del w:id="1387" w:author="Steven Ortiz" w:date="2020-07-03T19:05:00Z"/>
          <w:color w:val="FF0000"/>
          <w:lang w:eastAsia="es-CO"/>
        </w:rPr>
      </w:pPr>
      <w:del w:id="1388" w:author="Steven Ortiz" w:date="2020-07-03T19:05:00Z">
        <w:r w:rsidDel="006C1D81">
          <w:rPr>
            <w:noProof/>
            <w:lang w:eastAsia="es-CO"/>
          </w:rPr>
          <mc:AlternateContent>
            <mc:Choice Requires="wps">
              <w:drawing>
                <wp:anchor distT="0" distB="0" distL="114300" distR="114300" simplePos="0" relativeHeight="251792384" behindDoc="0" locked="0" layoutInCell="1" allowOverlap="1" wp14:anchorId="57279B60" wp14:editId="2580A484">
                  <wp:simplePos x="0" y="0"/>
                  <wp:positionH relativeFrom="column">
                    <wp:posOffset>1296670</wp:posOffset>
                  </wp:positionH>
                  <wp:positionV relativeFrom="paragraph">
                    <wp:posOffset>2827655</wp:posOffset>
                  </wp:positionV>
                  <wp:extent cx="3019425" cy="635"/>
                  <wp:effectExtent l="0" t="0" r="0" b="0"/>
                  <wp:wrapNone/>
                  <wp:docPr id="26" name="Cuadro de texto 26"/>
                  <wp:cNvGraphicFramePr/>
                  <a:graphic xmlns:a="http://schemas.openxmlformats.org/drawingml/2006/main">
                    <a:graphicData uri="http://schemas.microsoft.com/office/word/2010/wordprocessingShape">
                      <wps:wsp>
                        <wps:cNvSpPr txBox="1"/>
                        <wps:spPr>
                          <a:xfrm>
                            <a:off x="0" y="0"/>
                            <a:ext cx="3019425" cy="635"/>
                          </a:xfrm>
                          <a:prstGeom prst="rect">
                            <a:avLst/>
                          </a:prstGeom>
                          <a:solidFill>
                            <a:prstClr val="white"/>
                          </a:solidFill>
                          <a:ln>
                            <a:noFill/>
                          </a:ln>
                          <a:effectLst/>
                        </wps:spPr>
                        <wps:txbx>
                          <w:txbxContent>
                            <w:p w14:paraId="1DF8569B" w14:textId="77777777" w:rsidR="00A56FD1" w:rsidRPr="005E2F6C" w:rsidRDefault="00A56FD1" w:rsidP="005B4509">
                              <w:pPr>
                                <w:pStyle w:val="Descripcin"/>
                                <w:jc w:val="center"/>
                                <w:rPr>
                                  <w:noProof/>
                                  <w:sz w:val="24"/>
                                </w:rPr>
                              </w:pPr>
                              <w:bookmarkStart w:id="1389" w:name="_Ref42449458"/>
                              <w:r>
                                <w:t xml:space="preserve">Ilustración </w:t>
                              </w:r>
                              <w:r>
                                <w:rPr>
                                  <w:noProof/>
                                </w:rPr>
                                <w:fldChar w:fldCharType="begin"/>
                              </w:r>
                              <w:r>
                                <w:rPr>
                                  <w:noProof/>
                                </w:rPr>
                                <w:instrText xml:space="preserve"> SEQ Ilustración \* ARABIC </w:instrText>
                              </w:r>
                              <w:r>
                                <w:rPr>
                                  <w:noProof/>
                                </w:rPr>
                                <w:fldChar w:fldCharType="separate"/>
                              </w:r>
                              <w:r>
                                <w:rPr>
                                  <w:noProof/>
                                </w:rPr>
                                <w:t>33</w:t>
                              </w:r>
                              <w:r>
                                <w:rPr>
                                  <w:noProof/>
                                </w:rPr>
                                <w:fldChar w:fldCharType="end"/>
                              </w:r>
                              <w:bookmarkEnd w:id="1389"/>
                              <w:r>
                                <w:t xml:space="preserve"> Instrumento Musical con ESP32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279B60" id="Cuadro de texto 26" o:spid="_x0000_s1066" type="#_x0000_t202" style="position:absolute;left:0;text-align:left;margin-left:102.1pt;margin-top:222.65pt;width:237.75pt;height:.05pt;z-index:251792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" stroked="f">
                  <v:textbox style="mso-fit-shape-to-text:t" inset="0,0,0,0">
                    <w:txbxContent>
                      <w:p w14:paraId="1DF8569B" w14:textId="77777777" w:rsidR="00A56FD1" w:rsidRPr="005E2F6C" w:rsidRDefault="00A56FD1" w:rsidP="005B4509">
                        <w:pPr>
                          <w:pStyle w:val="Descripcin"/>
                          <w:jc w:val="center"/>
                          <w:rPr>
                            <w:noProof/>
                            <w:sz w:val="24"/>
                          </w:rPr>
                        </w:pPr>
                        <w:bookmarkStart w:id="1390" w:name="_Ref42449458"/>
                        <w:r>
                          <w:t xml:space="preserve">Ilustración </w:t>
                        </w:r>
                        <w:r>
                          <w:rPr>
                            <w:noProof/>
                          </w:rPr>
                          <w:fldChar w:fldCharType="begin"/>
                        </w:r>
                        <w:r>
                          <w:rPr>
                            <w:noProof/>
                          </w:rPr>
                          <w:instrText xml:space="preserve"> SEQ Ilustración \* ARABIC </w:instrText>
                        </w:r>
                        <w:r>
                          <w:rPr>
                            <w:noProof/>
                          </w:rPr>
                          <w:fldChar w:fldCharType="separate"/>
                        </w:r>
                        <w:r>
                          <w:rPr>
                            <w:noProof/>
                          </w:rPr>
                          <w:t>33</w:t>
                        </w:r>
                        <w:r>
                          <w:rPr>
                            <w:noProof/>
                          </w:rPr>
                          <w:fldChar w:fldCharType="end"/>
                        </w:r>
                        <w:bookmarkEnd w:id="1390"/>
                        <w:r>
                          <w:t xml:space="preserve"> Instrumento Musical con ESP32</w:t>
                        </w:r>
                      </w:p>
                    </w:txbxContent>
                  </v:textbox>
                </v:shape>
              </w:pict>
            </mc:Fallback>
          </mc:AlternateContent>
        </w:r>
        <w:r w:rsidDel="006C1D81">
          <w:rPr>
            <w:noProof/>
            <w:lang w:eastAsia="es-CO"/>
          </w:rPr>
          <w:drawing>
            <wp:anchor distT="0" distB="0" distL="114300" distR="114300" simplePos="0" relativeHeight="251790336" behindDoc="0" locked="0" layoutInCell="1" allowOverlap="1" wp14:anchorId="53343258" wp14:editId="147C445F">
              <wp:simplePos x="0" y="0"/>
              <wp:positionH relativeFrom="margin">
                <wp:align>center</wp:align>
              </wp:positionH>
              <wp:positionV relativeFrom="paragraph">
                <wp:posOffset>13970</wp:posOffset>
              </wp:positionV>
              <wp:extent cx="3019425" cy="2756866"/>
              <wp:effectExtent l="0" t="0" r="0" b="5715"/>
              <wp:wrapNone/>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extLst>
                          <a:ext uri="{28A0092B-C50C-407E-A947-70E740481C1C}">
                            <a14:useLocalDpi xmlns:a14="http://schemas.microsoft.com/office/drawing/2010/main" val="0"/>
                          </a:ext>
                        </a:extLst>
                      </a:blip>
                      <a:srcRect t="17158" b="31480"/>
                      <a:stretch/>
                    </pic:blipFill>
                    <pic:spPr bwMode="auto">
                      <a:xfrm>
                        <a:off x="0" y="0"/>
                        <a:ext cx="3019425" cy="275686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del>
    </w:p>
    <w:p w14:paraId="10C4E8E5" w14:textId="380BE8AD" w:rsidR="005B4509" w:rsidDel="006C1D81" w:rsidRDefault="005B4509" w:rsidP="002D7B14">
      <w:pPr>
        <w:pStyle w:val="Sinespaciado"/>
        <w:spacing w:line="480" w:lineRule="auto"/>
        <w:rPr>
          <w:del w:id="1391" w:author="Steven Ortiz" w:date="2020-07-03T19:05:00Z"/>
          <w:color w:val="FF0000"/>
          <w:lang w:eastAsia="es-CO"/>
        </w:rPr>
      </w:pPr>
    </w:p>
    <w:p w14:paraId="6D274E9D" w14:textId="3BE9FCEE" w:rsidR="005B4509" w:rsidDel="006C1D81" w:rsidRDefault="005B4509" w:rsidP="002D7B14">
      <w:pPr>
        <w:pStyle w:val="Sinespaciado"/>
        <w:spacing w:line="480" w:lineRule="auto"/>
        <w:rPr>
          <w:del w:id="1392" w:author="Steven Ortiz" w:date="2020-07-03T19:05:00Z"/>
          <w:color w:val="FF0000"/>
          <w:lang w:eastAsia="es-CO"/>
        </w:rPr>
      </w:pPr>
    </w:p>
    <w:p w14:paraId="17FFCA6F" w14:textId="1A990643" w:rsidR="005B4509" w:rsidDel="006C1D81" w:rsidRDefault="005B4509" w:rsidP="002D7B14">
      <w:pPr>
        <w:pStyle w:val="Sinespaciado"/>
        <w:spacing w:line="480" w:lineRule="auto"/>
        <w:rPr>
          <w:del w:id="1393" w:author="Steven Ortiz" w:date="2020-07-03T19:05:00Z"/>
          <w:color w:val="FF0000"/>
          <w:lang w:eastAsia="es-CO"/>
        </w:rPr>
      </w:pPr>
    </w:p>
    <w:p w14:paraId="4B05BF4B" w14:textId="7B91FCF9" w:rsidR="005B4509" w:rsidDel="006C1D81" w:rsidRDefault="005B4509" w:rsidP="002D7B14">
      <w:pPr>
        <w:pStyle w:val="Sinespaciado"/>
        <w:spacing w:line="480" w:lineRule="auto"/>
        <w:rPr>
          <w:del w:id="1394" w:author="Steven Ortiz" w:date="2020-07-03T19:05:00Z"/>
          <w:color w:val="FF0000"/>
          <w:lang w:eastAsia="es-CO"/>
        </w:rPr>
      </w:pPr>
    </w:p>
    <w:p w14:paraId="36887836" w14:textId="2AA2C4FC" w:rsidR="005B4509" w:rsidDel="006C1D81" w:rsidRDefault="005B4509" w:rsidP="002D7B14">
      <w:pPr>
        <w:pStyle w:val="Sinespaciado"/>
        <w:spacing w:line="480" w:lineRule="auto"/>
        <w:rPr>
          <w:del w:id="1395" w:author="Steven Ortiz" w:date="2020-07-03T19:05:00Z"/>
          <w:color w:val="FF0000"/>
          <w:lang w:eastAsia="es-CO"/>
        </w:rPr>
      </w:pPr>
    </w:p>
    <w:p w14:paraId="2C7892E6" w14:textId="416BBA02" w:rsidR="005B4509" w:rsidDel="006C1D81" w:rsidRDefault="005B4509" w:rsidP="002D7B14">
      <w:pPr>
        <w:pStyle w:val="Sinespaciado"/>
        <w:spacing w:line="480" w:lineRule="auto"/>
        <w:rPr>
          <w:del w:id="1396" w:author="Steven Ortiz" w:date="2020-07-03T19:05:00Z"/>
          <w:color w:val="FF0000"/>
          <w:lang w:eastAsia="es-CO"/>
        </w:rPr>
      </w:pPr>
    </w:p>
    <w:p w14:paraId="28A84EE2" w14:textId="5CCBBCFC" w:rsidR="005B4509" w:rsidDel="006C1D81" w:rsidRDefault="005B4509" w:rsidP="002D7B14">
      <w:pPr>
        <w:pStyle w:val="Sinespaciado"/>
        <w:spacing w:line="480" w:lineRule="auto"/>
        <w:rPr>
          <w:del w:id="1397" w:author="Steven Ortiz" w:date="2020-07-03T19:05:00Z"/>
          <w:color w:val="FF0000"/>
          <w:lang w:eastAsia="es-CO"/>
        </w:rPr>
      </w:pPr>
    </w:p>
    <w:p w14:paraId="5BE6F8F6" w14:textId="0F1DFCB9" w:rsidR="002D7B14" w:rsidDel="006C1D81" w:rsidRDefault="002D7B14" w:rsidP="002D7B14">
      <w:pPr>
        <w:pStyle w:val="Sinespaciado"/>
        <w:spacing w:line="480" w:lineRule="auto"/>
        <w:rPr>
          <w:del w:id="1398" w:author="Steven Ortiz" w:date="2020-07-03T19:05:00Z"/>
          <w:color w:val="FF0000"/>
          <w:lang w:eastAsia="es-CO"/>
        </w:rPr>
      </w:pPr>
    </w:p>
    <w:p w14:paraId="46E9CC6F" w14:textId="6ECB855C" w:rsidR="00AA7BC9" w:rsidDel="006C1D81" w:rsidRDefault="002D7B14" w:rsidP="002D7B14">
      <w:pPr>
        <w:pStyle w:val="Sinespaciado"/>
        <w:spacing w:line="480" w:lineRule="auto"/>
        <w:rPr>
          <w:del w:id="1399" w:author="Steven Ortiz" w:date="2020-07-03T19:05:00Z"/>
          <w:color w:val="FF0000"/>
          <w:lang w:eastAsia="es-CO"/>
        </w:rPr>
      </w:pPr>
      <w:del w:id="1400" w:author="Steven Ortiz" w:date="2020-07-03T19:05:00Z">
        <w:r w:rsidDel="006C1D81">
          <w:rPr>
            <w:color w:val="000000" w:themeColor="text1"/>
            <w:lang w:eastAsia="es-CO"/>
          </w:rPr>
          <w:delText xml:space="preserve">El programa generado por bloques y enviado a través de WebSocket </w:delText>
        </w:r>
        <w:r w:rsidRPr="005B4509" w:rsidDel="006C1D81">
          <w:rPr>
            <w:lang w:eastAsia="es-CO"/>
          </w:rPr>
          <w:delText xml:space="preserve">ver </w:delText>
        </w:r>
        <w:r w:rsidR="005B4509" w:rsidDel="006C1D81">
          <w:rPr>
            <w:lang w:eastAsia="es-CO"/>
          </w:rPr>
          <w:fldChar w:fldCharType="begin"/>
        </w:r>
        <w:r w:rsidR="005B4509" w:rsidDel="006C1D81">
          <w:rPr>
            <w:lang w:eastAsia="es-CO"/>
          </w:rPr>
          <w:delInstrText xml:space="preserve"> REF _Ref42449518 \h </w:delInstrText>
        </w:r>
        <w:r w:rsidR="005B4509" w:rsidDel="006C1D81">
          <w:rPr>
            <w:lang w:eastAsia="es-CO"/>
          </w:rPr>
        </w:r>
        <w:r w:rsidR="005B4509" w:rsidDel="006C1D81">
          <w:rPr>
            <w:lang w:eastAsia="es-CO"/>
          </w:rPr>
          <w:fldChar w:fldCharType="separate"/>
        </w:r>
        <w:r w:rsidR="005B4509" w:rsidDel="006C1D81">
          <w:delText xml:space="preserve">Ilustración </w:delText>
        </w:r>
        <w:r w:rsidR="005B4509" w:rsidDel="006C1D81">
          <w:rPr>
            <w:noProof/>
          </w:rPr>
          <w:delText>34</w:delText>
        </w:r>
        <w:r w:rsidR="005B4509" w:rsidDel="006C1D81">
          <w:rPr>
            <w:lang w:eastAsia="es-CO"/>
          </w:rPr>
          <w:fldChar w:fldCharType="end"/>
        </w:r>
        <w:r w:rsidRPr="005B4509" w:rsidDel="006C1D81">
          <w:rPr>
            <w:lang w:eastAsia="es-CO"/>
          </w:rPr>
          <w:delText xml:space="preserve">. </w:delText>
        </w:r>
      </w:del>
    </w:p>
    <w:p w14:paraId="12549AB7" w14:textId="7F91791A" w:rsidR="002D7B14" w:rsidDel="006C1D81" w:rsidRDefault="005B4509" w:rsidP="002D7B14">
      <w:pPr>
        <w:pStyle w:val="Sinespaciado"/>
        <w:spacing w:line="480" w:lineRule="auto"/>
        <w:rPr>
          <w:del w:id="1401" w:author="Steven Ortiz" w:date="2020-07-03T19:05:00Z"/>
          <w:color w:val="FF0000"/>
          <w:lang w:eastAsia="es-CO"/>
        </w:rPr>
      </w:pPr>
      <w:del w:id="1402" w:author="Steven Ortiz" w:date="2020-07-03T19:05:00Z">
        <w:r w:rsidDel="006C1D81">
          <w:rPr>
            <w:noProof/>
            <w:lang w:eastAsia="es-CO"/>
          </w:rPr>
          <mc:AlternateContent>
            <mc:Choice Requires="wps">
              <w:drawing>
                <wp:anchor distT="0" distB="0" distL="114300" distR="114300" simplePos="0" relativeHeight="251794432" behindDoc="0" locked="0" layoutInCell="1" allowOverlap="1" wp14:anchorId="7E57A149" wp14:editId="02D3773E">
                  <wp:simplePos x="0" y="0"/>
                  <wp:positionH relativeFrom="column">
                    <wp:posOffset>-7620</wp:posOffset>
                  </wp:positionH>
                  <wp:positionV relativeFrom="paragraph">
                    <wp:posOffset>2919730</wp:posOffset>
                  </wp:positionV>
                  <wp:extent cx="5612130" cy="635"/>
                  <wp:effectExtent l="0" t="0" r="0" b="0"/>
                  <wp:wrapNone/>
                  <wp:docPr id="30" name="Cuadro de texto 30"/>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a:effectLst/>
                        </wps:spPr>
                        <wps:txbx>
                          <w:txbxContent>
                            <w:p w14:paraId="55331773" w14:textId="77777777" w:rsidR="00A56FD1" w:rsidRPr="001C6938" w:rsidRDefault="00A56FD1" w:rsidP="005B4509">
                              <w:pPr>
                                <w:pStyle w:val="Descripcin"/>
                                <w:jc w:val="center"/>
                                <w:rPr>
                                  <w:noProof/>
                                  <w:sz w:val="24"/>
                                </w:rPr>
                              </w:pPr>
                              <w:bookmarkStart w:id="1403" w:name="_Ref42449518"/>
                              <w:r>
                                <w:t xml:space="preserve">Ilustración </w:t>
                              </w:r>
                              <w:r>
                                <w:rPr>
                                  <w:noProof/>
                                </w:rPr>
                                <w:fldChar w:fldCharType="begin"/>
                              </w:r>
                              <w:r>
                                <w:rPr>
                                  <w:noProof/>
                                </w:rPr>
                                <w:instrText xml:space="preserve"> SEQ Ilustración \* ARABIC </w:instrText>
                              </w:r>
                              <w:r>
                                <w:rPr>
                                  <w:noProof/>
                                </w:rPr>
                                <w:fldChar w:fldCharType="separate"/>
                              </w:r>
                              <w:r>
                                <w:rPr>
                                  <w:noProof/>
                                </w:rPr>
                                <w:t>34</w:t>
                              </w:r>
                              <w:r>
                                <w:rPr>
                                  <w:noProof/>
                                </w:rPr>
                                <w:fldChar w:fldCharType="end"/>
                              </w:r>
                              <w:bookmarkEnd w:id="1403"/>
                              <w:r>
                                <w:t xml:space="preserve"> Instrumento programado por la plataforma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57A149" id="Cuadro de texto 30" o:spid="_x0000_s1067" type="#_x0000_t202" style="position:absolute;left:0;text-align:left;margin-left:-.6pt;margin-top:229.9pt;width:441.9pt;height:.05pt;z-index:251794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" stroked="f">
                  <v:textbox style="mso-fit-shape-to-text:t" inset="0,0,0,0">
                    <w:txbxContent>
                      <w:p w14:paraId="55331773" w14:textId="77777777" w:rsidR="00A56FD1" w:rsidRPr="001C6938" w:rsidRDefault="00A56FD1" w:rsidP="005B4509">
                        <w:pPr>
                          <w:pStyle w:val="Descripcin"/>
                          <w:jc w:val="center"/>
                          <w:rPr>
                            <w:noProof/>
                            <w:sz w:val="24"/>
                          </w:rPr>
                        </w:pPr>
                        <w:bookmarkStart w:id="1404" w:name="_Ref42449518"/>
                        <w:r>
                          <w:t xml:space="preserve">Ilustración </w:t>
                        </w:r>
                        <w:r>
                          <w:rPr>
                            <w:noProof/>
                          </w:rPr>
                          <w:fldChar w:fldCharType="begin"/>
                        </w:r>
                        <w:r>
                          <w:rPr>
                            <w:noProof/>
                          </w:rPr>
                          <w:instrText xml:space="preserve"> SEQ Ilustración \* ARABIC </w:instrText>
                        </w:r>
                        <w:r>
                          <w:rPr>
                            <w:noProof/>
                          </w:rPr>
                          <w:fldChar w:fldCharType="separate"/>
                        </w:r>
                        <w:r>
                          <w:rPr>
                            <w:noProof/>
                          </w:rPr>
                          <w:t>34</w:t>
                        </w:r>
                        <w:r>
                          <w:rPr>
                            <w:noProof/>
                          </w:rPr>
                          <w:fldChar w:fldCharType="end"/>
                        </w:r>
                        <w:bookmarkEnd w:id="1404"/>
                        <w:r>
                          <w:t xml:space="preserve"> Instrumento programado por la plataforma</w:t>
                        </w:r>
                      </w:p>
                    </w:txbxContent>
                  </v:textbox>
                </v:shape>
              </w:pict>
            </mc:Fallback>
          </mc:AlternateContent>
        </w:r>
        <w:r w:rsidR="002D7B14" w:rsidDel="006C1D81">
          <w:rPr>
            <w:noProof/>
            <w:lang w:eastAsia="es-CO"/>
          </w:rPr>
          <w:drawing>
            <wp:anchor distT="0" distB="0" distL="114300" distR="114300" simplePos="0" relativeHeight="251789312" behindDoc="0" locked="0" layoutInCell="1" allowOverlap="1" wp14:anchorId="0592339C" wp14:editId="54D28FFC">
              <wp:simplePos x="0" y="0"/>
              <wp:positionH relativeFrom="margin">
                <wp:align>right</wp:align>
              </wp:positionH>
              <wp:positionV relativeFrom="paragraph">
                <wp:posOffset>5080</wp:posOffset>
              </wp:positionV>
              <wp:extent cx="5612130" cy="2857500"/>
              <wp:effectExtent l="0" t="0" r="7620" b="0"/>
              <wp:wrapNone/>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cstate="print">
                        <a:extLst>
                          <a:ext uri="{28A0092B-C50C-407E-A947-70E740481C1C}">
                            <a14:useLocalDpi xmlns:a14="http://schemas.microsoft.com/office/drawing/2010/main" val="0"/>
                          </a:ext>
                        </a:extLst>
                      </a:blip>
                      <a:srcRect t="4224" b="5250"/>
                      <a:stretch/>
                    </pic:blipFill>
                    <pic:spPr bwMode="auto">
                      <a:xfrm>
                        <a:off x="0" y="0"/>
                        <a:ext cx="5612130" cy="28575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del>
    </w:p>
    <w:p w14:paraId="52C01088" w14:textId="0ADFE67D" w:rsidR="002D7B14" w:rsidDel="006C1D81" w:rsidRDefault="002D7B14" w:rsidP="002D7B14">
      <w:pPr>
        <w:pStyle w:val="Sinespaciado"/>
        <w:spacing w:line="480" w:lineRule="auto"/>
        <w:rPr>
          <w:del w:id="1405" w:author="Steven Ortiz" w:date="2020-07-03T19:05:00Z"/>
          <w:color w:val="FF0000"/>
          <w:lang w:eastAsia="es-CO"/>
        </w:rPr>
      </w:pPr>
    </w:p>
    <w:p w14:paraId="2D471822" w14:textId="4A9A0F9E" w:rsidR="002D7B14" w:rsidDel="006C1D81" w:rsidRDefault="002D7B14" w:rsidP="002D7B14">
      <w:pPr>
        <w:pStyle w:val="Sinespaciado"/>
        <w:spacing w:line="480" w:lineRule="auto"/>
        <w:rPr>
          <w:del w:id="1406" w:author="Steven Ortiz" w:date="2020-07-03T19:05:00Z"/>
          <w:color w:val="FF0000"/>
          <w:lang w:eastAsia="es-CO"/>
        </w:rPr>
      </w:pPr>
    </w:p>
    <w:p w14:paraId="1B75AB51" w14:textId="135601CF" w:rsidR="002D7B14" w:rsidDel="006C1D81" w:rsidRDefault="002D7B14" w:rsidP="002D7B14">
      <w:pPr>
        <w:pStyle w:val="Sinespaciado"/>
        <w:spacing w:line="480" w:lineRule="auto"/>
        <w:rPr>
          <w:del w:id="1407" w:author="Steven Ortiz" w:date="2020-07-03T19:05:00Z"/>
          <w:color w:val="FF0000"/>
          <w:lang w:eastAsia="es-CO"/>
        </w:rPr>
      </w:pPr>
    </w:p>
    <w:p w14:paraId="0C3A0989" w14:textId="65901AC5" w:rsidR="002D7B14" w:rsidDel="006C1D81" w:rsidRDefault="002D7B14" w:rsidP="002D7B14">
      <w:pPr>
        <w:pStyle w:val="Sinespaciado"/>
        <w:spacing w:line="480" w:lineRule="auto"/>
        <w:rPr>
          <w:del w:id="1408" w:author="Steven Ortiz" w:date="2020-07-03T19:05:00Z"/>
          <w:color w:val="FF0000"/>
          <w:lang w:eastAsia="es-CO"/>
        </w:rPr>
      </w:pPr>
    </w:p>
    <w:p w14:paraId="298C8EB5" w14:textId="645FD6B9" w:rsidR="002D7B14" w:rsidDel="006C1D81" w:rsidRDefault="002D7B14" w:rsidP="002D7B14">
      <w:pPr>
        <w:pStyle w:val="Sinespaciado"/>
        <w:spacing w:line="480" w:lineRule="auto"/>
        <w:rPr>
          <w:del w:id="1409" w:author="Steven Ortiz" w:date="2020-07-03T19:05:00Z"/>
          <w:color w:val="FF0000"/>
          <w:lang w:eastAsia="es-CO"/>
        </w:rPr>
      </w:pPr>
    </w:p>
    <w:p w14:paraId="104B899A" w14:textId="4BBD6B45" w:rsidR="002D7B14" w:rsidDel="006C1D81" w:rsidRDefault="002D7B14" w:rsidP="002D7B14">
      <w:pPr>
        <w:pStyle w:val="Sinespaciado"/>
        <w:spacing w:line="480" w:lineRule="auto"/>
        <w:rPr>
          <w:del w:id="1410" w:author="Steven Ortiz" w:date="2020-07-03T19:05:00Z"/>
          <w:color w:val="FF0000"/>
          <w:lang w:eastAsia="es-CO"/>
        </w:rPr>
      </w:pPr>
    </w:p>
    <w:p w14:paraId="3CEA963D" w14:textId="3CC91DC5" w:rsidR="002D7B14" w:rsidDel="006C1D81" w:rsidRDefault="002D7B14" w:rsidP="002D7B14">
      <w:pPr>
        <w:pStyle w:val="Sinespaciado"/>
        <w:spacing w:line="480" w:lineRule="auto"/>
        <w:rPr>
          <w:del w:id="1411" w:author="Steven Ortiz" w:date="2020-07-03T19:05:00Z"/>
          <w:color w:val="FF0000"/>
          <w:lang w:eastAsia="es-CO"/>
        </w:rPr>
      </w:pPr>
    </w:p>
    <w:p w14:paraId="0E926BF8" w14:textId="0A87D108" w:rsidR="002D7B14" w:rsidDel="006C1D81" w:rsidRDefault="002D7B14" w:rsidP="002D7B14">
      <w:pPr>
        <w:pStyle w:val="Sinespaciado"/>
        <w:spacing w:line="480" w:lineRule="auto"/>
        <w:rPr>
          <w:del w:id="1412" w:author="Steven Ortiz" w:date="2020-07-03T19:05:00Z"/>
          <w:color w:val="FF0000"/>
          <w:lang w:eastAsia="es-CO"/>
        </w:rPr>
      </w:pPr>
    </w:p>
    <w:p w14:paraId="2244B95A" w14:textId="3F27DBBA" w:rsidR="00AA7BC9" w:rsidRPr="00AA7BC9" w:rsidDel="006C1D81" w:rsidRDefault="002D7B14" w:rsidP="005B4509">
      <w:pPr>
        <w:pStyle w:val="Sinespaciado"/>
        <w:spacing w:line="480" w:lineRule="auto"/>
        <w:rPr>
          <w:del w:id="1413" w:author="Steven Ortiz" w:date="2020-07-03T19:05:00Z"/>
          <w:lang w:eastAsia="es-CO"/>
        </w:rPr>
      </w:pPr>
      <w:del w:id="1414" w:author="Steven Ortiz" w:date="2020-07-03T19:05:00Z">
        <w:r w:rsidDel="006C1D81">
          <w:rPr>
            <w:lang w:eastAsia="es-CO"/>
          </w:rPr>
          <w:delText xml:space="preserve">Para ver el instrumento ver el video del enlace </w:delText>
        </w:r>
        <w:r w:rsidR="000A0A65" w:rsidDel="006C1D81">
          <w:rPr>
            <w:rStyle w:val="Hipervnculo"/>
            <w:lang w:eastAsia="es-CO"/>
          </w:rPr>
          <w:fldChar w:fldCharType="begin"/>
        </w:r>
        <w:r w:rsidR="000A0A65" w:rsidDel="006C1D81">
          <w:rPr>
            <w:rStyle w:val="Hipervnculo"/>
            <w:lang w:eastAsia="es-CO"/>
          </w:rPr>
          <w:delInstrText xml:space="preserve"> HYPERLINK "https://youtu.be/-TZP49mcGTE" </w:delInstrText>
        </w:r>
        <w:r w:rsidR="000A0A65" w:rsidDel="006C1D81">
          <w:rPr>
            <w:rStyle w:val="Hipervnculo"/>
            <w:lang w:eastAsia="es-CO"/>
          </w:rPr>
          <w:fldChar w:fldCharType="separate"/>
        </w:r>
        <w:r w:rsidR="009363F3" w:rsidRPr="00B5594B" w:rsidDel="006C1D81">
          <w:rPr>
            <w:rStyle w:val="Hipervnculo"/>
            <w:lang w:eastAsia="es-CO"/>
          </w:rPr>
          <w:delText>https://youtu.be/-TZP49mcGTE</w:delText>
        </w:r>
        <w:r w:rsidR="000A0A65" w:rsidDel="006C1D81">
          <w:rPr>
            <w:rStyle w:val="Hipervnculo"/>
            <w:lang w:eastAsia="es-CO"/>
          </w:rPr>
          <w:fldChar w:fldCharType="end"/>
        </w:r>
        <w:r w:rsidR="009363F3" w:rsidDel="006C1D81">
          <w:rPr>
            <w:lang w:eastAsia="es-CO"/>
          </w:rPr>
          <w:delText xml:space="preserve"> </w:delText>
        </w:r>
        <w:r w:rsidDel="006C1D81">
          <w:rPr>
            <w:lang w:eastAsia="es-CO"/>
          </w:rPr>
          <w:tab/>
        </w:r>
      </w:del>
    </w:p>
    <w:p w14:paraId="41876446" w14:textId="77254722" w:rsidR="009B1AA5" w:rsidDel="006C1D81" w:rsidRDefault="009B1AA5" w:rsidP="00336460">
      <w:pPr>
        <w:pStyle w:val="Ttulo1"/>
        <w:tabs>
          <w:tab w:val="left" w:pos="142"/>
        </w:tabs>
        <w:spacing w:line="480" w:lineRule="auto"/>
        <w:ind w:left="0"/>
        <w:rPr>
          <w:del w:id="1415" w:author="Steven Ortiz" w:date="2020-07-03T19:05:00Z"/>
          <w:rFonts w:cs="Times New Roman"/>
        </w:rPr>
      </w:pPr>
      <w:del w:id="1416" w:author="Steven Ortiz" w:date="2020-07-03T19:05:00Z">
        <w:r w:rsidDel="006C1D81">
          <w:rPr>
            <w:rFonts w:cs="Times New Roman"/>
          </w:rPr>
          <w:delText>Análisis de resultados</w:delText>
        </w:r>
      </w:del>
    </w:p>
    <w:p w14:paraId="021E9C36" w14:textId="48AD10D9" w:rsidR="007A5647" w:rsidDel="006C1D81" w:rsidRDefault="00574B75" w:rsidP="00574B75">
      <w:pPr>
        <w:pStyle w:val="Sinespaciado"/>
        <w:spacing w:line="480" w:lineRule="auto"/>
        <w:rPr>
          <w:del w:id="1417" w:author="Steven Ortiz" w:date="2020-07-03T19:05:00Z"/>
          <w:lang w:eastAsia="es-CO"/>
        </w:rPr>
      </w:pPr>
      <w:del w:id="1418" w:author="Steven Ortiz" w:date="2020-07-03T19:05:00Z">
        <w:r w:rsidDel="006C1D81">
          <w:rPr>
            <w:lang w:eastAsia="es-CO"/>
          </w:rPr>
          <w:delText xml:space="preserve">Para lograr el objetivo planteado al inicio de esta tesis, se realizaron cada una de las anteriores actividades y se completaron logrando el objetivo, ya que la plataforma permite la programación a través de bloques, esto lo hace que sea visual y no verse involucrado en la labor de saber o tener conocimientos de un lenguaje de programación, </w:delText>
        </w:r>
        <w:r w:rsidR="00AA7BC9" w:rsidDel="006C1D81">
          <w:rPr>
            <w:lang w:eastAsia="es-CO"/>
          </w:rPr>
          <w:delText>a</w:delText>
        </w:r>
        <w:r w:rsidDel="006C1D81">
          <w:rPr>
            <w:lang w:eastAsia="es-CO"/>
          </w:rPr>
          <w:delText xml:space="preserve">demás </w:delText>
        </w:r>
        <w:r w:rsidR="00AA7BC9" w:rsidDel="006C1D81">
          <w:rPr>
            <w:lang w:eastAsia="es-CO"/>
          </w:rPr>
          <w:delText>permite</w:delText>
        </w:r>
        <w:r w:rsidDel="006C1D81">
          <w:rPr>
            <w:lang w:eastAsia="es-CO"/>
          </w:rPr>
          <w:delText xml:space="preserve"> que </w:delText>
        </w:r>
        <w:r w:rsidR="003F3828" w:rsidDel="006C1D81">
          <w:rPr>
            <w:lang w:eastAsia="es-CO"/>
          </w:rPr>
          <w:delText>el usuario pueda construir sus propios instrumentos musicales.</w:delText>
        </w:r>
      </w:del>
    </w:p>
    <w:p w14:paraId="6B5B81BB" w14:textId="1EE83E35" w:rsidR="003F3828" w:rsidDel="006C1D81" w:rsidRDefault="003F3828" w:rsidP="00574B75">
      <w:pPr>
        <w:pStyle w:val="Sinespaciado"/>
        <w:spacing w:line="480" w:lineRule="auto"/>
        <w:rPr>
          <w:del w:id="1419" w:author="Steven Ortiz" w:date="2020-07-03T19:05:00Z"/>
          <w:lang w:eastAsia="es-CO"/>
        </w:rPr>
      </w:pPr>
      <w:del w:id="1420" w:author="Steven Ortiz" w:date="2020-07-03T19:05:00Z">
        <w:r w:rsidDel="006C1D81">
          <w:rPr>
            <w:lang w:eastAsia="es-CO"/>
          </w:rPr>
          <w:delText>Entre los objetivos específicos se encuentra realizar un prototipo de hardware que permita probar la integración visual. Esta PCB tendría la conexión para los diferentes sensores y dispositivos que se conectarían con la tarjeta de desarrollo, pero debido a la pandemia del Covid19 y el lugar de residencia del autor de la tesis, no se pudo realizar esta parte, por esta razón se realizaron estas pruebas de integración en una protoboard como se evidencia en los resultados.</w:delText>
        </w:r>
      </w:del>
    </w:p>
    <w:p w14:paraId="308CD308" w14:textId="11C58F39" w:rsidR="003F3828" w:rsidDel="006C1D81" w:rsidRDefault="00A33F35" w:rsidP="00574B75">
      <w:pPr>
        <w:pStyle w:val="Sinespaciado"/>
        <w:spacing w:line="480" w:lineRule="auto"/>
        <w:rPr>
          <w:del w:id="1421" w:author="Steven Ortiz" w:date="2020-07-03T19:05:00Z"/>
          <w:lang w:eastAsia="es-CO"/>
        </w:rPr>
      </w:pPr>
      <w:del w:id="1422" w:author="Steven Ortiz" w:date="2020-07-03T19:05:00Z">
        <w:r w:rsidDel="006C1D81">
          <w:rPr>
            <w:lang w:eastAsia="es-CO"/>
          </w:rPr>
          <w:delText xml:space="preserve">Entre las plataformas de programación visual encontradas en el apartado </w:delText>
        </w:r>
        <w:r w:rsidDel="006C1D81">
          <w:rPr>
            <w:lang w:eastAsia="es-CO"/>
          </w:rPr>
          <w:fldChar w:fldCharType="begin"/>
        </w:r>
        <w:r w:rsidDel="006C1D81">
          <w:rPr>
            <w:lang w:eastAsia="es-CO"/>
          </w:rPr>
          <w:delInstrText xml:space="preserve"> REF _Ref42439462 \r \h </w:delInstrText>
        </w:r>
        <w:r w:rsidDel="006C1D81">
          <w:rPr>
            <w:lang w:eastAsia="es-CO"/>
          </w:rPr>
        </w:r>
        <w:r w:rsidDel="006C1D81">
          <w:rPr>
            <w:lang w:eastAsia="es-CO"/>
          </w:rPr>
          <w:fldChar w:fldCharType="separate"/>
        </w:r>
        <w:r w:rsidDel="006C1D81">
          <w:rPr>
            <w:lang w:eastAsia="es-CO"/>
          </w:rPr>
          <w:delText>4.3</w:delText>
        </w:r>
        <w:r w:rsidDel="006C1D81">
          <w:rPr>
            <w:lang w:eastAsia="es-CO"/>
          </w:rPr>
          <w:fldChar w:fldCharType="end"/>
        </w:r>
        <w:r w:rsidDel="006C1D81">
          <w:rPr>
            <w:lang w:eastAsia="es-CO"/>
          </w:rPr>
          <w:delText>, este proyecto de tesis se diferencia de la mayoría ya que permite la programación de una tarjeta de desarroll</w:delText>
        </w:r>
        <w:r w:rsidR="00AA7BC9" w:rsidDel="006C1D81">
          <w:rPr>
            <w:lang w:eastAsia="es-CO"/>
          </w:rPr>
          <w:delText>o</w:delText>
        </w:r>
        <w:r w:rsidDel="006C1D81">
          <w:rPr>
            <w:lang w:eastAsia="es-CO"/>
          </w:rPr>
          <w:delText xml:space="preserve">, solo pareciéndose a la encontrada en el apartado </w:delText>
        </w:r>
        <w:r w:rsidDel="006C1D81">
          <w:rPr>
            <w:lang w:eastAsia="es-CO"/>
          </w:rPr>
          <w:fldChar w:fldCharType="begin"/>
        </w:r>
        <w:r w:rsidDel="006C1D81">
          <w:rPr>
            <w:lang w:eastAsia="es-CO"/>
          </w:rPr>
          <w:delInstrText xml:space="preserve"> REF _Ref42439592 \w \h </w:delInstrText>
        </w:r>
        <w:r w:rsidDel="006C1D81">
          <w:rPr>
            <w:lang w:eastAsia="es-CO"/>
          </w:rPr>
        </w:r>
        <w:r w:rsidDel="006C1D81">
          <w:rPr>
            <w:lang w:eastAsia="es-CO"/>
          </w:rPr>
          <w:fldChar w:fldCharType="separate"/>
        </w:r>
        <w:r w:rsidDel="006C1D81">
          <w:rPr>
            <w:lang w:eastAsia="es-CO"/>
          </w:rPr>
          <w:delText>4.3.2</w:delText>
        </w:r>
        <w:r w:rsidDel="006C1D81">
          <w:rPr>
            <w:lang w:eastAsia="es-CO"/>
          </w:rPr>
          <w:fldChar w:fldCharType="end"/>
        </w:r>
        <w:r w:rsidDel="006C1D81">
          <w:rPr>
            <w:lang w:eastAsia="es-CO"/>
          </w:rPr>
          <w:delText xml:space="preserve"> </w:delText>
        </w:r>
        <w:r w:rsidDel="006C1D81">
          <w:rPr>
            <w:lang w:eastAsia="es-CO"/>
          </w:rPr>
          <w:fldChar w:fldCharType="begin"/>
        </w:r>
        <w:r w:rsidDel="006C1D81">
          <w:rPr>
            <w:lang w:eastAsia="es-CO"/>
          </w:rPr>
          <w:delInstrText xml:space="preserve"> REF _Ref42439598 \h </w:delInstrText>
        </w:r>
        <w:r w:rsidDel="006C1D81">
          <w:rPr>
            <w:lang w:eastAsia="es-CO"/>
          </w:rPr>
        </w:r>
        <w:r w:rsidDel="006C1D81">
          <w:rPr>
            <w:lang w:eastAsia="es-CO"/>
          </w:rPr>
          <w:fldChar w:fldCharType="separate"/>
        </w:r>
        <w:r w:rsidRPr="00FD0AA3" w:rsidDel="006C1D81">
          <w:delText>Micro:bit</w:delText>
        </w:r>
        <w:r w:rsidDel="006C1D81">
          <w:rPr>
            <w:lang w:eastAsia="es-CO"/>
          </w:rPr>
          <w:fldChar w:fldCharType="end"/>
        </w:r>
        <w:r w:rsidDel="006C1D81">
          <w:rPr>
            <w:lang w:eastAsia="es-CO"/>
          </w:rPr>
          <w:delText>, ya que esta se puede realizar casi lo mismo para la tarjeta MicroBit, pero a diferencia de la anterior, esta presenta soporte para cualquier tarjeta que soporte MicroPython, además pudiéndose conectar a la tarjeta a través de una conexión por WebSocket.</w:delText>
        </w:r>
      </w:del>
    </w:p>
    <w:p w14:paraId="25889A46" w14:textId="195C21FD" w:rsidR="001C3288" w:rsidDel="006C1D81" w:rsidRDefault="001C3288" w:rsidP="00574B75">
      <w:pPr>
        <w:pStyle w:val="Sinespaciado"/>
        <w:spacing w:line="480" w:lineRule="auto"/>
        <w:rPr>
          <w:del w:id="1423" w:author="Steven Ortiz" w:date="2020-07-03T19:05:00Z"/>
          <w:lang w:eastAsia="es-CO"/>
        </w:rPr>
      </w:pPr>
      <w:del w:id="1424" w:author="Steven Ortiz" w:date="2020-07-03T19:05:00Z">
        <w:r w:rsidDel="006C1D81">
          <w:rPr>
            <w:lang w:eastAsia="es-CO"/>
          </w:rPr>
          <w:delText>Aunque cualquier programa que se escriba en MicroPython puede ser corrido en gran variedad de tarjetas, este proyecto se realizó centrándose en la utilización de la tarjeta ESP32 y se debe tener en cuenta que las demás tarjetas no presentan la misma distribución de pines, componentes y funciones específicas de la tarjeta. Además, MicroPython es bastante parecido a Python, pero no contiene todas las funciones y librerías que Python puede tener.</w:delText>
        </w:r>
      </w:del>
    </w:p>
    <w:p w14:paraId="04932409" w14:textId="475A36DA" w:rsidR="00A33F35" w:rsidDel="006C1D81" w:rsidRDefault="00A33F35" w:rsidP="00574B75">
      <w:pPr>
        <w:pStyle w:val="Sinespaciado"/>
        <w:spacing w:line="480" w:lineRule="auto"/>
        <w:rPr>
          <w:del w:id="1425" w:author="Steven Ortiz" w:date="2020-07-03T19:05:00Z"/>
          <w:lang w:eastAsia="es-CO"/>
        </w:rPr>
      </w:pPr>
      <w:del w:id="1426" w:author="Steven Ortiz" w:date="2020-07-03T19:05:00Z">
        <w:r w:rsidDel="006C1D81">
          <w:rPr>
            <w:lang w:eastAsia="es-CO"/>
          </w:rPr>
          <w:delText xml:space="preserve">Este proyecto de tesis presenta gran expectativa, ya que podría utilizarse para enseñar programación como en las escuelas y universidades, y en el caso de las universidades podría utilizarse tanto para adentrar a los aprendices en el mundo de la programación </w:delText>
        </w:r>
        <w:r w:rsidR="00D5449F" w:rsidDel="006C1D81">
          <w:rPr>
            <w:lang w:eastAsia="es-CO"/>
          </w:rPr>
          <w:delText>entre los primeros semestres y en el manejo de lenguajes de programación como lo es Python</w:delText>
        </w:r>
        <w:r w:rsidDel="006C1D81">
          <w:rPr>
            <w:lang w:eastAsia="es-CO"/>
          </w:rPr>
          <w:delText xml:space="preserve">, como en el manejo de </w:delText>
        </w:r>
        <w:r w:rsidR="00D5449F" w:rsidDel="006C1D81">
          <w:rPr>
            <w:lang w:eastAsia="es-CO"/>
          </w:rPr>
          <w:delText>tarjetas de desarrollo.</w:delText>
        </w:r>
      </w:del>
    </w:p>
    <w:p w14:paraId="1BDA0E04" w14:textId="3A6187DF" w:rsidR="009363F3" w:rsidDel="006C1D81" w:rsidRDefault="00D5449F" w:rsidP="009363F3">
      <w:pPr>
        <w:pStyle w:val="Sinespaciado"/>
        <w:spacing w:line="480" w:lineRule="auto"/>
        <w:rPr>
          <w:ins w:id="1427" w:author="UECCI" w:date="2020-06-30T21:40:00Z"/>
          <w:del w:id="1428" w:author="Steven Ortiz" w:date="2020-07-03T19:05:00Z"/>
          <w:lang w:eastAsia="es-CO"/>
        </w:rPr>
      </w:pPr>
      <w:del w:id="1429" w:author="Steven Ortiz" w:date="2020-07-03T19:05:00Z">
        <w:r w:rsidDel="006C1D81">
          <w:rPr>
            <w:lang w:eastAsia="es-CO"/>
          </w:rPr>
          <w:delText>Como recomendaciones para futuros proyectos que surjan a partir de este, se encuentran, poder agregar animaciones a la plataforma cuando se corra un programa realizado en la página. Poder generar sonidos</w:delText>
        </w:r>
        <w:r w:rsidR="00AA7BC9" w:rsidDel="006C1D81">
          <w:rPr>
            <w:lang w:eastAsia="es-CO"/>
          </w:rPr>
          <w:delText xml:space="preserve"> utilizando I2S</w:delText>
        </w:r>
        <w:r w:rsidDel="006C1D81">
          <w:rPr>
            <w:lang w:eastAsia="es-CO"/>
          </w:rPr>
          <w:delText xml:space="preserve"> </w:delText>
        </w:r>
        <w:r w:rsidR="00AA7BC9" w:rsidDel="006C1D81">
          <w:rPr>
            <w:lang w:eastAsia="es-CO"/>
          </w:rPr>
          <w:delText>y lograr una mejoría en el mismo</w:delText>
        </w:r>
        <w:r w:rsidDel="006C1D81">
          <w:rPr>
            <w:lang w:eastAsia="es-CO"/>
          </w:rPr>
          <w:delText xml:space="preserve">. Y expandir la plataforma agregando nuevos dispositivos y funciones. </w:delText>
        </w:r>
      </w:del>
    </w:p>
    <w:p w14:paraId="17587165" w14:textId="4AA64E80" w:rsidR="00BC3ABD" w:rsidDel="006C1D81" w:rsidRDefault="00BC3ABD" w:rsidP="009363F3">
      <w:pPr>
        <w:pStyle w:val="Sinespaciado"/>
        <w:spacing w:line="480" w:lineRule="auto"/>
        <w:rPr>
          <w:ins w:id="1430" w:author="UECCI" w:date="2020-06-30T21:40:00Z"/>
          <w:del w:id="1431" w:author="Steven Ortiz" w:date="2020-07-03T19:05:00Z"/>
          <w:lang w:eastAsia="es-CO"/>
        </w:rPr>
      </w:pPr>
    </w:p>
    <w:p w14:paraId="3702DD2C" w14:textId="691E7231" w:rsidR="00BC3ABD" w:rsidDel="006C1D81" w:rsidRDefault="00BC3ABD" w:rsidP="009363F3">
      <w:pPr>
        <w:pStyle w:val="Sinespaciado"/>
        <w:spacing w:line="480" w:lineRule="auto"/>
        <w:rPr>
          <w:ins w:id="1432" w:author="UECCI" w:date="2020-06-30T21:40:00Z"/>
          <w:del w:id="1433" w:author="Steven Ortiz" w:date="2020-07-03T19:05:00Z"/>
          <w:lang w:eastAsia="es-CO"/>
        </w:rPr>
      </w:pPr>
    </w:p>
    <w:p w14:paraId="03EBC4A5" w14:textId="500FBF01" w:rsidR="00BC3ABD" w:rsidDel="006C1D81" w:rsidRDefault="00BC3ABD" w:rsidP="009363F3">
      <w:pPr>
        <w:pStyle w:val="Sinespaciado"/>
        <w:spacing w:line="480" w:lineRule="auto"/>
        <w:rPr>
          <w:ins w:id="1434" w:author="UECCI" w:date="2020-06-30T21:40:00Z"/>
          <w:del w:id="1435" w:author="Steven Ortiz" w:date="2020-07-03T19:05:00Z"/>
          <w:lang w:eastAsia="es-CO"/>
        </w:rPr>
      </w:pPr>
    </w:p>
    <w:p w14:paraId="06E39163" w14:textId="071F7736" w:rsidR="00BC3ABD" w:rsidDel="006C1D81" w:rsidRDefault="00BC3ABD" w:rsidP="009363F3">
      <w:pPr>
        <w:pStyle w:val="Sinespaciado"/>
        <w:spacing w:line="480" w:lineRule="auto"/>
        <w:rPr>
          <w:ins w:id="1436" w:author="UECCI" w:date="2020-06-30T21:40:00Z"/>
          <w:del w:id="1437" w:author="Steven Ortiz" w:date="2020-07-03T19:05:00Z"/>
          <w:lang w:eastAsia="es-CO"/>
        </w:rPr>
      </w:pPr>
    </w:p>
    <w:p w14:paraId="634D3338" w14:textId="5D2D1108" w:rsidR="00BC3ABD" w:rsidDel="006C1D81" w:rsidRDefault="00BC3ABD" w:rsidP="009363F3">
      <w:pPr>
        <w:pStyle w:val="Sinespaciado"/>
        <w:spacing w:line="480" w:lineRule="auto"/>
        <w:rPr>
          <w:ins w:id="1438" w:author="UECCI" w:date="2020-06-30T21:40:00Z"/>
          <w:del w:id="1439" w:author="Steven Ortiz" w:date="2020-07-03T19:05:00Z"/>
          <w:lang w:eastAsia="es-CO"/>
        </w:rPr>
      </w:pPr>
    </w:p>
    <w:p w14:paraId="23B2C449" w14:textId="24F34583" w:rsidR="00BC3ABD" w:rsidDel="006C1D81" w:rsidRDefault="00BC3ABD" w:rsidP="009363F3">
      <w:pPr>
        <w:pStyle w:val="Sinespaciado"/>
        <w:spacing w:line="480" w:lineRule="auto"/>
        <w:rPr>
          <w:ins w:id="1440" w:author="UECCI" w:date="2020-06-30T21:40:00Z"/>
          <w:del w:id="1441" w:author="Steven Ortiz" w:date="2020-07-03T19:05:00Z"/>
          <w:lang w:eastAsia="es-CO"/>
        </w:rPr>
      </w:pPr>
    </w:p>
    <w:p w14:paraId="1C20EF4D" w14:textId="23BE71C2" w:rsidR="00BC3ABD" w:rsidDel="006C1D81" w:rsidRDefault="00BC3ABD" w:rsidP="009363F3">
      <w:pPr>
        <w:pStyle w:val="Sinespaciado"/>
        <w:spacing w:line="480" w:lineRule="auto"/>
        <w:rPr>
          <w:ins w:id="1442" w:author="UECCI" w:date="2020-06-30T21:40:00Z"/>
          <w:del w:id="1443" w:author="Steven Ortiz" w:date="2020-07-03T19:05:00Z"/>
          <w:lang w:eastAsia="es-CO"/>
        </w:rPr>
      </w:pPr>
    </w:p>
    <w:p w14:paraId="21074D66" w14:textId="5C1ED7AC" w:rsidR="000A0A65" w:rsidRPr="007A5647" w:rsidDel="006C1D81" w:rsidRDefault="000A0A65" w:rsidP="009363F3">
      <w:pPr>
        <w:pStyle w:val="Sinespaciado"/>
        <w:spacing w:line="480" w:lineRule="auto"/>
        <w:rPr>
          <w:del w:id="1444" w:author="Steven Ortiz" w:date="2020-07-03T19:05:00Z"/>
          <w:lang w:eastAsia="es-CO"/>
        </w:rPr>
      </w:pPr>
    </w:p>
    <w:p w14:paraId="44E10B16" w14:textId="77777777" w:rsidR="009363F3" w:rsidRDefault="00BC3ABD">
      <w:pPr>
        <w:pStyle w:val="Ttulo1"/>
        <w:tabs>
          <w:tab w:val="left" w:pos="142"/>
        </w:tabs>
        <w:spacing w:line="480" w:lineRule="auto"/>
        <w:ind w:left="0"/>
        <w:jc w:val="center"/>
        <w:rPr>
          <w:ins w:id="1445" w:author="UECCI" w:date="2020-06-30T21:40:00Z"/>
          <w:rFonts w:cs="Times New Roman"/>
        </w:rPr>
        <w:pPrChange w:id="1446" w:author="UECCI" w:date="2020-06-30T21:40:00Z">
          <w:pPr>
            <w:pStyle w:val="Ttulo1"/>
            <w:tabs>
              <w:tab w:val="left" w:pos="142"/>
            </w:tabs>
            <w:spacing w:line="480" w:lineRule="auto"/>
            <w:ind w:left="0"/>
          </w:pPr>
        </w:pPrChange>
      </w:pPr>
      <w:r>
        <w:rPr>
          <w:rFonts w:cs="Times New Roman"/>
        </w:rPr>
        <w:t>CONCLUSIONES</w:t>
      </w:r>
    </w:p>
    <w:p w14:paraId="08731AA5" w14:textId="77777777" w:rsidR="00BC3ABD" w:rsidRPr="000A0A65" w:rsidRDefault="00BC3ABD">
      <w:pPr>
        <w:pPrChange w:id="1447" w:author="UECCI" w:date="2020-06-30T21:40:00Z">
          <w:pPr>
            <w:pStyle w:val="Ttulo1"/>
            <w:tabs>
              <w:tab w:val="left" w:pos="142"/>
            </w:tabs>
            <w:spacing w:line="480" w:lineRule="auto"/>
            <w:ind w:left="0"/>
          </w:pPr>
        </w:pPrChange>
      </w:pPr>
    </w:p>
    <w:p w14:paraId="42D1E2A4" w14:textId="77777777" w:rsidR="009363F3" w:rsidRDefault="00EE0C7B" w:rsidP="00EE0C7B">
      <w:pPr>
        <w:pStyle w:val="Sinespaciado"/>
        <w:numPr>
          <w:ilvl w:val="0"/>
          <w:numId w:val="19"/>
        </w:numPr>
        <w:spacing w:line="480" w:lineRule="auto"/>
      </w:pPr>
      <w:r>
        <w:t xml:space="preserve">MicroPython es un lenguaje de programación muy versátil, pero apenas está teniendo su auge en el caso de las tarjetas ESP32, por lo tanto, para algunas de las funcionalidades de la tarjeta no hay mucha documentación o </w:t>
      </w:r>
      <w:r w:rsidR="00EF1336">
        <w:t>soporte</w:t>
      </w:r>
      <w:r>
        <w:t>.</w:t>
      </w:r>
    </w:p>
    <w:p w14:paraId="08F077FC" w14:textId="77777777" w:rsidR="00EE0C7B" w:rsidRDefault="00EF1336" w:rsidP="00EE0C7B">
      <w:pPr>
        <w:pStyle w:val="Sinespaciado"/>
        <w:numPr>
          <w:ilvl w:val="0"/>
          <w:numId w:val="19"/>
        </w:numPr>
        <w:spacing w:line="480" w:lineRule="auto"/>
      </w:pPr>
      <w:r>
        <w:t>Como herramienta para la enseñanza de la programación estructurada, este proyecto podría ayudar a facilitar el aprendizaje de esta habilidad ya que no debe aprender la sintaxis de algún lenguaje para utilizarla.</w:t>
      </w:r>
    </w:p>
    <w:p w14:paraId="0C37C030" w14:textId="77777777" w:rsidR="00EF1336" w:rsidRDefault="00EF1336" w:rsidP="00EE0C7B">
      <w:pPr>
        <w:pStyle w:val="Sinespaciado"/>
        <w:numPr>
          <w:ilvl w:val="0"/>
          <w:numId w:val="19"/>
        </w:numPr>
        <w:spacing w:line="480" w:lineRule="auto"/>
      </w:pPr>
      <w:r>
        <w:t xml:space="preserve">Además de </w:t>
      </w:r>
      <w:r w:rsidR="00E720D9">
        <w:t>facilitar el aprendizaje de la programación estructurada, crea un puente para el aprendizaje de Python ya que la plataforma tiene la opción de mostrar el código en Python de lo que se está programando con los bloques.</w:t>
      </w:r>
    </w:p>
    <w:p w14:paraId="51D4A968" w14:textId="77777777" w:rsidR="00E720D9" w:rsidRDefault="00E720D9" w:rsidP="00EE0C7B">
      <w:pPr>
        <w:pStyle w:val="Sinespaciado"/>
        <w:numPr>
          <w:ilvl w:val="0"/>
          <w:numId w:val="19"/>
        </w:numPr>
        <w:spacing w:line="480" w:lineRule="auto"/>
      </w:pPr>
      <w:r>
        <w:t>La funcionalidad de poder enviar el código de la plataforma a la tarjeta de desarrollo presenta una gran ventaja a la hora de realizar proyectos con un enfoque IoT, ya que se puede realizar a través de la red.</w:t>
      </w:r>
    </w:p>
    <w:p w14:paraId="6673EEEB" w14:textId="77777777" w:rsidR="00E720D9" w:rsidRDefault="00E720D9" w:rsidP="00EE0C7B">
      <w:pPr>
        <w:pStyle w:val="Sinespaciado"/>
        <w:numPr>
          <w:ilvl w:val="0"/>
          <w:numId w:val="19"/>
        </w:numPr>
        <w:spacing w:line="480" w:lineRule="auto"/>
      </w:pPr>
      <w:r>
        <w:lastRenderedPageBreak/>
        <w:t>Puede crearse cualquier ti</w:t>
      </w:r>
      <w:r w:rsidR="00ED786A">
        <w:t xml:space="preserve">po de instrumento musical, el límite lo pone la imaginación. </w:t>
      </w:r>
    </w:p>
    <w:p w14:paraId="08A19C0B" w14:textId="77777777" w:rsidR="00ED786A" w:rsidRDefault="00ED786A" w:rsidP="00EE0C7B">
      <w:pPr>
        <w:pStyle w:val="Sinespaciado"/>
        <w:numPr>
          <w:ilvl w:val="0"/>
          <w:numId w:val="19"/>
        </w:numPr>
        <w:spacing w:line="480" w:lineRule="auto"/>
      </w:pPr>
      <w:r>
        <w:t>De igual manera como Blockly permite crear bloques y tener en su interior un código predefinido en Python, puede llegar a contener cualquier otro tipo de lenguaje de programación desde que su sintaxis sea escrita, por tanto, cumple con e</w:t>
      </w:r>
      <w:r w:rsidR="004D7A62">
        <w:t>l objetivo principal</w:t>
      </w:r>
      <w:r>
        <w:t>.</w:t>
      </w:r>
    </w:p>
    <w:p w14:paraId="3AEC1056" w14:textId="77777777" w:rsidR="00ED786A" w:rsidRPr="009363F3" w:rsidRDefault="00ED786A" w:rsidP="004D7A62">
      <w:pPr>
        <w:pStyle w:val="Sinespaciado"/>
        <w:numPr>
          <w:ilvl w:val="0"/>
          <w:numId w:val="19"/>
        </w:numPr>
        <w:spacing w:line="480" w:lineRule="auto"/>
      </w:pPr>
    </w:p>
    <w:p w14:paraId="0D3B91E1" w14:textId="7BC4967A" w:rsidR="00336460" w:rsidRPr="004672E9" w:rsidDel="00E93B13" w:rsidRDefault="00336460" w:rsidP="00336460">
      <w:pPr>
        <w:pStyle w:val="Ttulo1"/>
        <w:tabs>
          <w:tab w:val="left" w:pos="142"/>
        </w:tabs>
        <w:spacing w:line="480" w:lineRule="auto"/>
        <w:ind w:left="0"/>
        <w:rPr>
          <w:moveFrom w:id="1448" w:author="Diany Lorena Hincapie Melo" w:date="2020-07-04T11:11:00Z"/>
          <w:rFonts w:cs="Times New Roman"/>
        </w:rPr>
      </w:pPr>
      <w:moveFromRangeStart w:id="1449" w:author="Diany Lorena Hincapie Melo" w:date="2020-07-04T11:11:00Z" w:name="move44753477"/>
      <w:commentRangeStart w:id="1450"/>
      <w:moveFrom w:id="1451" w:author="Diany Lorena Hincapie Melo" w:date="2020-07-04T11:11:00Z">
        <w:r w:rsidRPr="00FD0AA3" w:rsidDel="00E93B13">
          <w:rPr>
            <w:rFonts w:cs="Times New Roman"/>
          </w:rPr>
          <w:t>Cronograma</w:t>
        </w:r>
        <w:bookmarkEnd w:id="1382"/>
        <w:commentRangeEnd w:id="1450"/>
        <w:r w:rsidR="00BC3ABD" w:rsidDel="00E93B13">
          <w:rPr>
            <w:rStyle w:val="Refdecomentario"/>
            <w:rFonts w:eastAsiaTheme="minorHAnsi" w:cstheme="minorBidi"/>
            <w:b w:val="0"/>
            <w:color w:val="auto"/>
            <w:lang w:eastAsia="en-US"/>
          </w:rPr>
          <w:commentReference w:id="1450"/>
        </w:r>
      </w:moveFrom>
    </w:p>
    <w:p w14:paraId="41582806" w14:textId="0B66F460" w:rsidR="00336460" w:rsidDel="00E93B13" w:rsidRDefault="00336460" w:rsidP="00336460">
      <w:pPr>
        <w:pStyle w:val="Sinespaciado"/>
        <w:spacing w:line="480" w:lineRule="auto"/>
        <w:rPr>
          <w:moveFrom w:id="1452" w:author="Diany Lorena Hincapie Melo" w:date="2020-07-04T11:11:00Z"/>
        </w:rPr>
      </w:pPr>
      <w:moveFrom w:id="1453" w:author="Diany Lorena Hincapie Melo" w:date="2020-07-04T11:11:00Z">
        <w:r w:rsidDel="00E93B13">
          <w:rPr>
            <w:noProof/>
            <w:lang w:eastAsia="es-CO"/>
          </w:rPr>
          <mc:AlternateContent>
            <mc:Choice Requires="wps">
              <w:drawing>
                <wp:anchor distT="0" distB="0" distL="114300" distR="114300" simplePos="0" relativeHeight="251784192" behindDoc="0" locked="0" layoutInCell="1" allowOverlap="1" wp14:anchorId="65DE7A3D" wp14:editId="230452A0">
                  <wp:simplePos x="0" y="0"/>
                  <wp:positionH relativeFrom="margin">
                    <wp:align>left</wp:align>
                  </wp:positionH>
                  <wp:positionV relativeFrom="paragraph">
                    <wp:posOffset>620695</wp:posOffset>
                  </wp:positionV>
                  <wp:extent cx="5576570" cy="457200"/>
                  <wp:effectExtent l="0" t="0" r="5080" b="0"/>
                  <wp:wrapNone/>
                  <wp:docPr id="82" name="Cuadro de texto 82"/>
                  <wp:cNvGraphicFramePr/>
                  <a:graphic xmlns:a="http://schemas.openxmlformats.org/drawingml/2006/main">
                    <a:graphicData uri="http://schemas.microsoft.com/office/word/2010/wordprocessingShape">
                      <wps:wsp>
                        <wps:cNvSpPr txBox="1"/>
                        <wps:spPr>
                          <a:xfrm>
                            <a:off x="0" y="0"/>
                            <a:ext cx="5576570" cy="457200"/>
                          </a:xfrm>
                          <a:prstGeom prst="rect">
                            <a:avLst/>
                          </a:prstGeom>
                          <a:solidFill>
                            <a:prstClr val="white"/>
                          </a:solidFill>
                          <a:ln>
                            <a:noFill/>
                          </a:ln>
                          <a:effectLst/>
                        </wps:spPr>
                        <wps:txbx>
                          <w:txbxContent>
                            <w:p w14:paraId="34C6525C" w14:textId="77777777" w:rsidR="00A56FD1" w:rsidRPr="00E02162" w:rsidRDefault="00A56FD1" w:rsidP="00336460">
                              <w:pPr>
                                <w:pStyle w:val="Descripcin"/>
                                <w:jc w:val="center"/>
                                <w:rPr>
                                  <w:noProof/>
                                  <w:sz w:val="24"/>
                                </w:rPr>
                              </w:pPr>
                              <w:r>
                                <w:t xml:space="preserve">Tabla </w:t>
                              </w:r>
                              <w:r>
                                <w:rPr>
                                  <w:noProof/>
                                </w:rPr>
                                <w:fldChar w:fldCharType="begin"/>
                              </w:r>
                              <w:r>
                                <w:rPr>
                                  <w:noProof/>
                                </w:rPr>
                                <w:instrText xml:space="preserve"> SEQ Tabla \* ARABIC </w:instrText>
                              </w:r>
                              <w:r>
                                <w:rPr>
                                  <w:noProof/>
                                </w:rPr>
                                <w:fldChar w:fldCharType="separate"/>
                              </w:r>
                              <w:r>
                                <w:rPr>
                                  <w:noProof/>
                                </w:rPr>
                                <w:t>1</w:t>
                              </w:r>
                              <w:r>
                                <w:rPr>
                                  <w:noProof/>
                                </w:rPr>
                                <w:fldChar w:fldCharType="end"/>
                              </w:r>
                              <w:r>
                                <w:t xml:space="preserve"> Cronograma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65DE7A3D" id="Cuadro de texto 82" o:spid="_x0000_s1068" type="#_x0000_t202" style="position:absolute;left:0;text-align:left;margin-left:0;margin-top:48.85pt;width:439.1pt;height:36pt;z-index:25178419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" stroked="f">
                  <v:textbox inset="0,0,0,0">
                    <w:txbxContent>
                      <w:p w14:paraId="34C6525C" w14:textId="77777777" w:rsidR="00A56FD1" w:rsidRPr="00E02162" w:rsidRDefault="00A56FD1" w:rsidP="00336460">
                        <w:pPr>
                          <w:pStyle w:val="Descripcin"/>
                          <w:jc w:val="center"/>
                          <w:rPr>
                            <w:noProof/>
                            <w:sz w:val="24"/>
                          </w:rPr>
                        </w:pPr>
                        <w:r>
                          <w:t xml:space="preserve">Tabla </w:t>
                        </w:r>
                        <w:r>
                          <w:rPr>
                            <w:noProof/>
                          </w:rPr>
                          <w:fldChar w:fldCharType="begin"/>
                        </w:r>
                        <w:r>
                          <w:rPr>
                            <w:noProof/>
                          </w:rPr>
                          <w:instrText xml:space="preserve"> SEQ Tabla \* ARABIC </w:instrText>
                        </w:r>
                        <w:r>
                          <w:rPr>
                            <w:noProof/>
                          </w:rPr>
                          <w:fldChar w:fldCharType="separate"/>
                        </w:r>
                        <w:r>
                          <w:rPr>
                            <w:noProof/>
                          </w:rPr>
                          <w:t>1</w:t>
                        </w:r>
                        <w:r>
                          <w:rPr>
                            <w:noProof/>
                          </w:rPr>
                          <w:fldChar w:fldCharType="end"/>
                        </w:r>
                        <w:r>
                          <w:t xml:space="preserve"> Cronograma</w:t>
                        </w:r>
                      </w:p>
                    </w:txbxContent>
                  </v:textbox>
                  <w10:wrap anchorx="margin"/>
                </v:shape>
              </w:pict>
            </mc:Fallback>
          </mc:AlternateContent>
        </w:r>
        <w:r w:rsidRPr="00FD0AA3" w:rsidDel="00E93B13">
          <w:t xml:space="preserve">Las tareas mostradas en </w:t>
        </w:r>
        <w:r w:rsidRPr="00FD0AA3" w:rsidDel="00E93B13">
          <w:fldChar w:fldCharType="begin"/>
        </w:r>
        <w:r w:rsidRPr="00FD0AA3" w:rsidDel="00E93B13">
          <w:instrText xml:space="preserve"> REF _Ref16775903 \h  \* MERGEFORMAT </w:instrText>
        </w:r>
      </w:moveFrom>
      <w:del w:id="1454" w:author="Diany Lorena Hincapie Melo" w:date="2020-07-04T11:11:00Z"/>
      <w:moveFrom w:id="1455" w:author="Diany Lorena Hincapie Melo" w:date="2020-07-04T11:11:00Z">
        <w:r w:rsidRPr="00FD0AA3" w:rsidDel="00E93B13">
          <w:fldChar w:fldCharType="separate"/>
        </w:r>
        <w:r w:rsidRPr="00FD0AA3" w:rsidDel="00E93B13">
          <w:t xml:space="preserve">Tabla </w:t>
        </w:r>
        <w:r w:rsidRPr="00FD0AA3" w:rsidDel="00E93B13">
          <w:rPr>
            <w:noProof/>
          </w:rPr>
          <w:t>1</w:t>
        </w:r>
        <w:r w:rsidRPr="00FD0AA3" w:rsidDel="00E93B13">
          <w:t xml:space="preserve"> Cronograma</w:t>
        </w:r>
        <w:r w:rsidRPr="00FD0AA3" w:rsidDel="00E93B13">
          <w:fldChar w:fldCharType="end"/>
        </w:r>
        <w:r w:rsidRPr="00FD0AA3" w:rsidDel="00E93B13">
          <w:t xml:space="preserve">, son aquellas mostradas en el </w:t>
        </w:r>
        <w:r w:rsidRPr="00FD0AA3" w:rsidDel="00E93B13">
          <w:fldChar w:fldCharType="begin"/>
        </w:r>
        <w:r w:rsidRPr="00FD0AA3" w:rsidDel="00E93B13">
          <w:instrText xml:space="preserve"> REF _Ref16775955 \h  \* MERGEFORMAT </w:instrText>
        </w:r>
      </w:moveFrom>
      <w:del w:id="1456" w:author="Diany Lorena Hincapie Melo" w:date="2020-07-04T11:11:00Z"/>
      <w:moveFrom w:id="1457" w:author="Diany Lorena Hincapie Melo" w:date="2020-07-04T11:11:00Z">
        <w:r w:rsidRPr="00FD0AA3" w:rsidDel="00E93B13">
          <w:fldChar w:fldCharType="separate"/>
        </w:r>
        <w:r w:rsidRPr="00FD0AA3" w:rsidDel="00E93B13">
          <w:t>Diseño Metodológico</w:t>
        </w:r>
        <w:r w:rsidRPr="00FD0AA3" w:rsidDel="00E93B13">
          <w:fldChar w:fldCharType="end"/>
        </w:r>
        <w:r w:rsidRPr="00FD0AA3" w:rsidDel="00E93B13">
          <w:t>.</w:t>
        </w:r>
      </w:moveFrom>
    </w:p>
    <w:p w14:paraId="6E044C5D" w14:textId="07B9C405" w:rsidR="00336460" w:rsidDel="00E93B13" w:rsidRDefault="00336460" w:rsidP="00336460">
      <w:pPr>
        <w:pStyle w:val="Sinespaciado"/>
        <w:spacing w:line="480" w:lineRule="auto"/>
        <w:rPr>
          <w:moveFrom w:id="1458" w:author="Diany Lorena Hincapie Melo" w:date="2020-07-04T11:11:00Z"/>
        </w:rPr>
      </w:pPr>
    </w:p>
    <w:p w14:paraId="35F271FD" w14:textId="05FB38C3" w:rsidR="00336460" w:rsidDel="00E93B13" w:rsidRDefault="00336460" w:rsidP="00336460">
      <w:pPr>
        <w:pStyle w:val="Sinespaciado"/>
        <w:spacing w:line="480" w:lineRule="auto"/>
        <w:rPr>
          <w:moveFrom w:id="1459" w:author="Diany Lorena Hincapie Melo" w:date="2020-07-04T11:11:00Z"/>
        </w:rPr>
      </w:pPr>
      <w:moveFrom w:id="1460" w:author="Diany Lorena Hincapie Melo" w:date="2020-07-04T11:11:00Z">
        <w:r w:rsidDel="00E93B13">
          <w:rPr>
            <w:noProof/>
            <w:lang w:eastAsia="es-CO"/>
          </w:rPr>
          <w:drawing>
            <wp:anchor distT="0" distB="0" distL="114300" distR="114300" simplePos="0" relativeHeight="251782144" behindDoc="0" locked="0" layoutInCell="1" allowOverlap="1" wp14:anchorId="77E27D24" wp14:editId="46E7D70C">
              <wp:simplePos x="0" y="0"/>
              <wp:positionH relativeFrom="margin">
                <wp:align>right</wp:align>
              </wp:positionH>
              <wp:positionV relativeFrom="paragraph">
                <wp:posOffset>87979</wp:posOffset>
              </wp:positionV>
              <wp:extent cx="5576728" cy="3760342"/>
              <wp:effectExtent l="0" t="0" r="5080" b="0"/>
              <wp:wrapNone/>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cstate="print">
                        <a:extLst>
                          <a:ext uri="{28A0092B-C50C-407E-A947-70E740481C1C}">
                            <a14:useLocalDpi xmlns:a14="http://schemas.microsoft.com/office/drawing/2010/main" val="0"/>
                          </a:ext>
                        </a:extLst>
                      </a:blip>
                      <a:srcRect l="21969" t="23762" r="21267" b="8188"/>
                      <a:stretch/>
                    </pic:blipFill>
                    <pic:spPr bwMode="auto">
                      <a:xfrm>
                        <a:off x="0" y="0"/>
                        <a:ext cx="5576728" cy="376034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moveFrom>
    </w:p>
    <w:p w14:paraId="310BC776" w14:textId="11BD4C43" w:rsidR="00336460" w:rsidDel="00E93B13" w:rsidRDefault="00336460" w:rsidP="00336460">
      <w:pPr>
        <w:pStyle w:val="Sinespaciado"/>
        <w:spacing w:line="480" w:lineRule="auto"/>
        <w:rPr>
          <w:moveFrom w:id="1461" w:author="Diany Lorena Hincapie Melo" w:date="2020-07-04T11:11:00Z"/>
        </w:rPr>
      </w:pPr>
    </w:p>
    <w:p w14:paraId="2BEFB776" w14:textId="26235B64" w:rsidR="00336460" w:rsidDel="00E93B13" w:rsidRDefault="00336460" w:rsidP="00336460">
      <w:pPr>
        <w:pStyle w:val="Sinespaciado"/>
        <w:spacing w:line="480" w:lineRule="auto"/>
        <w:rPr>
          <w:moveFrom w:id="1462" w:author="Diany Lorena Hincapie Melo" w:date="2020-07-04T11:11:00Z"/>
        </w:rPr>
      </w:pPr>
    </w:p>
    <w:p w14:paraId="265DE92F" w14:textId="3575D5E2" w:rsidR="00336460" w:rsidDel="00E93B13" w:rsidRDefault="00336460" w:rsidP="00336460">
      <w:pPr>
        <w:pStyle w:val="Sinespaciado"/>
        <w:spacing w:line="480" w:lineRule="auto"/>
        <w:rPr>
          <w:moveFrom w:id="1463" w:author="Diany Lorena Hincapie Melo" w:date="2020-07-04T11:11:00Z"/>
        </w:rPr>
      </w:pPr>
    </w:p>
    <w:p w14:paraId="7BC77634" w14:textId="049B0EAE" w:rsidR="00336460" w:rsidDel="00E93B13" w:rsidRDefault="00336460" w:rsidP="00336460">
      <w:pPr>
        <w:pStyle w:val="Sinespaciado"/>
        <w:spacing w:line="480" w:lineRule="auto"/>
        <w:rPr>
          <w:moveFrom w:id="1464" w:author="Diany Lorena Hincapie Melo" w:date="2020-07-04T11:11:00Z"/>
        </w:rPr>
      </w:pPr>
    </w:p>
    <w:p w14:paraId="2E0EA9B2" w14:textId="4B8ED8F1" w:rsidR="00336460" w:rsidDel="00E93B13" w:rsidRDefault="00336460" w:rsidP="00336460">
      <w:pPr>
        <w:pStyle w:val="Sinespaciado"/>
        <w:spacing w:line="480" w:lineRule="auto"/>
        <w:rPr>
          <w:moveFrom w:id="1465" w:author="Diany Lorena Hincapie Melo" w:date="2020-07-04T11:11:00Z"/>
        </w:rPr>
      </w:pPr>
    </w:p>
    <w:p w14:paraId="0390CE6F" w14:textId="42256413" w:rsidR="00336460" w:rsidDel="00E93B13" w:rsidRDefault="00336460" w:rsidP="00336460">
      <w:pPr>
        <w:pStyle w:val="Sinespaciado"/>
        <w:spacing w:line="480" w:lineRule="auto"/>
        <w:rPr>
          <w:moveFrom w:id="1466" w:author="Diany Lorena Hincapie Melo" w:date="2020-07-04T11:11:00Z"/>
        </w:rPr>
      </w:pPr>
    </w:p>
    <w:p w14:paraId="654C37B6" w14:textId="2F7D1488" w:rsidR="00336460" w:rsidDel="00E93B13" w:rsidRDefault="00336460" w:rsidP="00336460">
      <w:pPr>
        <w:pStyle w:val="Sinespaciado"/>
        <w:spacing w:line="480" w:lineRule="auto"/>
        <w:rPr>
          <w:moveFrom w:id="1467" w:author="Diany Lorena Hincapie Melo" w:date="2020-07-04T11:11:00Z"/>
        </w:rPr>
      </w:pPr>
    </w:p>
    <w:p w14:paraId="38023495" w14:textId="6C8960E6" w:rsidR="00336460" w:rsidDel="00E93B13" w:rsidRDefault="00336460" w:rsidP="00336460">
      <w:pPr>
        <w:pStyle w:val="Sinespaciado"/>
        <w:spacing w:line="480" w:lineRule="auto"/>
        <w:rPr>
          <w:moveFrom w:id="1468" w:author="Diany Lorena Hincapie Melo" w:date="2020-07-04T11:11:00Z"/>
        </w:rPr>
      </w:pPr>
    </w:p>
    <w:p w14:paraId="47A80E72" w14:textId="6D5739EF" w:rsidR="00336460" w:rsidDel="00E93B13" w:rsidRDefault="00336460" w:rsidP="00336460">
      <w:pPr>
        <w:pStyle w:val="Sinespaciado"/>
        <w:spacing w:line="480" w:lineRule="auto"/>
        <w:rPr>
          <w:moveFrom w:id="1469" w:author="Diany Lorena Hincapie Melo" w:date="2020-07-04T11:11:00Z"/>
        </w:rPr>
      </w:pPr>
    </w:p>
    <w:p w14:paraId="153F0ED9" w14:textId="465672B2" w:rsidR="00336460" w:rsidDel="00E93B13" w:rsidRDefault="00336460" w:rsidP="00336460">
      <w:pPr>
        <w:tabs>
          <w:tab w:val="left" w:pos="142"/>
        </w:tabs>
        <w:spacing w:line="480" w:lineRule="auto"/>
        <w:ind w:left="0" w:firstLine="0"/>
        <w:rPr>
          <w:ins w:id="1470" w:author="UECCI" w:date="2020-06-30T21:41:00Z"/>
          <w:moveFrom w:id="1471" w:author="Diany Lorena Hincapie Melo" w:date="2020-07-04T11:11:00Z"/>
          <w:rFonts w:cs="Times New Roman"/>
        </w:rPr>
      </w:pPr>
    </w:p>
    <w:moveFromRangeEnd w:id="1449"/>
    <w:p w14:paraId="2F294FBC" w14:textId="77777777" w:rsidR="00BC3ABD" w:rsidRDefault="00BC3ABD" w:rsidP="00336460">
      <w:pPr>
        <w:tabs>
          <w:tab w:val="left" w:pos="142"/>
        </w:tabs>
        <w:spacing w:line="480" w:lineRule="auto"/>
        <w:ind w:left="0" w:firstLine="0"/>
        <w:rPr>
          <w:ins w:id="1472" w:author="UECCI" w:date="2020-06-30T21:41:00Z"/>
          <w:rFonts w:cs="Times New Roman"/>
        </w:rPr>
      </w:pPr>
    </w:p>
    <w:p w14:paraId="5EE49BEA" w14:textId="77777777" w:rsidR="00BC3ABD" w:rsidRDefault="00BC3ABD" w:rsidP="00336460">
      <w:pPr>
        <w:tabs>
          <w:tab w:val="left" w:pos="142"/>
        </w:tabs>
        <w:spacing w:line="480" w:lineRule="auto"/>
        <w:ind w:left="0" w:firstLine="0"/>
        <w:rPr>
          <w:ins w:id="1473" w:author="UECCI" w:date="2020-06-30T21:41:00Z"/>
          <w:rFonts w:cs="Times New Roman"/>
        </w:rPr>
      </w:pPr>
    </w:p>
    <w:p w14:paraId="033E37D4" w14:textId="77777777" w:rsidR="00BC3ABD" w:rsidRDefault="00BC3ABD" w:rsidP="00336460">
      <w:pPr>
        <w:tabs>
          <w:tab w:val="left" w:pos="142"/>
        </w:tabs>
        <w:spacing w:line="480" w:lineRule="auto"/>
        <w:ind w:left="0" w:firstLine="0"/>
        <w:rPr>
          <w:ins w:id="1474" w:author="UECCI" w:date="2020-06-30T21:41:00Z"/>
          <w:rFonts w:cs="Times New Roman"/>
        </w:rPr>
      </w:pPr>
    </w:p>
    <w:p w14:paraId="04F06F00" w14:textId="77777777" w:rsidR="00BC3ABD" w:rsidRDefault="00BC3ABD" w:rsidP="00336460">
      <w:pPr>
        <w:tabs>
          <w:tab w:val="left" w:pos="142"/>
        </w:tabs>
        <w:spacing w:line="480" w:lineRule="auto"/>
        <w:ind w:left="0" w:firstLine="0"/>
        <w:rPr>
          <w:ins w:id="1475" w:author="UECCI" w:date="2020-06-30T21:41:00Z"/>
          <w:rFonts w:cs="Times New Roman"/>
        </w:rPr>
      </w:pPr>
    </w:p>
    <w:p w14:paraId="16DF0236" w14:textId="77777777" w:rsidR="00BC3ABD" w:rsidRDefault="00BC3ABD" w:rsidP="00336460">
      <w:pPr>
        <w:tabs>
          <w:tab w:val="left" w:pos="142"/>
        </w:tabs>
        <w:spacing w:line="480" w:lineRule="auto"/>
        <w:ind w:left="0" w:firstLine="0"/>
        <w:rPr>
          <w:ins w:id="1476" w:author="UECCI" w:date="2020-06-30T21:41:00Z"/>
          <w:rFonts w:cs="Times New Roman"/>
        </w:rPr>
      </w:pPr>
    </w:p>
    <w:p w14:paraId="0464865C" w14:textId="77777777" w:rsidR="00BC3ABD" w:rsidRDefault="00BC3ABD" w:rsidP="00336460">
      <w:pPr>
        <w:tabs>
          <w:tab w:val="left" w:pos="142"/>
        </w:tabs>
        <w:spacing w:line="480" w:lineRule="auto"/>
        <w:ind w:left="0" w:firstLine="0"/>
        <w:rPr>
          <w:ins w:id="1477" w:author="UECCI" w:date="2020-06-30T21:41:00Z"/>
          <w:rFonts w:cs="Times New Roman"/>
        </w:rPr>
      </w:pPr>
    </w:p>
    <w:p w14:paraId="1F833D38" w14:textId="77777777" w:rsidR="00BC3ABD" w:rsidRDefault="00BC3ABD" w:rsidP="00336460">
      <w:pPr>
        <w:tabs>
          <w:tab w:val="left" w:pos="142"/>
        </w:tabs>
        <w:spacing w:line="480" w:lineRule="auto"/>
        <w:ind w:left="0" w:firstLine="0"/>
        <w:rPr>
          <w:ins w:id="1478" w:author="UECCI" w:date="2020-06-30T21:41:00Z"/>
          <w:rFonts w:cs="Times New Roman"/>
        </w:rPr>
      </w:pPr>
    </w:p>
    <w:p w14:paraId="08D05B9C" w14:textId="77777777" w:rsidR="00BC3ABD" w:rsidRDefault="00BC3ABD" w:rsidP="00336460">
      <w:pPr>
        <w:tabs>
          <w:tab w:val="left" w:pos="142"/>
        </w:tabs>
        <w:spacing w:line="480" w:lineRule="auto"/>
        <w:ind w:left="0" w:firstLine="0"/>
        <w:rPr>
          <w:ins w:id="1479" w:author="UECCI" w:date="2020-06-30T21:41:00Z"/>
          <w:rFonts w:cs="Times New Roman"/>
        </w:rPr>
      </w:pPr>
    </w:p>
    <w:p w14:paraId="3C572BBA" w14:textId="77777777" w:rsidR="00BC3ABD" w:rsidRDefault="00BC3ABD" w:rsidP="00336460">
      <w:pPr>
        <w:tabs>
          <w:tab w:val="left" w:pos="142"/>
        </w:tabs>
        <w:spacing w:line="480" w:lineRule="auto"/>
        <w:ind w:left="0" w:firstLine="0"/>
        <w:rPr>
          <w:ins w:id="1480" w:author="UECCI" w:date="2020-06-30T21:41:00Z"/>
          <w:rFonts w:cs="Times New Roman"/>
        </w:rPr>
      </w:pPr>
    </w:p>
    <w:p w14:paraId="77355BAA" w14:textId="77777777" w:rsidR="00BC3ABD" w:rsidRDefault="00BC3ABD" w:rsidP="00336460">
      <w:pPr>
        <w:tabs>
          <w:tab w:val="left" w:pos="142"/>
        </w:tabs>
        <w:spacing w:line="480" w:lineRule="auto"/>
        <w:ind w:left="0" w:firstLine="0"/>
        <w:rPr>
          <w:ins w:id="1481" w:author="Steven Ortiz" w:date="2020-07-04T14:28:00Z"/>
          <w:rFonts w:cs="Times New Roman"/>
        </w:rPr>
      </w:pPr>
    </w:p>
    <w:p w14:paraId="3188ABC0" w14:textId="77777777" w:rsidR="00A56FD1" w:rsidRDefault="00A56FD1" w:rsidP="00336460">
      <w:pPr>
        <w:tabs>
          <w:tab w:val="left" w:pos="142"/>
        </w:tabs>
        <w:spacing w:line="480" w:lineRule="auto"/>
        <w:ind w:left="0" w:firstLine="0"/>
        <w:rPr>
          <w:ins w:id="1482" w:author="Steven Ortiz" w:date="2020-07-04T14:28:00Z"/>
          <w:rFonts w:cs="Times New Roman"/>
        </w:rPr>
      </w:pPr>
    </w:p>
    <w:p w14:paraId="07410ED5" w14:textId="77777777" w:rsidR="00A56FD1" w:rsidRDefault="00A56FD1" w:rsidP="00336460">
      <w:pPr>
        <w:tabs>
          <w:tab w:val="left" w:pos="142"/>
        </w:tabs>
        <w:spacing w:line="480" w:lineRule="auto"/>
        <w:ind w:left="0" w:firstLine="0"/>
        <w:rPr>
          <w:ins w:id="1483" w:author="Steven Ortiz" w:date="2020-07-04T14:28:00Z"/>
          <w:rFonts w:cs="Times New Roman"/>
        </w:rPr>
      </w:pPr>
    </w:p>
    <w:p w14:paraId="13BA88FD" w14:textId="77777777" w:rsidR="00A56FD1" w:rsidRPr="00FD0AA3" w:rsidRDefault="00A56FD1" w:rsidP="00336460">
      <w:pPr>
        <w:tabs>
          <w:tab w:val="left" w:pos="142"/>
        </w:tabs>
        <w:spacing w:line="480" w:lineRule="auto"/>
        <w:ind w:left="0" w:firstLine="0"/>
        <w:rPr>
          <w:rFonts w:cs="Times New Roman"/>
        </w:rPr>
      </w:pPr>
    </w:p>
    <w:commentRangeStart w:id="1484" w:displacedByCustomXml="next"/>
    <w:bookmarkStart w:id="1485" w:name="_Toc16493157" w:displacedByCustomXml="next"/>
    <w:bookmarkStart w:id="1486" w:name="_Toc41335667" w:displacedByCustomXml="next"/>
    <w:sdt>
      <w:sdtPr>
        <w:rPr>
          <w:rFonts w:eastAsiaTheme="minorHAnsi" w:cs="Times New Roman"/>
          <w:b w:val="0"/>
          <w:color w:val="auto"/>
          <w:sz w:val="26"/>
          <w:szCs w:val="22"/>
          <w:lang w:val="es-ES" w:eastAsia="en-US"/>
        </w:rPr>
        <w:id w:val="1061593791"/>
        <w:docPartObj>
          <w:docPartGallery w:val="Bibliographies"/>
          <w:docPartUnique/>
        </w:docPartObj>
      </w:sdtPr>
      <w:sdtEndPr>
        <w:rPr>
          <w:sz w:val="24"/>
          <w:lang w:val="es-CO"/>
        </w:rPr>
      </w:sdtEndPr>
      <w:sdtContent>
        <w:p w14:paraId="550A903A" w14:textId="77777777" w:rsidR="00336460" w:rsidRPr="00FD0AA3" w:rsidRDefault="00BC3ABD">
          <w:pPr>
            <w:pStyle w:val="Ttulo1"/>
            <w:tabs>
              <w:tab w:val="left" w:pos="142"/>
            </w:tabs>
            <w:spacing w:line="480" w:lineRule="auto"/>
            <w:ind w:left="0"/>
            <w:jc w:val="center"/>
            <w:rPr>
              <w:rFonts w:cs="Times New Roman"/>
            </w:rPr>
            <w:pPrChange w:id="1487" w:author="UECCI" w:date="2020-06-30T21:41:00Z">
              <w:pPr>
                <w:pStyle w:val="Ttulo1"/>
                <w:tabs>
                  <w:tab w:val="left" w:pos="142"/>
                </w:tabs>
                <w:spacing w:line="480" w:lineRule="auto"/>
                <w:ind w:left="0"/>
              </w:pPr>
            </w:pPrChange>
          </w:pPr>
          <w:r w:rsidRPr="00FD0AA3">
            <w:rPr>
              <w:rFonts w:cs="Times New Roman"/>
              <w:lang w:val="es-ES"/>
            </w:rPr>
            <w:t>BIBLIOGRAFÍA</w:t>
          </w:r>
          <w:bookmarkEnd w:id="1486"/>
          <w:bookmarkEnd w:id="1485"/>
          <w:commentRangeEnd w:id="1484"/>
          <w:r>
            <w:rPr>
              <w:rStyle w:val="Refdecomentario"/>
              <w:rFonts w:eastAsiaTheme="minorHAnsi" w:cstheme="minorBidi"/>
              <w:b w:val="0"/>
              <w:color w:val="auto"/>
              <w:lang w:eastAsia="en-US"/>
            </w:rPr>
            <w:commentReference w:id="1484"/>
          </w:r>
        </w:p>
        <w:sdt>
          <w:sdtPr>
            <w:rPr>
              <w:rFonts w:cs="Times New Roman"/>
            </w:rPr>
            <w:id w:val="111145805"/>
            <w:bibliography/>
          </w:sdtPr>
          <w:sdtContent>
            <w:p w14:paraId="114BEA7F" w14:textId="77777777" w:rsidR="00ED786A" w:rsidRPr="00ED786A" w:rsidRDefault="00336460" w:rsidP="00ED786A">
              <w:pPr>
                <w:pStyle w:val="Bibliografa"/>
                <w:ind w:left="720" w:hanging="720"/>
                <w:rPr>
                  <w:noProof/>
                  <w:szCs w:val="24"/>
                  <w:lang w:val="en-US"/>
                </w:rPr>
              </w:pPr>
              <w:r w:rsidRPr="00FD0AA3">
                <w:rPr>
                  <w:rFonts w:cs="Times New Roman"/>
                </w:rPr>
                <w:fldChar w:fldCharType="begin"/>
              </w:r>
              <w:r w:rsidRPr="00C90678">
                <w:rPr>
                  <w:rFonts w:cs="Times New Roman"/>
                  <w:lang w:val="en-US"/>
                </w:rPr>
                <w:instrText>BIBLIOGRAPHY</w:instrText>
              </w:r>
              <w:r w:rsidRPr="00FD0AA3">
                <w:rPr>
                  <w:rFonts w:cs="Times New Roman"/>
                </w:rPr>
                <w:fldChar w:fldCharType="separate"/>
              </w:r>
              <w:r w:rsidR="00ED786A" w:rsidRPr="00ED786A">
                <w:rPr>
                  <w:noProof/>
                  <w:lang w:val="en-US"/>
                </w:rPr>
                <w:t xml:space="preserve">Aaron, S., &amp; Blackwell, A. F. (2013). From Sonic Pi to Overtone: Creative Musical Experiences with Domain- Specific and Functional Languages. </w:t>
              </w:r>
              <w:r w:rsidR="00ED786A" w:rsidRPr="00ED786A">
                <w:rPr>
                  <w:i/>
                  <w:iCs/>
                  <w:noProof/>
                  <w:lang w:val="en-US"/>
                </w:rPr>
                <w:t>ACM SIGPLAN Workshop on Functional Art, Music, Modeling, and Design</w:t>
              </w:r>
              <w:r w:rsidR="00ED786A" w:rsidRPr="00ED786A">
                <w:rPr>
                  <w:noProof/>
                  <w:lang w:val="en-US"/>
                </w:rPr>
                <w:t>, 35-46.</w:t>
              </w:r>
            </w:p>
            <w:p w14:paraId="286FD36B" w14:textId="77777777" w:rsidR="00ED786A" w:rsidRPr="00ED786A" w:rsidRDefault="00ED786A" w:rsidP="00ED786A">
              <w:pPr>
                <w:pStyle w:val="Bibliografa"/>
                <w:ind w:left="720" w:hanging="720"/>
                <w:rPr>
                  <w:noProof/>
                  <w:lang w:val="en-US"/>
                </w:rPr>
              </w:pPr>
              <w:r w:rsidRPr="00ED786A">
                <w:rPr>
                  <w:noProof/>
                  <w:lang w:val="en-US"/>
                </w:rPr>
                <w:t xml:space="preserve">Alliance, W.-F. (2020). </w:t>
              </w:r>
              <w:r w:rsidRPr="00ED786A">
                <w:rPr>
                  <w:i/>
                  <w:iCs/>
                  <w:noProof/>
                  <w:lang w:val="en-US"/>
                </w:rPr>
                <w:t>Wi-Fi Alliance</w:t>
              </w:r>
              <w:r w:rsidRPr="00ED786A">
                <w:rPr>
                  <w:noProof/>
                  <w:lang w:val="en-US"/>
                </w:rPr>
                <w:t>. Obtenido de Who We Are: https://www.wi-fi.org/who-we-are</w:t>
              </w:r>
            </w:p>
            <w:p w14:paraId="650E7C12" w14:textId="77777777" w:rsidR="00ED786A" w:rsidRDefault="00ED786A" w:rsidP="00ED786A">
              <w:pPr>
                <w:pStyle w:val="Bibliografa"/>
                <w:ind w:left="720" w:hanging="720"/>
                <w:rPr>
                  <w:noProof/>
                  <w:lang w:val="es-ES"/>
                </w:rPr>
              </w:pPr>
              <w:r w:rsidRPr="00ED786A">
                <w:rPr>
                  <w:noProof/>
                  <w:lang w:val="en-US"/>
                </w:rPr>
                <w:t xml:space="preserve">Atlassian Marketplace. (2019). </w:t>
              </w:r>
              <w:r w:rsidRPr="00ED786A">
                <w:rPr>
                  <w:i/>
                  <w:iCs/>
                  <w:noProof/>
                  <w:lang w:val="en-US"/>
                </w:rPr>
                <w:t>AutoBlocks for Jira</w:t>
              </w:r>
              <w:r w:rsidRPr="00ED786A">
                <w:rPr>
                  <w:noProof/>
                  <w:lang w:val="en-US"/>
                </w:rPr>
                <w:t xml:space="preserve">. </w:t>
              </w:r>
              <w:r>
                <w:rPr>
                  <w:noProof/>
                  <w:lang w:val="es-ES"/>
                </w:rPr>
                <w:t>Obtenido de More details: https://marketplace.atlassian.com/apps/1219915/autoblocks-for-jira?hosting=server&amp;tab=overview</w:t>
              </w:r>
            </w:p>
            <w:p w14:paraId="77BAB453" w14:textId="77777777" w:rsidR="00ED786A" w:rsidRDefault="00ED786A" w:rsidP="00ED786A">
              <w:pPr>
                <w:pStyle w:val="Bibliografa"/>
                <w:ind w:left="720" w:hanging="720"/>
                <w:rPr>
                  <w:noProof/>
                  <w:lang w:val="es-ES"/>
                </w:rPr>
              </w:pPr>
              <w:r>
                <w:rPr>
                  <w:noProof/>
                  <w:lang w:val="es-ES"/>
                </w:rPr>
                <w:t xml:space="preserve">Berrocoso, J., Rosa, M., Sánchez, F., Del Carmen, M., &amp; Arroyo, G. (s.f.). </w:t>
              </w:r>
              <w:r>
                <w:rPr>
                  <w:i/>
                  <w:iCs/>
                  <w:noProof/>
                  <w:lang w:val="es-ES"/>
                </w:rPr>
                <w:t>RED-Revista de Educación a Distancia El pensamiento computacional y las nuevas ecologías del aprendizaje Computacional thinking and new learning ecologies.</w:t>
              </w:r>
              <w:r>
                <w:rPr>
                  <w:noProof/>
                  <w:lang w:val="es-ES"/>
                </w:rPr>
                <w:t xml:space="preserve"> </w:t>
              </w:r>
            </w:p>
            <w:p w14:paraId="50A4C2AC" w14:textId="77777777" w:rsidR="00ED786A" w:rsidRPr="00ED786A" w:rsidRDefault="00ED786A" w:rsidP="00ED786A">
              <w:pPr>
                <w:pStyle w:val="Bibliografa"/>
                <w:ind w:left="720" w:hanging="720"/>
                <w:rPr>
                  <w:noProof/>
                  <w:lang w:val="en-US"/>
                </w:rPr>
              </w:pPr>
              <w:r w:rsidRPr="00ED786A">
                <w:rPr>
                  <w:noProof/>
                  <w:lang w:val="en-US"/>
                </w:rPr>
                <w:t xml:space="preserve">Bluetooth. (2020). </w:t>
              </w:r>
              <w:r w:rsidRPr="00ED786A">
                <w:rPr>
                  <w:i/>
                  <w:iCs/>
                  <w:noProof/>
                  <w:lang w:val="en-US"/>
                </w:rPr>
                <w:t>Bluetooth</w:t>
              </w:r>
              <w:r w:rsidRPr="00ED786A">
                <w:rPr>
                  <w:noProof/>
                  <w:lang w:val="en-US"/>
                </w:rPr>
                <w:t>. Obtenido de Bluetooth: https://www.bluetooth.com/</w:t>
              </w:r>
            </w:p>
            <w:p w14:paraId="5BCD1753" w14:textId="77777777" w:rsidR="00ED786A" w:rsidRDefault="00ED786A" w:rsidP="00ED786A">
              <w:pPr>
                <w:pStyle w:val="Bibliografa"/>
                <w:ind w:left="720" w:hanging="720"/>
                <w:rPr>
                  <w:noProof/>
                  <w:lang w:val="es-ES"/>
                </w:rPr>
              </w:pPr>
              <w:r w:rsidRPr="00ED786A">
                <w:rPr>
                  <w:noProof/>
                  <w:lang w:val="en-US"/>
                </w:rPr>
                <w:t xml:space="preserve">BricoGeek. (s.f.). </w:t>
              </w:r>
              <w:r w:rsidRPr="00ED786A">
                <w:rPr>
                  <w:i/>
                  <w:iCs/>
                  <w:noProof/>
                  <w:lang w:val="en-US"/>
                </w:rPr>
                <w:t>LED NeoPixel</w:t>
              </w:r>
              <w:r w:rsidRPr="00ED786A">
                <w:rPr>
                  <w:noProof/>
                  <w:lang w:val="en-US"/>
                </w:rPr>
                <w:t xml:space="preserve">. </w:t>
              </w:r>
              <w:r>
                <w:rPr>
                  <w:noProof/>
                  <w:lang w:val="es-ES"/>
                </w:rPr>
                <w:t>Obtenido de BricoGeek: https://tienda.bricogeek.com/110-led-neopixel</w:t>
              </w:r>
            </w:p>
            <w:p w14:paraId="6604B8FF" w14:textId="77777777" w:rsidR="00ED786A" w:rsidRDefault="00ED786A" w:rsidP="00ED786A">
              <w:pPr>
                <w:pStyle w:val="Bibliografa"/>
                <w:ind w:left="720" w:hanging="720"/>
                <w:rPr>
                  <w:noProof/>
                  <w:lang w:val="es-ES"/>
                </w:rPr>
              </w:pPr>
              <w:r>
                <w:rPr>
                  <w:noProof/>
                  <w:lang w:val="es-ES"/>
                </w:rPr>
                <w:t xml:space="preserve">Code. (2013). </w:t>
              </w:r>
              <w:r>
                <w:rPr>
                  <w:i/>
                  <w:iCs/>
                  <w:noProof/>
                  <w:lang w:val="es-ES"/>
                </w:rPr>
                <w:t>Code</w:t>
              </w:r>
              <w:r>
                <w:rPr>
                  <w:noProof/>
                  <w:lang w:val="es-ES"/>
                </w:rPr>
                <w:t>. Obtenido de About Us: https://code.org/international/about</w:t>
              </w:r>
            </w:p>
            <w:p w14:paraId="5E39F36A" w14:textId="77777777" w:rsidR="00ED786A" w:rsidRDefault="00ED786A" w:rsidP="00ED786A">
              <w:pPr>
                <w:pStyle w:val="Bibliografa"/>
                <w:ind w:left="720" w:hanging="720"/>
                <w:rPr>
                  <w:noProof/>
                  <w:lang w:val="es-ES"/>
                </w:rPr>
              </w:pPr>
              <w:r>
                <w:rPr>
                  <w:noProof/>
                  <w:lang w:val="es-ES"/>
                </w:rPr>
                <w:t xml:space="preserve">Definición . (2009). </w:t>
              </w:r>
              <w:r>
                <w:rPr>
                  <w:i/>
                  <w:iCs/>
                  <w:noProof/>
                  <w:lang w:val="es-ES"/>
                </w:rPr>
                <w:t xml:space="preserve">Definición </w:t>
              </w:r>
              <w:r>
                <w:rPr>
                  <w:noProof/>
                  <w:lang w:val="es-ES"/>
                </w:rPr>
                <w:t>. Obtenido de Bluetooth: https://definicion.de/bluetooth/</w:t>
              </w:r>
            </w:p>
            <w:p w14:paraId="703C0F1C" w14:textId="77777777" w:rsidR="00ED786A" w:rsidRDefault="00ED786A" w:rsidP="00ED786A">
              <w:pPr>
                <w:pStyle w:val="Bibliografa"/>
                <w:ind w:left="720" w:hanging="720"/>
                <w:rPr>
                  <w:noProof/>
                  <w:lang w:val="es-ES"/>
                </w:rPr>
              </w:pPr>
              <w:r>
                <w:rPr>
                  <w:noProof/>
                  <w:lang w:val="es-ES"/>
                </w:rPr>
                <w:t xml:space="preserve">Gómez, E. (2018). </w:t>
              </w:r>
              <w:r>
                <w:rPr>
                  <w:i/>
                  <w:iCs/>
                  <w:noProof/>
                  <w:lang w:val="es-ES"/>
                </w:rPr>
                <w:t>Rincon Ingenieril</w:t>
              </w:r>
              <w:r>
                <w:rPr>
                  <w:noProof/>
                  <w:lang w:val="es-ES"/>
                </w:rPr>
                <w:t>. Obtenido de PWM: https://www.rinconingenieril.es/que-es-pwm-y-para-que-sirve/</w:t>
              </w:r>
            </w:p>
            <w:p w14:paraId="4B1C8AB3" w14:textId="77777777" w:rsidR="00ED786A" w:rsidRPr="00ED786A" w:rsidRDefault="00ED786A" w:rsidP="00ED786A">
              <w:pPr>
                <w:pStyle w:val="Bibliografa"/>
                <w:ind w:left="720" w:hanging="720"/>
                <w:rPr>
                  <w:noProof/>
                  <w:lang w:val="en-US"/>
                </w:rPr>
              </w:pPr>
              <w:r w:rsidRPr="00ED786A">
                <w:rPr>
                  <w:noProof/>
                  <w:lang w:val="en-US"/>
                </w:rPr>
                <w:t xml:space="preserve">Google. (20 de Septiembre de 2018). </w:t>
              </w:r>
              <w:r w:rsidRPr="00ED786A">
                <w:rPr>
                  <w:i/>
                  <w:iCs/>
                  <w:noProof/>
                  <w:lang w:val="en-US"/>
                </w:rPr>
                <w:t>Google for Education - Blockly</w:t>
              </w:r>
              <w:r w:rsidRPr="00ED786A">
                <w:rPr>
                  <w:noProof/>
                  <w:lang w:val="en-US"/>
                </w:rPr>
                <w:t>. Obtenido de Introduction to Blockly: https://developers.google.com/blockly/guides/overview</w:t>
              </w:r>
            </w:p>
            <w:p w14:paraId="2101D3AA" w14:textId="77777777" w:rsidR="00ED786A" w:rsidRPr="00ED786A" w:rsidRDefault="00ED786A" w:rsidP="00ED786A">
              <w:pPr>
                <w:pStyle w:val="Bibliografa"/>
                <w:ind w:left="720" w:hanging="720"/>
                <w:rPr>
                  <w:noProof/>
                  <w:lang w:val="en-US"/>
                </w:rPr>
              </w:pPr>
              <w:r w:rsidRPr="00ED786A">
                <w:rPr>
                  <w:noProof/>
                  <w:lang w:val="en-US"/>
                </w:rPr>
                <w:t xml:space="preserve">Harms, K. J., Balzuweit, E., Chen, J., &amp; Kelleher, C. (2016). Learning programming from tutorials and code puzzles: Children's perceptions of value. In Visual Languages and Human-Centric Computing (VL/HCC). </w:t>
              </w:r>
              <w:r w:rsidRPr="00ED786A">
                <w:rPr>
                  <w:i/>
                  <w:iCs/>
                  <w:noProof/>
                  <w:lang w:val="en-US"/>
                </w:rPr>
                <w:t>IEEE Symposium</w:t>
              </w:r>
              <w:r w:rsidRPr="00ED786A">
                <w:rPr>
                  <w:noProof/>
                  <w:lang w:val="en-US"/>
                </w:rPr>
                <w:t>, 59-67.</w:t>
              </w:r>
            </w:p>
            <w:p w14:paraId="5E21E40B" w14:textId="77777777" w:rsidR="00ED786A" w:rsidRDefault="00ED786A" w:rsidP="00ED786A">
              <w:pPr>
                <w:pStyle w:val="Bibliografa"/>
                <w:ind w:left="720" w:hanging="720"/>
                <w:rPr>
                  <w:noProof/>
                  <w:lang w:val="es-ES"/>
                </w:rPr>
              </w:pPr>
              <w:r w:rsidRPr="00ED786A">
                <w:rPr>
                  <w:noProof/>
                  <w:lang w:val="en-US"/>
                </w:rPr>
                <w:t xml:space="preserve">Jeannette M. Wing. (2006). Computational Thinking. </w:t>
              </w:r>
              <w:r>
                <w:rPr>
                  <w:i/>
                  <w:iCs/>
                  <w:noProof/>
                  <w:lang w:val="es-ES"/>
                </w:rPr>
                <w:t>Viewpoint, 49</w:t>
              </w:r>
              <w:r>
                <w:rPr>
                  <w:noProof/>
                  <w:lang w:val="es-ES"/>
                </w:rPr>
                <w:t>(3).</w:t>
              </w:r>
            </w:p>
            <w:p w14:paraId="5536582E" w14:textId="77777777" w:rsidR="00ED786A" w:rsidRDefault="00ED786A" w:rsidP="00ED786A">
              <w:pPr>
                <w:pStyle w:val="Bibliografa"/>
                <w:ind w:left="720" w:hanging="720"/>
                <w:rPr>
                  <w:noProof/>
                  <w:lang w:val="es-ES"/>
                </w:rPr>
              </w:pPr>
              <w:r>
                <w:rPr>
                  <w:noProof/>
                  <w:lang w:val="es-ES"/>
                </w:rPr>
                <w:t xml:space="preserve">Keyence Corporation. (s.f.). </w:t>
              </w:r>
              <w:r>
                <w:rPr>
                  <w:i/>
                  <w:iCs/>
                  <w:noProof/>
                  <w:lang w:val="es-ES"/>
                </w:rPr>
                <w:t>¿Qué es un sensor ultrasónico?</w:t>
              </w:r>
              <w:r>
                <w:rPr>
                  <w:noProof/>
                  <w:lang w:val="es-ES"/>
                </w:rPr>
                <w:t xml:space="preserve"> Obtenido de Keyence: https://www.keyence.com.mx/ss/products/sensor/sensorbasics/ultrasonic/info/</w:t>
              </w:r>
            </w:p>
            <w:p w14:paraId="20E1C2EA" w14:textId="77777777" w:rsidR="00ED786A" w:rsidRDefault="00ED786A" w:rsidP="00ED786A">
              <w:pPr>
                <w:pStyle w:val="Bibliografa"/>
                <w:ind w:left="720" w:hanging="720"/>
                <w:rPr>
                  <w:noProof/>
                  <w:lang w:val="es-ES"/>
                </w:rPr>
              </w:pPr>
              <w:r>
                <w:rPr>
                  <w:noProof/>
                  <w:lang w:val="es-ES"/>
                </w:rPr>
                <w:t xml:space="preserve">Maggiolo, D. (s.f.). </w:t>
              </w:r>
              <w:r>
                <w:rPr>
                  <w:i/>
                  <w:iCs/>
                  <w:noProof/>
                  <w:lang w:val="es-ES"/>
                </w:rPr>
                <w:t>Propagación del sonido</w:t>
              </w:r>
              <w:r>
                <w:rPr>
                  <w:noProof/>
                  <w:lang w:val="es-ES"/>
                </w:rPr>
                <w:t>. Obtenido de Eumus: https://www.eumus.edu.uy/docentes/maggiolo/acuapu/prp.html</w:t>
              </w:r>
            </w:p>
            <w:p w14:paraId="0FFF5B8F" w14:textId="77777777" w:rsidR="00ED786A" w:rsidRPr="00ED786A" w:rsidRDefault="00ED786A" w:rsidP="00ED786A">
              <w:pPr>
                <w:pStyle w:val="Bibliografa"/>
                <w:ind w:left="720" w:hanging="720"/>
                <w:rPr>
                  <w:noProof/>
                  <w:lang w:val="en-US"/>
                </w:rPr>
              </w:pPr>
              <w:r w:rsidRPr="00ED786A">
                <w:rPr>
                  <w:noProof/>
                  <w:lang w:val="en-US"/>
                </w:rPr>
                <w:t xml:space="preserve">Micro:Bit Educational Foundation. (s.f.). </w:t>
              </w:r>
              <w:r w:rsidRPr="00ED786A">
                <w:rPr>
                  <w:i/>
                  <w:iCs/>
                  <w:noProof/>
                  <w:lang w:val="en-US"/>
                </w:rPr>
                <w:t>Micro:Bit</w:t>
              </w:r>
              <w:r w:rsidRPr="00ED786A">
                <w:rPr>
                  <w:noProof/>
                  <w:lang w:val="en-US"/>
                </w:rPr>
                <w:t>. Obtenido de Start your micro:bit adventure!: https://microbit.org/guide/</w:t>
              </w:r>
            </w:p>
            <w:p w14:paraId="52683A8A" w14:textId="77777777" w:rsidR="00ED786A" w:rsidRPr="00ED786A" w:rsidRDefault="00ED786A" w:rsidP="00ED786A">
              <w:pPr>
                <w:pStyle w:val="Bibliografa"/>
                <w:ind w:left="720" w:hanging="720"/>
                <w:rPr>
                  <w:noProof/>
                  <w:lang w:val="en-US"/>
                </w:rPr>
              </w:pPr>
              <w:r w:rsidRPr="00ED786A">
                <w:rPr>
                  <w:noProof/>
                  <w:lang w:val="en-US"/>
                </w:rPr>
                <w:t xml:space="preserve">MicroPython. (2018). </w:t>
              </w:r>
              <w:r w:rsidRPr="00ED786A">
                <w:rPr>
                  <w:i/>
                  <w:iCs/>
                  <w:noProof/>
                  <w:lang w:val="en-US"/>
                </w:rPr>
                <w:t>MicroPython</w:t>
              </w:r>
              <w:r w:rsidRPr="00ED786A">
                <w:rPr>
                  <w:noProof/>
                  <w:lang w:val="en-US"/>
                </w:rPr>
                <w:t>. Obtenido de Proper Python with hardware-specific modules : https://micropython.org/</w:t>
              </w:r>
            </w:p>
            <w:p w14:paraId="039AA5D1" w14:textId="77777777" w:rsidR="00ED786A" w:rsidRPr="00ED786A" w:rsidRDefault="00ED786A" w:rsidP="00ED786A">
              <w:pPr>
                <w:pStyle w:val="Bibliografa"/>
                <w:ind w:left="720" w:hanging="720"/>
                <w:rPr>
                  <w:noProof/>
                  <w:lang w:val="en-US"/>
                </w:rPr>
              </w:pPr>
              <w:r w:rsidRPr="00ED786A">
                <w:rPr>
                  <w:noProof/>
                  <w:lang w:val="en-US"/>
                </w:rPr>
                <w:t xml:space="preserve">MIT. (2012). </w:t>
              </w:r>
              <w:r w:rsidRPr="00ED786A">
                <w:rPr>
                  <w:i/>
                  <w:iCs/>
                  <w:noProof/>
                  <w:lang w:val="en-US"/>
                </w:rPr>
                <w:t>MIT App Inventor</w:t>
              </w:r>
              <w:r w:rsidRPr="00ED786A">
                <w:rPr>
                  <w:noProof/>
                  <w:lang w:val="en-US"/>
                </w:rPr>
                <w:t>. Obtenido de About Us: http://appinventor.mit.edu/about-us</w:t>
              </w:r>
            </w:p>
            <w:p w14:paraId="5ED7E2B2" w14:textId="77777777" w:rsidR="00ED786A" w:rsidRDefault="00ED786A" w:rsidP="00ED786A">
              <w:pPr>
                <w:pStyle w:val="Bibliografa"/>
                <w:ind w:left="720" w:hanging="720"/>
                <w:rPr>
                  <w:noProof/>
                  <w:lang w:val="es-ES"/>
                </w:rPr>
              </w:pPr>
              <w:r w:rsidRPr="00ED786A">
                <w:rPr>
                  <w:noProof/>
                  <w:lang w:val="en-US"/>
                </w:rPr>
                <w:lastRenderedPageBreak/>
                <w:t xml:space="preserve">NayLamp Mechatronics. </w:t>
              </w:r>
              <w:r>
                <w:rPr>
                  <w:noProof/>
                  <w:lang w:val="es-ES"/>
                </w:rPr>
                <w:t xml:space="preserve">(2016). </w:t>
              </w:r>
              <w:r>
                <w:rPr>
                  <w:i/>
                  <w:iCs/>
                  <w:noProof/>
                  <w:lang w:val="es-ES"/>
                </w:rPr>
                <w:t>Tutorial MPU6050, Acelerómetro y Giroscopio</w:t>
              </w:r>
              <w:r>
                <w:rPr>
                  <w:noProof/>
                  <w:lang w:val="es-ES"/>
                </w:rPr>
                <w:t>. Obtenido de NayLamp Mechatronics: https://naylampmechatronics.com/blog/45_Tutorial-MPU6050-Aceler%C3%B3metro-y-Giroscopio.html</w:t>
              </w:r>
            </w:p>
            <w:p w14:paraId="1B20A11B" w14:textId="77777777" w:rsidR="00ED786A" w:rsidRDefault="00ED786A" w:rsidP="00ED786A">
              <w:pPr>
                <w:pStyle w:val="Bibliografa"/>
                <w:ind w:left="720" w:hanging="720"/>
                <w:rPr>
                  <w:noProof/>
                  <w:lang w:val="es-ES"/>
                </w:rPr>
              </w:pPr>
              <w:r>
                <w:rPr>
                  <w:noProof/>
                  <w:lang w:val="es-ES"/>
                </w:rPr>
                <w:t xml:space="preserve">NOVA Labs. (2019). </w:t>
              </w:r>
              <w:r>
                <w:rPr>
                  <w:i/>
                  <w:iCs/>
                  <w:noProof/>
                  <w:lang w:val="es-ES"/>
                </w:rPr>
                <w:t>NOVA Labs</w:t>
              </w:r>
              <w:r>
                <w:rPr>
                  <w:noProof/>
                  <w:lang w:val="es-ES"/>
                </w:rPr>
                <w:t>. Obtenido de ABOUT: https://www.pbs.org/wgbh/nova/labs/about/</w:t>
              </w:r>
            </w:p>
            <w:p w14:paraId="4DD14580" w14:textId="77777777" w:rsidR="00ED786A" w:rsidRDefault="00ED786A" w:rsidP="00ED786A">
              <w:pPr>
                <w:pStyle w:val="Bibliografa"/>
                <w:ind w:left="720" w:hanging="720"/>
                <w:rPr>
                  <w:noProof/>
                  <w:lang w:val="es-ES"/>
                </w:rPr>
              </w:pPr>
              <w:r>
                <w:rPr>
                  <w:noProof/>
                  <w:lang w:val="es-ES"/>
                </w:rPr>
                <w:t xml:space="preserve">Pardo, D. (11 de Abril de 2019). </w:t>
              </w:r>
              <w:r>
                <w:rPr>
                  <w:i/>
                  <w:iCs/>
                  <w:noProof/>
                  <w:lang w:val="es-ES"/>
                </w:rPr>
                <w:t>Ehorus</w:t>
              </w:r>
              <w:r>
                <w:rPr>
                  <w:noProof/>
                  <w:lang w:val="es-ES"/>
                </w:rPr>
                <w:t>. Obtenido de ¿Ser o no ser? ¡No! ¿Qué es websocket? Esa es la cuestión: https://ehorus.com/es/que-es-websocket/</w:t>
              </w:r>
            </w:p>
            <w:p w14:paraId="70641E48" w14:textId="77777777" w:rsidR="00ED786A" w:rsidRDefault="00ED786A" w:rsidP="00ED786A">
              <w:pPr>
                <w:pStyle w:val="Bibliografa"/>
                <w:ind w:left="720" w:hanging="720"/>
                <w:rPr>
                  <w:noProof/>
                  <w:lang w:val="es-ES"/>
                </w:rPr>
              </w:pPr>
              <w:r>
                <w:rPr>
                  <w:noProof/>
                  <w:lang w:val="es-ES"/>
                </w:rPr>
                <w:t xml:space="preserve">ROTOTAON. (1 de Marzo de 2008). </w:t>
              </w:r>
              <w:r>
                <w:rPr>
                  <w:i/>
                  <w:iCs/>
                  <w:noProof/>
                  <w:lang w:val="es-ES"/>
                </w:rPr>
                <w:t>ROTOTAON</w:t>
              </w:r>
              <w:r>
                <w:rPr>
                  <w:noProof/>
                  <w:lang w:val="es-ES"/>
                </w:rPr>
                <w:t>. Obtenido de Raspberry Pi ESP32 MicroPython Touch &amp; Sound Tutorial: https://www.rototron.info/raspberry-pi-esp32-micropython-touch-sound-tutorial/</w:t>
              </w:r>
            </w:p>
            <w:p w14:paraId="4BEAA7BE" w14:textId="77777777" w:rsidR="00ED786A" w:rsidRDefault="00ED786A" w:rsidP="00ED786A">
              <w:pPr>
                <w:pStyle w:val="Bibliografa"/>
                <w:ind w:left="720" w:hanging="720"/>
                <w:rPr>
                  <w:noProof/>
                  <w:lang w:val="es-ES"/>
                </w:rPr>
              </w:pPr>
              <w:r>
                <w:rPr>
                  <w:noProof/>
                  <w:lang w:val="es-ES"/>
                </w:rPr>
                <w:t xml:space="preserve">Sáez-López, J., &amp; Cózar-Gutiérrez, R. (2017). Programación visual por bloques en Educación Primaria: Aprendiendo y creando contenidos en Ciencias Sociales. </w:t>
              </w:r>
              <w:r>
                <w:rPr>
                  <w:i/>
                  <w:iCs/>
                  <w:noProof/>
                  <w:lang w:val="es-ES"/>
                </w:rPr>
                <w:t>Revista Complutense de Educacion, 28</w:t>
              </w:r>
              <w:r>
                <w:rPr>
                  <w:noProof/>
                  <w:lang w:val="es-ES"/>
                </w:rPr>
                <w:t>(2), 409-426.</w:t>
              </w:r>
            </w:p>
            <w:p w14:paraId="0431F9F8" w14:textId="77777777" w:rsidR="00ED786A" w:rsidRDefault="00ED786A" w:rsidP="00ED786A">
              <w:pPr>
                <w:pStyle w:val="Bibliografa"/>
                <w:ind w:left="720" w:hanging="720"/>
                <w:rPr>
                  <w:noProof/>
                  <w:lang w:val="es-ES"/>
                </w:rPr>
              </w:pPr>
              <w:r>
                <w:rPr>
                  <w:noProof/>
                  <w:lang w:val="es-ES"/>
                </w:rPr>
                <w:t xml:space="preserve">Sanders, M. (Diciembre/Enero de 2009). </w:t>
              </w:r>
              <w:r>
                <w:rPr>
                  <w:i/>
                  <w:iCs/>
                  <w:noProof/>
                  <w:lang w:val="es-ES"/>
                </w:rPr>
                <w:t>The Technology Teacher.</w:t>
              </w:r>
              <w:r>
                <w:rPr>
                  <w:noProof/>
                  <w:lang w:val="es-ES"/>
                </w:rPr>
                <w:t xml:space="preserve"> Obtenido de STEM, STEM Education, STEMmania: https://vtechworks.lib.vt.edu/bitstream/handle/10919/51616/STEMmania.pdf?sequence=1&amp;isAllowed=y</w:t>
              </w:r>
            </w:p>
            <w:p w14:paraId="0C4F5FAF" w14:textId="77777777" w:rsidR="00ED786A" w:rsidRPr="00ED786A" w:rsidRDefault="00ED786A" w:rsidP="00ED786A">
              <w:pPr>
                <w:pStyle w:val="Bibliografa"/>
                <w:ind w:left="720" w:hanging="720"/>
                <w:rPr>
                  <w:noProof/>
                  <w:lang w:val="en-US"/>
                </w:rPr>
              </w:pPr>
              <w:r w:rsidRPr="00ED786A">
                <w:rPr>
                  <w:noProof/>
                  <w:lang w:val="en-US"/>
                </w:rPr>
                <w:t xml:space="preserve">Systems, E. (2016). </w:t>
              </w:r>
              <w:r w:rsidRPr="00ED786A">
                <w:rPr>
                  <w:i/>
                  <w:iCs/>
                  <w:noProof/>
                  <w:lang w:val="en-US"/>
                </w:rPr>
                <w:t>The Internet of Things with ESP32</w:t>
              </w:r>
              <w:r w:rsidRPr="00ED786A">
                <w:rPr>
                  <w:noProof/>
                  <w:lang w:val="en-US"/>
                </w:rPr>
                <w:t>. Obtenido de Features &amp; Specifications: http://esp32.net/</w:t>
              </w:r>
            </w:p>
            <w:p w14:paraId="5C168614" w14:textId="77777777" w:rsidR="00ED786A" w:rsidRPr="00ED786A" w:rsidRDefault="00ED786A" w:rsidP="00ED786A">
              <w:pPr>
                <w:pStyle w:val="Bibliografa"/>
                <w:ind w:left="720" w:hanging="720"/>
                <w:rPr>
                  <w:noProof/>
                  <w:lang w:val="en-US"/>
                </w:rPr>
              </w:pPr>
              <w:r w:rsidRPr="00ED786A">
                <w:rPr>
                  <w:noProof/>
                  <w:lang w:val="en-US"/>
                </w:rPr>
                <w:t xml:space="preserve">Web Archive Org. (27 de Julio de 2006). </w:t>
              </w:r>
              <w:r w:rsidRPr="00ED786A">
                <w:rPr>
                  <w:i/>
                  <w:iCs/>
                  <w:noProof/>
                  <w:lang w:val="en-US"/>
                </w:rPr>
                <w:t>Almost a shape/technology/Piano frequencies/Piano frequency table.pl</w:t>
              </w:r>
              <w:r w:rsidRPr="00ED786A">
                <w:rPr>
                  <w:noProof/>
                  <w:lang w:val="en-US"/>
                </w:rPr>
                <w:t>. Obtenido de Web Archive Org: https://web.archive.org/web/20070305040009/http://wiki.highinbcgallery.com/index.php/Almost_a_shape/technology/Piano_frequencies/Piano_frequency_table.pl</w:t>
              </w:r>
            </w:p>
            <w:p w14:paraId="67228E5F" w14:textId="77777777" w:rsidR="00ED786A" w:rsidRDefault="00ED786A" w:rsidP="00ED786A">
              <w:pPr>
                <w:pStyle w:val="Bibliografa"/>
                <w:ind w:left="720" w:hanging="720"/>
                <w:rPr>
                  <w:noProof/>
                  <w:lang w:val="es-ES"/>
                </w:rPr>
              </w:pPr>
              <w:r>
                <w:rPr>
                  <w:noProof/>
                  <w:lang w:val="es-ES"/>
                </w:rPr>
                <w:t xml:space="preserve">Zapata-Ros, M. (2015). </w:t>
              </w:r>
              <w:r>
                <w:rPr>
                  <w:i/>
                  <w:iCs/>
                  <w:noProof/>
                  <w:lang w:val="es-ES"/>
                </w:rPr>
                <w:t>Pensamiento computacional: Una nueva alfabetización digital Computational Thinking: A New Digital Literacy.</w:t>
              </w:r>
              <w:r>
                <w:rPr>
                  <w:noProof/>
                  <w:lang w:val="es-ES"/>
                </w:rPr>
                <w:t xml:space="preserve"> </w:t>
              </w:r>
            </w:p>
            <w:p w14:paraId="33BCBBF0" w14:textId="77777777" w:rsidR="00336460" w:rsidRPr="00FD0AA3" w:rsidRDefault="00336460" w:rsidP="00ED786A">
              <w:pPr>
                <w:tabs>
                  <w:tab w:val="left" w:pos="142"/>
                </w:tabs>
                <w:spacing w:line="480" w:lineRule="auto"/>
                <w:ind w:left="0"/>
                <w:rPr>
                  <w:rFonts w:cs="Times New Roman"/>
                  <w:szCs w:val="24"/>
                </w:rPr>
              </w:pPr>
              <w:r w:rsidRPr="00FD0AA3">
                <w:rPr>
                  <w:rFonts w:cs="Times New Roman"/>
                  <w:b/>
                  <w:bCs/>
                </w:rPr>
                <w:fldChar w:fldCharType="end"/>
              </w:r>
            </w:p>
          </w:sdtContent>
        </w:sdt>
      </w:sdtContent>
    </w:sdt>
    <w:sectPr w:rsidR="00336460" w:rsidRPr="00FD0AA3" w:rsidSect="00DA606D">
      <w:footerReference w:type="default" r:id="rId113"/>
      <w:headerReference w:type="first" r:id="rId114"/>
      <w:footerReference w:type="first" r:id="rId115"/>
      <w:pgSz w:w="12240" w:h="15840"/>
      <w:pgMar w:top="1135" w:right="1701" w:bottom="1417" w:left="1701" w:header="708" w:footer="708" w:gutter="0"/>
      <w:pgNumType w:start="1"/>
      <w:cols w:space="708"/>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 w:author="UECCI" w:date="2020-06-30T21:24:00Z" w:initials="U">
    <w:p w14:paraId="2CEA9CBE" w14:textId="77777777" w:rsidR="00A56FD1" w:rsidRDefault="00A56FD1">
      <w:pPr>
        <w:pStyle w:val="Textocomentario"/>
      </w:pPr>
      <w:r>
        <w:rPr>
          <w:rStyle w:val="Refdecomentario"/>
        </w:rPr>
        <w:annotationRef/>
      </w:r>
    </w:p>
  </w:comment>
  <w:comment w:id="4" w:author="UECCI" w:date="2020-06-30T21:25:00Z" w:initials="U">
    <w:p w14:paraId="3F8BE649" w14:textId="77777777" w:rsidR="00A56FD1" w:rsidRDefault="00A56FD1" w:rsidP="002C0F93">
      <w:pPr>
        <w:pStyle w:val="Textocomentario"/>
        <w:ind w:left="0" w:firstLine="0"/>
      </w:pPr>
      <w:r>
        <w:rPr>
          <w:rStyle w:val="Refdecomentario"/>
        </w:rPr>
        <w:annotationRef/>
      </w:r>
      <w:r>
        <w:tab/>
        <w:t xml:space="preserve">Debemos hacer primero u resumen del proyecto </w:t>
      </w:r>
    </w:p>
  </w:comment>
  <w:comment w:id="5" w:author="Steven Ortiz" w:date="2020-07-03T18:34:00Z" w:initials="SO">
    <w:p w14:paraId="316234F2" w14:textId="1F960427" w:rsidR="00A56FD1" w:rsidRDefault="00A56FD1">
      <w:pPr>
        <w:pStyle w:val="Textocomentario"/>
      </w:pPr>
      <w:r>
        <w:rPr>
          <w:rStyle w:val="Refdecomentario"/>
        </w:rPr>
        <w:annotationRef/>
      </w:r>
    </w:p>
  </w:comment>
  <w:comment w:id="6" w:author="Steven Ortiz" w:date="2020-07-03T18:34:00Z" w:initials="SO">
    <w:p w14:paraId="592A16A5" w14:textId="3EB3A6E9" w:rsidR="00A56FD1" w:rsidRDefault="00A56FD1">
      <w:pPr>
        <w:pStyle w:val="Textocomentario"/>
      </w:pPr>
      <w:r>
        <w:rPr>
          <w:rStyle w:val="Refdecomentario"/>
        </w:rPr>
        <w:annotationRef/>
      </w:r>
    </w:p>
  </w:comment>
  <w:comment w:id="189" w:author="UECCI" w:date="2020-06-30T21:41:00Z" w:initials="U">
    <w:p w14:paraId="1DF63CAF" w14:textId="77777777" w:rsidR="00A56FD1" w:rsidRDefault="00A56FD1" w:rsidP="00E93B13">
      <w:pPr>
        <w:pStyle w:val="Textocomentario"/>
      </w:pPr>
      <w:r>
        <w:rPr>
          <w:rStyle w:val="Refdecomentario"/>
        </w:rPr>
        <w:annotationRef/>
      </w:r>
      <w:r>
        <w:t xml:space="preserve">Esto va en después d metodología </w:t>
      </w:r>
    </w:p>
  </w:comment>
  <w:comment w:id="1450" w:author="UECCI" w:date="2020-06-30T21:41:00Z" w:initials="U">
    <w:p w14:paraId="750E605F" w14:textId="77777777" w:rsidR="00A56FD1" w:rsidRDefault="00A56FD1">
      <w:pPr>
        <w:pStyle w:val="Textocomentario"/>
      </w:pPr>
      <w:r>
        <w:rPr>
          <w:rStyle w:val="Refdecomentario"/>
        </w:rPr>
        <w:annotationRef/>
      </w:r>
      <w:r>
        <w:t xml:space="preserve">Esto va en después d metodología </w:t>
      </w:r>
    </w:p>
  </w:comment>
  <w:comment w:id="1484" w:author="UECCI" w:date="2020-06-30T21:41:00Z" w:initials="U">
    <w:p w14:paraId="43942542" w14:textId="77777777" w:rsidR="00A56FD1" w:rsidRDefault="00A56FD1">
      <w:pPr>
        <w:pStyle w:val="Textocomentario"/>
      </w:pPr>
      <w:r>
        <w:rPr>
          <w:rStyle w:val="Refdecomentario"/>
        </w:rPr>
        <w:annotationRef/>
      </w:r>
      <w:r>
        <w:t xml:space="preserve">Debemos revisar si esta todo en APA </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2CEA9CBE" w15:done="0"/>
  <w15:commentEx w15:paraId="3F8BE649" w15:done="0"/>
  <w15:commentEx w15:paraId="316234F2" w15:paraIdParent="3F8BE649" w15:done="0"/>
  <w15:commentEx w15:paraId="592A16A5" w15:paraIdParent="3F8BE649" w15:done="0"/>
  <w15:commentEx w15:paraId="1DF63CAF" w15:done="0"/>
  <w15:commentEx w15:paraId="750E605F" w15:done="0"/>
  <w15:commentEx w15:paraId="43942542"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2CEA9CBE" w16cid:durableId="22AABA76"/>
  <w16cid:commentId w16cid:paraId="3F8BE649" w16cid:durableId="22AABA77"/>
  <w16cid:commentId w16cid:paraId="316234F2" w16cid:durableId="22AABA78"/>
  <w16cid:commentId w16cid:paraId="592A16A5" w16cid:durableId="22AABA79"/>
  <w16cid:commentId w16cid:paraId="1DF63CAF" w16cid:durableId="22AAE245"/>
  <w16cid:commentId w16cid:paraId="750E605F" w16cid:durableId="22AABA7A"/>
  <w16cid:commentId w16cid:paraId="43942542" w16cid:durableId="22AABA7B"/>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912087F" w14:textId="77777777" w:rsidR="006557F8" w:rsidRDefault="006557F8" w:rsidP="004672E9">
      <w:pPr>
        <w:spacing w:after="0"/>
      </w:pPr>
      <w:r>
        <w:separator/>
      </w:r>
    </w:p>
  </w:endnote>
  <w:endnote w:type="continuationSeparator" w:id="0">
    <w:p w14:paraId="32D3CBD4" w14:textId="77777777" w:rsidR="006557F8" w:rsidRDefault="006557F8" w:rsidP="004672E9">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63117656"/>
      <w:docPartObj>
        <w:docPartGallery w:val="Page Numbers (Bottom of Page)"/>
        <w:docPartUnique/>
      </w:docPartObj>
    </w:sdtPr>
    <w:sdtContent>
      <w:p w14:paraId="1A39C789" w14:textId="77777777" w:rsidR="00A56FD1" w:rsidRDefault="00A56FD1">
        <w:pPr>
          <w:pStyle w:val="Piedepgina"/>
          <w:jc w:val="right"/>
        </w:pPr>
        <w:r>
          <w:fldChar w:fldCharType="begin"/>
        </w:r>
        <w:r>
          <w:instrText>PAGE   \* MERGEFORMAT</w:instrText>
        </w:r>
        <w:r>
          <w:fldChar w:fldCharType="separate"/>
        </w:r>
        <w:r w:rsidR="007F6CBB" w:rsidRPr="007F6CBB">
          <w:rPr>
            <w:noProof/>
            <w:lang w:val="es-ES"/>
          </w:rPr>
          <w:t>28</w:t>
        </w:r>
        <w:r>
          <w:fldChar w:fldCharType="end"/>
        </w:r>
      </w:p>
    </w:sdtContent>
  </w:sdt>
  <w:p w14:paraId="35A89874" w14:textId="77777777" w:rsidR="00A56FD1" w:rsidRDefault="00A56FD1">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69512714"/>
      <w:docPartObj>
        <w:docPartGallery w:val="Page Numbers (Bottom of Page)"/>
        <w:docPartUnique/>
      </w:docPartObj>
    </w:sdtPr>
    <w:sdtContent>
      <w:p w14:paraId="56F9AFDF" w14:textId="77777777" w:rsidR="00A56FD1" w:rsidRDefault="00A56FD1">
        <w:pPr>
          <w:pStyle w:val="Piedepgina"/>
          <w:jc w:val="right"/>
        </w:pPr>
        <w:r>
          <w:fldChar w:fldCharType="begin"/>
        </w:r>
        <w:r>
          <w:instrText>PAGE   \* MERGEFORMAT</w:instrText>
        </w:r>
        <w:r>
          <w:fldChar w:fldCharType="separate"/>
        </w:r>
        <w:r w:rsidR="002872EA" w:rsidRPr="002872EA">
          <w:rPr>
            <w:noProof/>
            <w:lang w:val="es-ES"/>
          </w:rPr>
          <w:t>1</w:t>
        </w:r>
        <w:r>
          <w:fldChar w:fldCharType="end"/>
        </w:r>
      </w:p>
    </w:sdtContent>
  </w:sdt>
  <w:p w14:paraId="43DCE377" w14:textId="77777777" w:rsidR="00A56FD1" w:rsidRDefault="00A56FD1">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BA09487" w14:textId="77777777" w:rsidR="006557F8" w:rsidRDefault="006557F8" w:rsidP="004672E9">
      <w:pPr>
        <w:spacing w:after="0"/>
      </w:pPr>
      <w:r>
        <w:separator/>
      </w:r>
    </w:p>
  </w:footnote>
  <w:footnote w:type="continuationSeparator" w:id="0">
    <w:p w14:paraId="06025020" w14:textId="77777777" w:rsidR="006557F8" w:rsidRDefault="006557F8" w:rsidP="004672E9">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319FAC4" w14:textId="77777777" w:rsidR="00A56FD1" w:rsidRDefault="00A56FD1">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7D8154E"/>
    <w:multiLevelType w:val="multilevel"/>
    <w:tmpl w:val="2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86F3BE1"/>
    <w:multiLevelType w:val="multilevel"/>
    <w:tmpl w:val="C3E26E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067726D"/>
    <w:multiLevelType w:val="hybridMultilevel"/>
    <w:tmpl w:val="5AF82DF6"/>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 w15:restartNumberingAfterBreak="0">
    <w:nsid w:val="17AC60C6"/>
    <w:multiLevelType w:val="hybridMultilevel"/>
    <w:tmpl w:val="9B687182"/>
    <w:lvl w:ilvl="0" w:tplc="F9B2B776">
      <w:start w:val="1"/>
      <w:numFmt w:val="decimal"/>
      <w:lvlText w:val="%1."/>
      <w:lvlJc w:val="left"/>
      <w:pPr>
        <w:ind w:left="36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 w15:restartNumberingAfterBreak="0">
    <w:nsid w:val="17C91DA0"/>
    <w:multiLevelType w:val="multilevel"/>
    <w:tmpl w:val="DDEC6BC8"/>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5" w15:restartNumberingAfterBreak="0">
    <w:nsid w:val="22251A97"/>
    <w:multiLevelType w:val="hybridMultilevel"/>
    <w:tmpl w:val="817C0A42"/>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6" w15:restartNumberingAfterBreak="0">
    <w:nsid w:val="36867BB6"/>
    <w:multiLevelType w:val="multilevel"/>
    <w:tmpl w:val="2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3EBF7788"/>
    <w:multiLevelType w:val="multilevel"/>
    <w:tmpl w:val="2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4A3C13B2"/>
    <w:multiLevelType w:val="hybridMultilevel"/>
    <w:tmpl w:val="65561FCC"/>
    <w:lvl w:ilvl="0" w:tplc="69464020">
      <w:numFmt w:val="bullet"/>
      <w:lvlText w:val="-"/>
      <w:lvlJc w:val="left"/>
      <w:pPr>
        <w:ind w:left="1065" w:hanging="360"/>
      </w:pPr>
      <w:rPr>
        <w:rFonts w:ascii="Times New Roman" w:eastAsiaTheme="minorHAnsi" w:hAnsi="Times New Roman" w:cs="Times New Roman" w:hint="default"/>
      </w:rPr>
    </w:lvl>
    <w:lvl w:ilvl="1" w:tplc="240A0003" w:tentative="1">
      <w:start w:val="1"/>
      <w:numFmt w:val="bullet"/>
      <w:lvlText w:val="o"/>
      <w:lvlJc w:val="left"/>
      <w:pPr>
        <w:ind w:left="1785" w:hanging="360"/>
      </w:pPr>
      <w:rPr>
        <w:rFonts w:ascii="Courier New" w:hAnsi="Courier New" w:cs="Courier New" w:hint="default"/>
      </w:rPr>
    </w:lvl>
    <w:lvl w:ilvl="2" w:tplc="240A0005" w:tentative="1">
      <w:start w:val="1"/>
      <w:numFmt w:val="bullet"/>
      <w:lvlText w:val=""/>
      <w:lvlJc w:val="left"/>
      <w:pPr>
        <w:ind w:left="2505" w:hanging="360"/>
      </w:pPr>
      <w:rPr>
        <w:rFonts w:ascii="Wingdings" w:hAnsi="Wingdings" w:hint="default"/>
      </w:rPr>
    </w:lvl>
    <w:lvl w:ilvl="3" w:tplc="240A0001" w:tentative="1">
      <w:start w:val="1"/>
      <w:numFmt w:val="bullet"/>
      <w:lvlText w:val=""/>
      <w:lvlJc w:val="left"/>
      <w:pPr>
        <w:ind w:left="3225" w:hanging="360"/>
      </w:pPr>
      <w:rPr>
        <w:rFonts w:ascii="Symbol" w:hAnsi="Symbol" w:hint="default"/>
      </w:rPr>
    </w:lvl>
    <w:lvl w:ilvl="4" w:tplc="240A0003" w:tentative="1">
      <w:start w:val="1"/>
      <w:numFmt w:val="bullet"/>
      <w:lvlText w:val="o"/>
      <w:lvlJc w:val="left"/>
      <w:pPr>
        <w:ind w:left="3945" w:hanging="360"/>
      </w:pPr>
      <w:rPr>
        <w:rFonts w:ascii="Courier New" w:hAnsi="Courier New" w:cs="Courier New" w:hint="default"/>
      </w:rPr>
    </w:lvl>
    <w:lvl w:ilvl="5" w:tplc="240A0005" w:tentative="1">
      <w:start w:val="1"/>
      <w:numFmt w:val="bullet"/>
      <w:lvlText w:val=""/>
      <w:lvlJc w:val="left"/>
      <w:pPr>
        <w:ind w:left="4665" w:hanging="360"/>
      </w:pPr>
      <w:rPr>
        <w:rFonts w:ascii="Wingdings" w:hAnsi="Wingdings" w:hint="default"/>
      </w:rPr>
    </w:lvl>
    <w:lvl w:ilvl="6" w:tplc="240A0001" w:tentative="1">
      <w:start w:val="1"/>
      <w:numFmt w:val="bullet"/>
      <w:lvlText w:val=""/>
      <w:lvlJc w:val="left"/>
      <w:pPr>
        <w:ind w:left="5385" w:hanging="360"/>
      </w:pPr>
      <w:rPr>
        <w:rFonts w:ascii="Symbol" w:hAnsi="Symbol" w:hint="default"/>
      </w:rPr>
    </w:lvl>
    <w:lvl w:ilvl="7" w:tplc="240A0003" w:tentative="1">
      <w:start w:val="1"/>
      <w:numFmt w:val="bullet"/>
      <w:lvlText w:val="o"/>
      <w:lvlJc w:val="left"/>
      <w:pPr>
        <w:ind w:left="6105" w:hanging="360"/>
      </w:pPr>
      <w:rPr>
        <w:rFonts w:ascii="Courier New" w:hAnsi="Courier New" w:cs="Courier New" w:hint="default"/>
      </w:rPr>
    </w:lvl>
    <w:lvl w:ilvl="8" w:tplc="240A0005" w:tentative="1">
      <w:start w:val="1"/>
      <w:numFmt w:val="bullet"/>
      <w:lvlText w:val=""/>
      <w:lvlJc w:val="left"/>
      <w:pPr>
        <w:ind w:left="6825" w:hanging="360"/>
      </w:pPr>
      <w:rPr>
        <w:rFonts w:ascii="Wingdings" w:hAnsi="Wingdings" w:hint="default"/>
      </w:rPr>
    </w:lvl>
  </w:abstractNum>
  <w:abstractNum w:abstractNumId="9" w15:restartNumberingAfterBreak="0">
    <w:nsid w:val="4E12604F"/>
    <w:multiLevelType w:val="multilevel"/>
    <w:tmpl w:val="807C744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0" w15:restartNumberingAfterBreak="0">
    <w:nsid w:val="52D73B72"/>
    <w:multiLevelType w:val="multilevel"/>
    <w:tmpl w:val="2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53CA348D"/>
    <w:multiLevelType w:val="multilevel"/>
    <w:tmpl w:val="2A7EA2A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54882B36"/>
    <w:multiLevelType w:val="hybridMultilevel"/>
    <w:tmpl w:val="0AD4D178"/>
    <w:lvl w:ilvl="0" w:tplc="8A904F80">
      <w:start w:val="1"/>
      <w:numFmt w:val="decimal"/>
      <w:lvlText w:val="1.%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3" w15:restartNumberingAfterBreak="0">
    <w:nsid w:val="5D3759F8"/>
    <w:multiLevelType w:val="hybridMultilevel"/>
    <w:tmpl w:val="AE92C894"/>
    <w:lvl w:ilvl="0" w:tplc="0310C4A6">
      <w:start w:val="1"/>
      <w:numFmt w:val="decimal"/>
      <w:lvlText w:val="%1."/>
      <w:lvlJc w:val="left"/>
      <w:pPr>
        <w:ind w:left="1077" w:hanging="360"/>
      </w:pPr>
    </w:lvl>
    <w:lvl w:ilvl="1" w:tplc="240A0019" w:tentative="1">
      <w:start w:val="1"/>
      <w:numFmt w:val="lowerLetter"/>
      <w:lvlText w:val="%2."/>
      <w:lvlJc w:val="left"/>
      <w:pPr>
        <w:ind w:left="1797" w:hanging="360"/>
      </w:pPr>
    </w:lvl>
    <w:lvl w:ilvl="2" w:tplc="240A001B" w:tentative="1">
      <w:start w:val="1"/>
      <w:numFmt w:val="lowerRoman"/>
      <w:lvlText w:val="%3."/>
      <w:lvlJc w:val="right"/>
      <w:pPr>
        <w:ind w:left="2517" w:hanging="180"/>
      </w:pPr>
    </w:lvl>
    <w:lvl w:ilvl="3" w:tplc="240A000F" w:tentative="1">
      <w:start w:val="1"/>
      <w:numFmt w:val="decimal"/>
      <w:lvlText w:val="%4."/>
      <w:lvlJc w:val="left"/>
      <w:pPr>
        <w:ind w:left="3237" w:hanging="360"/>
      </w:pPr>
    </w:lvl>
    <w:lvl w:ilvl="4" w:tplc="240A0019" w:tentative="1">
      <w:start w:val="1"/>
      <w:numFmt w:val="lowerLetter"/>
      <w:lvlText w:val="%5."/>
      <w:lvlJc w:val="left"/>
      <w:pPr>
        <w:ind w:left="3957" w:hanging="360"/>
      </w:pPr>
    </w:lvl>
    <w:lvl w:ilvl="5" w:tplc="240A001B" w:tentative="1">
      <w:start w:val="1"/>
      <w:numFmt w:val="lowerRoman"/>
      <w:lvlText w:val="%6."/>
      <w:lvlJc w:val="right"/>
      <w:pPr>
        <w:ind w:left="4677" w:hanging="180"/>
      </w:pPr>
    </w:lvl>
    <w:lvl w:ilvl="6" w:tplc="240A000F" w:tentative="1">
      <w:start w:val="1"/>
      <w:numFmt w:val="decimal"/>
      <w:lvlText w:val="%7."/>
      <w:lvlJc w:val="left"/>
      <w:pPr>
        <w:ind w:left="5397" w:hanging="360"/>
      </w:pPr>
    </w:lvl>
    <w:lvl w:ilvl="7" w:tplc="240A0019" w:tentative="1">
      <w:start w:val="1"/>
      <w:numFmt w:val="lowerLetter"/>
      <w:lvlText w:val="%8."/>
      <w:lvlJc w:val="left"/>
      <w:pPr>
        <w:ind w:left="6117" w:hanging="360"/>
      </w:pPr>
    </w:lvl>
    <w:lvl w:ilvl="8" w:tplc="240A001B" w:tentative="1">
      <w:start w:val="1"/>
      <w:numFmt w:val="lowerRoman"/>
      <w:lvlText w:val="%9."/>
      <w:lvlJc w:val="right"/>
      <w:pPr>
        <w:ind w:left="6837" w:hanging="180"/>
      </w:pPr>
    </w:lvl>
  </w:abstractNum>
  <w:abstractNum w:abstractNumId="14" w15:restartNumberingAfterBreak="0">
    <w:nsid w:val="67C665C6"/>
    <w:multiLevelType w:val="hybridMultilevel"/>
    <w:tmpl w:val="6C103F6A"/>
    <w:lvl w:ilvl="0" w:tplc="21CCDC66">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5" w15:restartNumberingAfterBreak="0">
    <w:nsid w:val="6EE16B29"/>
    <w:multiLevelType w:val="hybridMultilevel"/>
    <w:tmpl w:val="76CCDC26"/>
    <w:lvl w:ilvl="0" w:tplc="7EE81BD8">
      <w:start w:val="2"/>
      <w:numFmt w:val="bullet"/>
      <w:lvlText w:val="-"/>
      <w:lvlJc w:val="left"/>
      <w:pPr>
        <w:ind w:left="1069" w:hanging="360"/>
      </w:pPr>
      <w:rPr>
        <w:rFonts w:ascii="Times New Roman" w:eastAsiaTheme="minorHAnsi" w:hAnsi="Times New Roman" w:cs="Times New Roman" w:hint="default"/>
      </w:rPr>
    </w:lvl>
    <w:lvl w:ilvl="1" w:tplc="240A0003" w:tentative="1">
      <w:start w:val="1"/>
      <w:numFmt w:val="bullet"/>
      <w:lvlText w:val="o"/>
      <w:lvlJc w:val="left"/>
      <w:pPr>
        <w:ind w:left="1789" w:hanging="360"/>
      </w:pPr>
      <w:rPr>
        <w:rFonts w:ascii="Courier New" w:hAnsi="Courier New" w:cs="Courier New" w:hint="default"/>
      </w:rPr>
    </w:lvl>
    <w:lvl w:ilvl="2" w:tplc="240A0005" w:tentative="1">
      <w:start w:val="1"/>
      <w:numFmt w:val="bullet"/>
      <w:lvlText w:val=""/>
      <w:lvlJc w:val="left"/>
      <w:pPr>
        <w:ind w:left="2509" w:hanging="360"/>
      </w:pPr>
      <w:rPr>
        <w:rFonts w:ascii="Wingdings" w:hAnsi="Wingdings" w:hint="default"/>
      </w:rPr>
    </w:lvl>
    <w:lvl w:ilvl="3" w:tplc="240A0001" w:tentative="1">
      <w:start w:val="1"/>
      <w:numFmt w:val="bullet"/>
      <w:lvlText w:val=""/>
      <w:lvlJc w:val="left"/>
      <w:pPr>
        <w:ind w:left="3229" w:hanging="360"/>
      </w:pPr>
      <w:rPr>
        <w:rFonts w:ascii="Symbol" w:hAnsi="Symbol" w:hint="default"/>
      </w:rPr>
    </w:lvl>
    <w:lvl w:ilvl="4" w:tplc="240A0003" w:tentative="1">
      <w:start w:val="1"/>
      <w:numFmt w:val="bullet"/>
      <w:lvlText w:val="o"/>
      <w:lvlJc w:val="left"/>
      <w:pPr>
        <w:ind w:left="3949" w:hanging="360"/>
      </w:pPr>
      <w:rPr>
        <w:rFonts w:ascii="Courier New" w:hAnsi="Courier New" w:cs="Courier New" w:hint="default"/>
      </w:rPr>
    </w:lvl>
    <w:lvl w:ilvl="5" w:tplc="240A0005" w:tentative="1">
      <w:start w:val="1"/>
      <w:numFmt w:val="bullet"/>
      <w:lvlText w:val=""/>
      <w:lvlJc w:val="left"/>
      <w:pPr>
        <w:ind w:left="4669" w:hanging="360"/>
      </w:pPr>
      <w:rPr>
        <w:rFonts w:ascii="Wingdings" w:hAnsi="Wingdings" w:hint="default"/>
      </w:rPr>
    </w:lvl>
    <w:lvl w:ilvl="6" w:tplc="240A0001" w:tentative="1">
      <w:start w:val="1"/>
      <w:numFmt w:val="bullet"/>
      <w:lvlText w:val=""/>
      <w:lvlJc w:val="left"/>
      <w:pPr>
        <w:ind w:left="5389" w:hanging="360"/>
      </w:pPr>
      <w:rPr>
        <w:rFonts w:ascii="Symbol" w:hAnsi="Symbol" w:hint="default"/>
      </w:rPr>
    </w:lvl>
    <w:lvl w:ilvl="7" w:tplc="240A0003" w:tentative="1">
      <w:start w:val="1"/>
      <w:numFmt w:val="bullet"/>
      <w:lvlText w:val="o"/>
      <w:lvlJc w:val="left"/>
      <w:pPr>
        <w:ind w:left="6109" w:hanging="360"/>
      </w:pPr>
      <w:rPr>
        <w:rFonts w:ascii="Courier New" w:hAnsi="Courier New" w:cs="Courier New" w:hint="default"/>
      </w:rPr>
    </w:lvl>
    <w:lvl w:ilvl="8" w:tplc="240A0005" w:tentative="1">
      <w:start w:val="1"/>
      <w:numFmt w:val="bullet"/>
      <w:lvlText w:val=""/>
      <w:lvlJc w:val="left"/>
      <w:pPr>
        <w:ind w:left="6829" w:hanging="360"/>
      </w:pPr>
      <w:rPr>
        <w:rFonts w:ascii="Wingdings" w:hAnsi="Wingdings" w:hint="default"/>
      </w:rPr>
    </w:lvl>
  </w:abstractNum>
  <w:abstractNum w:abstractNumId="16" w15:restartNumberingAfterBreak="0">
    <w:nsid w:val="73850A84"/>
    <w:multiLevelType w:val="hybridMultilevel"/>
    <w:tmpl w:val="36C8EE7A"/>
    <w:lvl w:ilvl="0" w:tplc="25AA54A6">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7" w15:restartNumberingAfterBreak="0">
    <w:nsid w:val="79FB6E74"/>
    <w:multiLevelType w:val="multilevel"/>
    <w:tmpl w:val="3EEEAB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AD34A68"/>
    <w:multiLevelType w:val="hybridMultilevel"/>
    <w:tmpl w:val="4378B2DA"/>
    <w:lvl w:ilvl="0" w:tplc="FA14785E">
      <w:numFmt w:val="bullet"/>
      <w:lvlText w:val="-"/>
      <w:lvlJc w:val="left"/>
      <w:pPr>
        <w:ind w:left="720" w:hanging="360"/>
      </w:pPr>
      <w:rPr>
        <w:rFonts w:ascii="Arial" w:eastAsiaTheme="majorEastAsia" w:hAnsi="Arial" w:cs="Aria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5"/>
  </w:num>
  <w:num w:numId="2">
    <w:abstractNumId w:val="2"/>
  </w:num>
  <w:num w:numId="3">
    <w:abstractNumId w:val="9"/>
  </w:num>
  <w:num w:numId="4">
    <w:abstractNumId w:val="1"/>
  </w:num>
  <w:num w:numId="5">
    <w:abstractNumId w:val="17"/>
  </w:num>
  <w:num w:numId="6">
    <w:abstractNumId w:val="14"/>
  </w:num>
  <w:num w:numId="7">
    <w:abstractNumId w:val="16"/>
  </w:num>
  <w:num w:numId="8">
    <w:abstractNumId w:val="3"/>
  </w:num>
  <w:num w:numId="9">
    <w:abstractNumId w:val="7"/>
  </w:num>
  <w:num w:numId="10">
    <w:abstractNumId w:val="10"/>
  </w:num>
  <w:num w:numId="11">
    <w:abstractNumId w:val="4"/>
  </w:num>
  <w:num w:numId="12">
    <w:abstractNumId w:val="18"/>
  </w:num>
  <w:num w:numId="13">
    <w:abstractNumId w:val="0"/>
  </w:num>
  <w:num w:numId="14">
    <w:abstractNumId w:val="13"/>
  </w:num>
  <w:num w:numId="15">
    <w:abstractNumId w:val="12"/>
  </w:num>
  <w:num w:numId="16">
    <w:abstractNumId w:val="6"/>
  </w:num>
  <w:num w:numId="17">
    <w:abstractNumId w:val="11"/>
  </w:num>
  <w:num w:numId="18">
    <w:abstractNumId w:val="15"/>
  </w:num>
  <w:num w:numId="19">
    <w:abstractNumId w:val="8"/>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Diany Lorena Hincapie Melo">
    <w15:presenceInfo w15:providerId="AD" w15:userId="S::pastmtto@eliteflower.com::27a6ac03-1093-476a-a7dc-56b17d76dee9"/>
  </w15:person>
  <w15:person w15:author="UECCI">
    <w15:presenceInfo w15:providerId="None" w15:userId="UECCI"/>
  </w15:person>
  <w15:person w15:author="Steven Ortiz">
    <w15:presenceInfo w15:providerId="Windows Live" w15:userId="647d86c3e7c67d1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42393"/>
    <w:rsid w:val="00001FF9"/>
    <w:rsid w:val="000131F7"/>
    <w:rsid w:val="0002721D"/>
    <w:rsid w:val="00027389"/>
    <w:rsid w:val="00034BF5"/>
    <w:rsid w:val="00042F27"/>
    <w:rsid w:val="00043D24"/>
    <w:rsid w:val="000477A2"/>
    <w:rsid w:val="000568D9"/>
    <w:rsid w:val="000642BC"/>
    <w:rsid w:val="000908FD"/>
    <w:rsid w:val="0009413F"/>
    <w:rsid w:val="00097FB5"/>
    <w:rsid w:val="000A0A65"/>
    <w:rsid w:val="000B58F7"/>
    <w:rsid w:val="000C0580"/>
    <w:rsid w:val="000C2E29"/>
    <w:rsid w:val="000C56B2"/>
    <w:rsid w:val="000D386E"/>
    <w:rsid w:val="000E050B"/>
    <w:rsid w:val="000F4FDB"/>
    <w:rsid w:val="000F5067"/>
    <w:rsid w:val="00100457"/>
    <w:rsid w:val="0010077D"/>
    <w:rsid w:val="00101CBB"/>
    <w:rsid w:val="00103BB4"/>
    <w:rsid w:val="00106EE3"/>
    <w:rsid w:val="00113304"/>
    <w:rsid w:val="00116EA6"/>
    <w:rsid w:val="0011769D"/>
    <w:rsid w:val="00144BE0"/>
    <w:rsid w:val="0015428A"/>
    <w:rsid w:val="00154B9B"/>
    <w:rsid w:val="001913E9"/>
    <w:rsid w:val="00196FF5"/>
    <w:rsid w:val="001C1CB6"/>
    <w:rsid w:val="001C3288"/>
    <w:rsid w:val="001D2175"/>
    <w:rsid w:val="001D75A7"/>
    <w:rsid w:val="001E7FEE"/>
    <w:rsid w:val="002006E4"/>
    <w:rsid w:val="0021724F"/>
    <w:rsid w:val="00223895"/>
    <w:rsid w:val="00223D77"/>
    <w:rsid w:val="00225EB6"/>
    <w:rsid w:val="002277F5"/>
    <w:rsid w:val="0025051A"/>
    <w:rsid w:val="0025484D"/>
    <w:rsid w:val="00280D18"/>
    <w:rsid w:val="0028350A"/>
    <w:rsid w:val="002872EA"/>
    <w:rsid w:val="00293BC0"/>
    <w:rsid w:val="002A15A4"/>
    <w:rsid w:val="002C0F93"/>
    <w:rsid w:val="002C1400"/>
    <w:rsid w:val="002D40C1"/>
    <w:rsid w:val="002D7B14"/>
    <w:rsid w:val="002E34F5"/>
    <w:rsid w:val="002E71FB"/>
    <w:rsid w:val="003010B1"/>
    <w:rsid w:val="00307AA4"/>
    <w:rsid w:val="00320D01"/>
    <w:rsid w:val="003227A2"/>
    <w:rsid w:val="00326705"/>
    <w:rsid w:val="003333B8"/>
    <w:rsid w:val="00336460"/>
    <w:rsid w:val="00350BBB"/>
    <w:rsid w:val="00385660"/>
    <w:rsid w:val="003B52FA"/>
    <w:rsid w:val="003E6ED8"/>
    <w:rsid w:val="003F2E71"/>
    <w:rsid w:val="003F3828"/>
    <w:rsid w:val="003F7328"/>
    <w:rsid w:val="0040024F"/>
    <w:rsid w:val="00410964"/>
    <w:rsid w:val="004226CC"/>
    <w:rsid w:val="00442393"/>
    <w:rsid w:val="004469DA"/>
    <w:rsid w:val="004611A0"/>
    <w:rsid w:val="00463E3A"/>
    <w:rsid w:val="004672E9"/>
    <w:rsid w:val="004771CE"/>
    <w:rsid w:val="004772EF"/>
    <w:rsid w:val="004842C6"/>
    <w:rsid w:val="004917E3"/>
    <w:rsid w:val="004B2573"/>
    <w:rsid w:val="004B29BB"/>
    <w:rsid w:val="004C02C7"/>
    <w:rsid w:val="004D27C7"/>
    <w:rsid w:val="004D7A62"/>
    <w:rsid w:val="004F1734"/>
    <w:rsid w:val="004F4618"/>
    <w:rsid w:val="0050086D"/>
    <w:rsid w:val="00503706"/>
    <w:rsid w:val="005063D9"/>
    <w:rsid w:val="00507E4A"/>
    <w:rsid w:val="005140DA"/>
    <w:rsid w:val="00523E70"/>
    <w:rsid w:val="00531FA7"/>
    <w:rsid w:val="00535A35"/>
    <w:rsid w:val="00546384"/>
    <w:rsid w:val="005469C7"/>
    <w:rsid w:val="00546CF2"/>
    <w:rsid w:val="005567E9"/>
    <w:rsid w:val="00570E93"/>
    <w:rsid w:val="00574B75"/>
    <w:rsid w:val="00576C97"/>
    <w:rsid w:val="0058161C"/>
    <w:rsid w:val="005927A2"/>
    <w:rsid w:val="005B4509"/>
    <w:rsid w:val="005B541C"/>
    <w:rsid w:val="005C3401"/>
    <w:rsid w:val="005D3166"/>
    <w:rsid w:val="005E22AB"/>
    <w:rsid w:val="005E4BF2"/>
    <w:rsid w:val="006115B8"/>
    <w:rsid w:val="006117BC"/>
    <w:rsid w:val="006557F8"/>
    <w:rsid w:val="0066285D"/>
    <w:rsid w:val="00693FDE"/>
    <w:rsid w:val="006969E6"/>
    <w:rsid w:val="006A0BC6"/>
    <w:rsid w:val="006B7991"/>
    <w:rsid w:val="006B7BD5"/>
    <w:rsid w:val="006C1D81"/>
    <w:rsid w:val="006E021E"/>
    <w:rsid w:val="006F7B4A"/>
    <w:rsid w:val="00711A9E"/>
    <w:rsid w:val="00717D95"/>
    <w:rsid w:val="007249A9"/>
    <w:rsid w:val="00741139"/>
    <w:rsid w:val="007414D3"/>
    <w:rsid w:val="00762C2E"/>
    <w:rsid w:val="00763536"/>
    <w:rsid w:val="00763A39"/>
    <w:rsid w:val="007657E9"/>
    <w:rsid w:val="00772F89"/>
    <w:rsid w:val="00775F7C"/>
    <w:rsid w:val="00797C3F"/>
    <w:rsid w:val="007A266C"/>
    <w:rsid w:val="007A5647"/>
    <w:rsid w:val="007B607D"/>
    <w:rsid w:val="007D3E11"/>
    <w:rsid w:val="007E5E60"/>
    <w:rsid w:val="007F6CBB"/>
    <w:rsid w:val="00812908"/>
    <w:rsid w:val="0085435B"/>
    <w:rsid w:val="008544B4"/>
    <w:rsid w:val="00862598"/>
    <w:rsid w:val="00877272"/>
    <w:rsid w:val="00894C80"/>
    <w:rsid w:val="008A7F57"/>
    <w:rsid w:val="008C2BF9"/>
    <w:rsid w:val="008C648C"/>
    <w:rsid w:val="008D5830"/>
    <w:rsid w:val="008D63F7"/>
    <w:rsid w:val="008E4D1F"/>
    <w:rsid w:val="008E601D"/>
    <w:rsid w:val="008E735A"/>
    <w:rsid w:val="00904297"/>
    <w:rsid w:val="00910C9B"/>
    <w:rsid w:val="00912631"/>
    <w:rsid w:val="0093325D"/>
    <w:rsid w:val="00934361"/>
    <w:rsid w:val="009363F3"/>
    <w:rsid w:val="00936C82"/>
    <w:rsid w:val="00945007"/>
    <w:rsid w:val="00951652"/>
    <w:rsid w:val="00954237"/>
    <w:rsid w:val="00955ED1"/>
    <w:rsid w:val="009723C3"/>
    <w:rsid w:val="00974FE6"/>
    <w:rsid w:val="009837BC"/>
    <w:rsid w:val="00991A5F"/>
    <w:rsid w:val="009A2656"/>
    <w:rsid w:val="009A54A3"/>
    <w:rsid w:val="009B0AC5"/>
    <w:rsid w:val="009B1AA5"/>
    <w:rsid w:val="009B4B5F"/>
    <w:rsid w:val="009C0538"/>
    <w:rsid w:val="009E5145"/>
    <w:rsid w:val="009F4B2E"/>
    <w:rsid w:val="009F604F"/>
    <w:rsid w:val="00A00551"/>
    <w:rsid w:val="00A154BA"/>
    <w:rsid w:val="00A338CC"/>
    <w:rsid w:val="00A33F35"/>
    <w:rsid w:val="00A346B0"/>
    <w:rsid w:val="00A407C1"/>
    <w:rsid w:val="00A4695F"/>
    <w:rsid w:val="00A56FD1"/>
    <w:rsid w:val="00A84186"/>
    <w:rsid w:val="00AA6E5C"/>
    <w:rsid w:val="00AA7BC9"/>
    <w:rsid w:val="00AF5720"/>
    <w:rsid w:val="00B0236D"/>
    <w:rsid w:val="00B122C7"/>
    <w:rsid w:val="00B15227"/>
    <w:rsid w:val="00B15848"/>
    <w:rsid w:val="00B54207"/>
    <w:rsid w:val="00B651BD"/>
    <w:rsid w:val="00B6674C"/>
    <w:rsid w:val="00B72B3F"/>
    <w:rsid w:val="00B81F68"/>
    <w:rsid w:val="00BA467B"/>
    <w:rsid w:val="00BB67E7"/>
    <w:rsid w:val="00BC3ABD"/>
    <w:rsid w:val="00BE6BFA"/>
    <w:rsid w:val="00BF3B38"/>
    <w:rsid w:val="00BF553E"/>
    <w:rsid w:val="00C01A84"/>
    <w:rsid w:val="00C023C2"/>
    <w:rsid w:val="00C025B4"/>
    <w:rsid w:val="00C16F94"/>
    <w:rsid w:val="00C17A48"/>
    <w:rsid w:val="00C22C81"/>
    <w:rsid w:val="00C2453C"/>
    <w:rsid w:val="00C3334C"/>
    <w:rsid w:val="00C35A14"/>
    <w:rsid w:val="00C404B7"/>
    <w:rsid w:val="00C42257"/>
    <w:rsid w:val="00C46C5B"/>
    <w:rsid w:val="00C55867"/>
    <w:rsid w:val="00C56F22"/>
    <w:rsid w:val="00C70516"/>
    <w:rsid w:val="00C90678"/>
    <w:rsid w:val="00CA2D99"/>
    <w:rsid w:val="00CB74CD"/>
    <w:rsid w:val="00CC0829"/>
    <w:rsid w:val="00CC4213"/>
    <w:rsid w:val="00CE7930"/>
    <w:rsid w:val="00D12015"/>
    <w:rsid w:val="00D172F6"/>
    <w:rsid w:val="00D24C45"/>
    <w:rsid w:val="00D253A9"/>
    <w:rsid w:val="00D34729"/>
    <w:rsid w:val="00D5449F"/>
    <w:rsid w:val="00D57023"/>
    <w:rsid w:val="00D57392"/>
    <w:rsid w:val="00D76396"/>
    <w:rsid w:val="00D806EA"/>
    <w:rsid w:val="00DA026F"/>
    <w:rsid w:val="00DA606D"/>
    <w:rsid w:val="00DC285A"/>
    <w:rsid w:val="00DF2B5E"/>
    <w:rsid w:val="00E00BF0"/>
    <w:rsid w:val="00E0224C"/>
    <w:rsid w:val="00E02977"/>
    <w:rsid w:val="00E04931"/>
    <w:rsid w:val="00E07A22"/>
    <w:rsid w:val="00E11050"/>
    <w:rsid w:val="00E21D4D"/>
    <w:rsid w:val="00E249F5"/>
    <w:rsid w:val="00E314BB"/>
    <w:rsid w:val="00E45502"/>
    <w:rsid w:val="00E61DC3"/>
    <w:rsid w:val="00E720D9"/>
    <w:rsid w:val="00E768C5"/>
    <w:rsid w:val="00E93B13"/>
    <w:rsid w:val="00EB50BF"/>
    <w:rsid w:val="00ED6BAF"/>
    <w:rsid w:val="00ED6CDE"/>
    <w:rsid w:val="00ED70F2"/>
    <w:rsid w:val="00ED786A"/>
    <w:rsid w:val="00EE0C7B"/>
    <w:rsid w:val="00EE2A92"/>
    <w:rsid w:val="00EE3448"/>
    <w:rsid w:val="00EE506A"/>
    <w:rsid w:val="00EF0065"/>
    <w:rsid w:val="00EF1336"/>
    <w:rsid w:val="00F16AC8"/>
    <w:rsid w:val="00F24258"/>
    <w:rsid w:val="00F24CEF"/>
    <w:rsid w:val="00F71F23"/>
    <w:rsid w:val="00F72542"/>
    <w:rsid w:val="00F834D1"/>
    <w:rsid w:val="00F96837"/>
    <w:rsid w:val="00FC097D"/>
    <w:rsid w:val="00FC6265"/>
    <w:rsid w:val="00FC665B"/>
    <w:rsid w:val="00FD0AA3"/>
    <w:rsid w:val="00FD4765"/>
    <w:rsid w:val="00FE25BD"/>
    <w:rsid w:val="00FE2BF4"/>
    <w:rsid w:val="00FE2CD0"/>
    <w:rsid w:val="00FE44D9"/>
    <w:rsid w:val="00FF1662"/>
    <w:rsid w:val="00FF36A9"/>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D10F7D"/>
  <w15:chartTrackingRefBased/>
  <w15:docId w15:val="{FE2610B6-90F3-4B6D-8A13-7BEA54B131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45007"/>
    <w:pPr>
      <w:spacing w:line="240" w:lineRule="auto"/>
      <w:ind w:left="-737" w:firstLine="709"/>
    </w:pPr>
    <w:rPr>
      <w:rFonts w:ascii="Times New Roman" w:hAnsi="Times New Roman"/>
      <w:sz w:val="24"/>
    </w:rPr>
  </w:style>
  <w:style w:type="paragraph" w:styleId="Ttulo1">
    <w:name w:val="heading 1"/>
    <w:basedOn w:val="Normal"/>
    <w:next w:val="Normal"/>
    <w:link w:val="Ttulo1Car"/>
    <w:uiPriority w:val="9"/>
    <w:qFormat/>
    <w:rsid w:val="008A7F57"/>
    <w:pPr>
      <w:keepNext/>
      <w:keepLines/>
      <w:numPr>
        <w:numId w:val="11"/>
      </w:numPr>
      <w:spacing w:before="240" w:after="0"/>
      <w:outlineLvl w:val="0"/>
    </w:pPr>
    <w:rPr>
      <w:rFonts w:eastAsia="Times New Roman" w:cstheme="majorBidi"/>
      <w:b/>
      <w:color w:val="000000" w:themeColor="text1"/>
      <w:szCs w:val="32"/>
      <w:lang w:eastAsia="es-CO"/>
    </w:rPr>
  </w:style>
  <w:style w:type="paragraph" w:styleId="Ttulo2">
    <w:name w:val="heading 2"/>
    <w:basedOn w:val="Normal"/>
    <w:next w:val="Normal"/>
    <w:link w:val="Ttulo2Car"/>
    <w:autoRedefine/>
    <w:uiPriority w:val="9"/>
    <w:unhideWhenUsed/>
    <w:qFormat/>
    <w:rsid w:val="00D57023"/>
    <w:pPr>
      <w:keepNext/>
      <w:keepLines/>
      <w:numPr>
        <w:ilvl w:val="1"/>
        <w:numId w:val="11"/>
      </w:numPr>
      <w:spacing w:before="40" w:after="0" w:line="480" w:lineRule="auto"/>
      <w:ind w:left="0" w:firstLine="0"/>
      <w:outlineLvl w:val="1"/>
    </w:pPr>
    <w:rPr>
      <w:rFonts w:eastAsia="Times New Roman" w:cstheme="majorBidi"/>
      <w:b/>
      <w:color w:val="000000" w:themeColor="text1"/>
      <w:szCs w:val="26"/>
      <w:lang w:eastAsia="es-CO"/>
    </w:rPr>
  </w:style>
  <w:style w:type="paragraph" w:styleId="Ttulo3">
    <w:name w:val="heading 3"/>
    <w:basedOn w:val="Normal"/>
    <w:next w:val="Normal"/>
    <w:link w:val="Ttulo3Car"/>
    <w:autoRedefine/>
    <w:uiPriority w:val="9"/>
    <w:unhideWhenUsed/>
    <w:qFormat/>
    <w:rsid w:val="00043D24"/>
    <w:pPr>
      <w:keepNext/>
      <w:keepLines/>
      <w:numPr>
        <w:ilvl w:val="2"/>
        <w:numId w:val="11"/>
      </w:numPr>
      <w:tabs>
        <w:tab w:val="left" w:pos="142"/>
      </w:tabs>
      <w:spacing w:before="40" w:after="0" w:line="480" w:lineRule="auto"/>
      <w:ind w:left="0" w:firstLine="0"/>
      <w:outlineLvl w:val="2"/>
    </w:pPr>
    <w:rPr>
      <w:rFonts w:eastAsiaTheme="majorEastAsia" w:cstheme="majorBidi"/>
      <w:b/>
      <w:color w:val="000000" w:themeColor="text1"/>
      <w:szCs w:val="24"/>
    </w:rPr>
  </w:style>
  <w:style w:type="paragraph" w:styleId="Ttulo4">
    <w:name w:val="heading 4"/>
    <w:basedOn w:val="Normal"/>
    <w:next w:val="Normal"/>
    <w:link w:val="Ttulo4Car"/>
    <w:uiPriority w:val="9"/>
    <w:semiHidden/>
    <w:unhideWhenUsed/>
    <w:qFormat/>
    <w:rsid w:val="00B81F68"/>
    <w:pPr>
      <w:keepNext/>
      <w:keepLines/>
      <w:numPr>
        <w:ilvl w:val="3"/>
        <w:numId w:val="11"/>
      </w:numPr>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
    <w:uiPriority w:val="9"/>
    <w:semiHidden/>
    <w:unhideWhenUsed/>
    <w:qFormat/>
    <w:rsid w:val="00B81F68"/>
    <w:pPr>
      <w:keepNext/>
      <w:keepLines/>
      <w:numPr>
        <w:ilvl w:val="4"/>
        <w:numId w:val="11"/>
      </w:numPr>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ar"/>
    <w:uiPriority w:val="9"/>
    <w:semiHidden/>
    <w:unhideWhenUsed/>
    <w:qFormat/>
    <w:rsid w:val="00B81F68"/>
    <w:pPr>
      <w:keepNext/>
      <w:keepLines/>
      <w:numPr>
        <w:ilvl w:val="5"/>
        <w:numId w:val="11"/>
      </w:numPr>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
    <w:uiPriority w:val="9"/>
    <w:semiHidden/>
    <w:unhideWhenUsed/>
    <w:qFormat/>
    <w:rsid w:val="00B81F68"/>
    <w:pPr>
      <w:keepNext/>
      <w:keepLines/>
      <w:numPr>
        <w:ilvl w:val="6"/>
        <w:numId w:val="11"/>
      </w:numPr>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
    <w:uiPriority w:val="9"/>
    <w:semiHidden/>
    <w:unhideWhenUsed/>
    <w:qFormat/>
    <w:rsid w:val="00B81F68"/>
    <w:pPr>
      <w:keepNext/>
      <w:keepLines/>
      <w:numPr>
        <w:ilvl w:val="7"/>
        <w:numId w:val="11"/>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B81F68"/>
    <w:pPr>
      <w:keepNext/>
      <w:keepLines/>
      <w:numPr>
        <w:ilvl w:val="8"/>
        <w:numId w:val="1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442393"/>
    <w:pPr>
      <w:ind w:left="720"/>
      <w:contextualSpacing/>
    </w:pPr>
  </w:style>
  <w:style w:type="paragraph" w:styleId="NormalWeb">
    <w:name w:val="Normal (Web)"/>
    <w:basedOn w:val="Normal"/>
    <w:uiPriority w:val="99"/>
    <w:semiHidden/>
    <w:unhideWhenUsed/>
    <w:rsid w:val="00280D18"/>
    <w:pPr>
      <w:spacing w:before="100" w:beforeAutospacing="1" w:after="100" w:afterAutospacing="1"/>
    </w:pPr>
    <w:rPr>
      <w:rFonts w:eastAsia="Times New Roman" w:cs="Times New Roman"/>
      <w:szCs w:val="24"/>
      <w:lang w:eastAsia="es-CO"/>
    </w:rPr>
  </w:style>
  <w:style w:type="character" w:customStyle="1" w:styleId="Ttulo1Car">
    <w:name w:val="Título 1 Car"/>
    <w:basedOn w:val="Fuentedeprrafopredeter"/>
    <w:link w:val="Ttulo1"/>
    <w:uiPriority w:val="9"/>
    <w:rsid w:val="008A7F57"/>
    <w:rPr>
      <w:rFonts w:ascii="Times New Roman" w:eastAsia="Times New Roman" w:hAnsi="Times New Roman" w:cstheme="majorBidi"/>
      <w:b/>
      <w:color w:val="000000" w:themeColor="text1"/>
      <w:sz w:val="24"/>
      <w:szCs w:val="32"/>
      <w:lang w:eastAsia="es-CO"/>
    </w:rPr>
  </w:style>
  <w:style w:type="paragraph" w:styleId="Bibliografa">
    <w:name w:val="Bibliography"/>
    <w:basedOn w:val="Normal"/>
    <w:next w:val="Normal"/>
    <w:uiPriority w:val="37"/>
    <w:unhideWhenUsed/>
    <w:rsid w:val="00CE7930"/>
  </w:style>
  <w:style w:type="character" w:customStyle="1" w:styleId="Ttulo2Car">
    <w:name w:val="Título 2 Car"/>
    <w:basedOn w:val="Fuentedeprrafopredeter"/>
    <w:link w:val="Ttulo2"/>
    <w:uiPriority w:val="9"/>
    <w:rsid w:val="00D57023"/>
    <w:rPr>
      <w:rFonts w:ascii="Times New Roman" w:eastAsia="Times New Roman" w:hAnsi="Times New Roman" w:cstheme="majorBidi"/>
      <w:b/>
      <w:color w:val="000000" w:themeColor="text1"/>
      <w:sz w:val="24"/>
      <w:szCs w:val="26"/>
      <w:lang w:eastAsia="es-CO"/>
    </w:rPr>
  </w:style>
  <w:style w:type="paragraph" w:styleId="TtulodeTDC">
    <w:name w:val="TOC Heading"/>
    <w:basedOn w:val="Ttulo1"/>
    <w:next w:val="Normal"/>
    <w:uiPriority w:val="39"/>
    <w:unhideWhenUsed/>
    <w:qFormat/>
    <w:rsid w:val="005B541C"/>
    <w:pPr>
      <w:outlineLvl w:val="9"/>
    </w:pPr>
    <w:rPr>
      <w:rFonts w:asciiTheme="majorHAnsi" w:hAnsiTheme="majorHAnsi"/>
      <w:b w:val="0"/>
      <w:color w:val="2E74B5" w:themeColor="accent1" w:themeShade="BF"/>
    </w:rPr>
  </w:style>
  <w:style w:type="paragraph" w:styleId="TDC2">
    <w:name w:val="toc 2"/>
    <w:basedOn w:val="Normal"/>
    <w:next w:val="Normal"/>
    <w:autoRedefine/>
    <w:uiPriority w:val="39"/>
    <w:unhideWhenUsed/>
    <w:rsid w:val="005B541C"/>
    <w:pPr>
      <w:spacing w:after="100"/>
      <w:ind w:left="220"/>
    </w:pPr>
    <w:rPr>
      <w:rFonts w:eastAsiaTheme="minorEastAsia" w:cs="Times New Roman"/>
      <w:lang w:eastAsia="es-CO"/>
    </w:rPr>
  </w:style>
  <w:style w:type="paragraph" w:styleId="TDC1">
    <w:name w:val="toc 1"/>
    <w:basedOn w:val="Normal"/>
    <w:next w:val="Normal"/>
    <w:autoRedefine/>
    <w:uiPriority w:val="39"/>
    <w:unhideWhenUsed/>
    <w:rsid w:val="00FD0AA3"/>
    <w:pPr>
      <w:tabs>
        <w:tab w:val="left" w:pos="440"/>
        <w:tab w:val="left" w:pos="1100"/>
        <w:tab w:val="right" w:leader="dot" w:pos="8828"/>
      </w:tabs>
      <w:spacing w:after="100"/>
    </w:pPr>
    <w:rPr>
      <w:rFonts w:eastAsiaTheme="minorEastAsia" w:cs="Times New Roman"/>
      <w:lang w:eastAsia="es-CO"/>
    </w:rPr>
  </w:style>
  <w:style w:type="paragraph" w:styleId="TDC3">
    <w:name w:val="toc 3"/>
    <w:basedOn w:val="Normal"/>
    <w:next w:val="Normal"/>
    <w:autoRedefine/>
    <w:uiPriority w:val="39"/>
    <w:unhideWhenUsed/>
    <w:rsid w:val="005B541C"/>
    <w:pPr>
      <w:spacing w:after="100"/>
      <w:ind w:left="440"/>
    </w:pPr>
    <w:rPr>
      <w:rFonts w:eastAsiaTheme="minorEastAsia" w:cs="Times New Roman"/>
      <w:lang w:eastAsia="es-CO"/>
    </w:rPr>
  </w:style>
  <w:style w:type="character" w:styleId="Hipervnculo">
    <w:name w:val="Hyperlink"/>
    <w:basedOn w:val="Fuentedeprrafopredeter"/>
    <w:uiPriority w:val="99"/>
    <w:unhideWhenUsed/>
    <w:rsid w:val="005B541C"/>
    <w:rPr>
      <w:color w:val="0563C1" w:themeColor="hyperlink"/>
      <w:u w:val="single"/>
    </w:rPr>
  </w:style>
  <w:style w:type="character" w:customStyle="1" w:styleId="Ttulo3Car">
    <w:name w:val="Título 3 Car"/>
    <w:basedOn w:val="Fuentedeprrafopredeter"/>
    <w:link w:val="Ttulo3"/>
    <w:uiPriority w:val="9"/>
    <w:rsid w:val="00043D24"/>
    <w:rPr>
      <w:rFonts w:ascii="Times New Roman" w:eastAsiaTheme="majorEastAsia" w:hAnsi="Times New Roman" w:cstheme="majorBidi"/>
      <w:b/>
      <w:color w:val="000000" w:themeColor="text1"/>
      <w:sz w:val="24"/>
      <w:szCs w:val="24"/>
    </w:rPr>
  </w:style>
  <w:style w:type="character" w:customStyle="1" w:styleId="Ttulo4Car">
    <w:name w:val="Título 4 Car"/>
    <w:basedOn w:val="Fuentedeprrafopredeter"/>
    <w:link w:val="Ttulo4"/>
    <w:uiPriority w:val="9"/>
    <w:semiHidden/>
    <w:rsid w:val="00B81F68"/>
    <w:rPr>
      <w:rFonts w:asciiTheme="majorHAnsi" w:eastAsiaTheme="majorEastAsia" w:hAnsiTheme="majorHAnsi" w:cstheme="majorBidi"/>
      <w:i/>
      <w:iCs/>
      <w:color w:val="2E74B5" w:themeColor="accent1" w:themeShade="BF"/>
    </w:rPr>
  </w:style>
  <w:style w:type="character" w:customStyle="1" w:styleId="Ttulo5Car">
    <w:name w:val="Título 5 Car"/>
    <w:basedOn w:val="Fuentedeprrafopredeter"/>
    <w:link w:val="Ttulo5"/>
    <w:uiPriority w:val="9"/>
    <w:semiHidden/>
    <w:rsid w:val="00B81F68"/>
    <w:rPr>
      <w:rFonts w:asciiTheme="majorHAnsi" w:eastAsiaTheme="majorEastAsia" w:hAnsiTheme="majorHAnsi" w:cstheme="majorBidi"/>
      <w:color w:val="2E74B5" w:themeColor="accent1" w:themeShade="BF"/>
    </w:rPr>
  </w:style>
  <w:style w:type="character" w:customStyle="1" w:styleId="Ttulo6Car">
    <w:name w:val="Título 6 Car"/>
    <w:basedOn w:val="Fuentedeprrafopredeter"/>
    <w:link w:val="Ttulo6"/>
    <w:uiPriority w:val="9"/>
    <w:semiHidden/>
    <w:rsid w:val="00B81F68"/>
    <w:rPr>
      <w:rFonts w:asciiTheme="majorHAnsi" w:eastAsiaTheme="majorEastAsia" w:hAnsiTheme="majorHAnsi" w:cstheme="majorBidi"/>
      <w:color w:val="1F4D78" w:themeColor="accent1" w:themeShade="7F"/>
    </w:rPr>
  </w:style>
  <w:style w:type="character" w:customStyle="1" w:styleId="Ttulo7Car">
    <w:name w:val="Título 7 Car"/>
    <w:basedOn w:val="Fuentedeprrafopredeter"/>
    <w:link w:val="Ttulo7"/>
    <w:uiPriority w:val="9"/>
    <w:semiHidden/>
    <w:rsid w:val="00B81F68"/>
    <w:rPr>
      <w:rFonts w:asciiTheme="majorHAnsi" w:eastAsiaTheme="majorEastAsia" w:hAnsiTheme="majorHAnsi" w:cstheme="majorBidi"/>
      <w:i/>
      <w:iCs/>
      <w:color w:val="1F4D78" w:themeColor="accent1" w:themeShade="7F"/>
    </w:rPr>
  </w:style>
  <w:style w:type="character" w:customStyle="1" w:styleId="Ttulo8Car">
    <w:name w:val="Título 8 Car"/>
    <w:basedOn w:val="Fuentedeprrafopredeter"/>
    <w:link w:val="Ttulo8"/>
    <w:uiPriority w:val="9"/>
    <w:semiHidden/>
    <w:rsid w:val="00B81F68"/>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B81F68"/>
    <w:rPr>
      <w:rFonts w:asciiTheme="majorHAnsi" w:eastAsiaTheme="majorEastAsia" w:hAnsiTheme="majorHAnsi" w:cstheme="majorBidi"/>
      <w:i/>
      <w:iCs/>
      <w:color w:val="272727" w:themeColor="text1" w:themeTint="D8"/>
      <w:sz w:val="21"/>
      <w:szCs w:val="21"/>
    </w:rPr>
  </w:style>
  <w:style w:type="paragraph" w:styleId="Descripcin">
    <w:name w:val="caption"/>
    <w:basedOn w:val="Normal"/>
    <w:next w:val="Normal"/>
    <w:uiPriority w:val="35"/>
    <w:unhideWhenUsed/>
    <w:qFormat/>
    <w:rsid w:val="00E04931"/>
    <w:pPr>
      <w:spacing w:after="200"/>
    </w:pPr>
    <w:rPr>
      <w:i/>
      <w:iCs/>
      <w:color w:val="44546A" w:themeColor="text2"/>
      <w:sz w:val="18"/>
      <w:szCs w:val="18"/>
    </w:rPr>
  </w:style>
  <w:style w:type="table" w:styleId="Tablaconcuadrcula">
    <w:name w:val="Table Grid"/>
    <w:basedOn w:val="Tablanormal"/>
    <w:uiPriority w:val="39"/>
    <w:rsid w:val="000131F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adeilustraciones">
    <w:name w:val="table of figures"/>
    <w:basedOn w:val="Normal"/>
    <w:next w:val="Normal"/>
    <w:uiPriority w:val="99"/>
    <w:unhideWhenUsed/>
    <w:rsid w:val="00CC4213"/>
    <w:pPr>
      <w:spacing w:after="0"/>
      <w:ind w:left="520" w:hanging="520"/>
    </w:pPr>
    <w:rPr>
      <w:rFonts w:asciiTheme="minorHAnsi" w:hAnsiTheme="minorHAnsi" w:cstheme="minorHAnsi"/>
      <w:smallCaps/>
      <w:sz w:val="20"/>
      <w:szCs w:val="20"/>
    </w:rPr>
  </w:style>
  <w:style w:type="paragraph" w:styleId="Textodeglobo">
    <w:name w:val="Balloon Text"/>
    <w:basedOn w:val="Normal"/>
    <w:link w:val="TextodegloboCar"/>
    <w:uiPriority w:val="99"/>
    <w:semiHidden/>
    <w:unhideWhenUsed/>
    <w:rsid w:val="0093325D"/>
    <w:pPr>
      <w:spacing w:after="0"/>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93325D"/>
    <w:rPr>
      <w:rFonts w:ascii="Segoe UI" w:hAnsi="Segoe UI" w:cs="Segoe UI"/>
      <w:sz w:val="18"/>
      <w:szCs w:val="18"/>
    </w:rPr>
  </w:style>
  <w:style w:type="paragraph" w:styleId="Sinespaciado">
    <w:name w:val="No Spacing"/>
    <w:uiPriority w:val="1"/>
    <w:qFormat/>
    <w:rsid w:val="009837BC"/>
    <w:pPr>
      <w:spacing w:after="0" w:line="240" w:lineRule="auto"/>
      <w:ind w:firstLine="709"/>
      <w:jc w:val="both"/>
      <w:pPrChange w:id="0" w:author="Diany Lorena Hincapie Melo" w:date="2020-07-04T09:40:00Z">
        <w:pPr>
          <w:ind w:firstLine="709"/>
        </w:pPr>
      </w:pPrChange>
    </w:pPr>
    <w:rPr>
      <w:rFonts w:ascii="Times New Roman" w:hAnsi="Times New Roman"/>
      <w:sz w:val="24"/>
      <w:rPrChange w:id="0" w:author="Diany Lorena Hincapie Melo" w:date="2020-07-04T09:40:00Z">
        <w:rPr>
          <w:rFonts w:eastAsiaTheme="minorHAnsi" w:cstheme="minorBidi"/>
          <w:sz w:val="24"/>
          <w:szCs w:val="22"/>
          <w:lang w:val="es-CO" w:eastAsia="en-US" w:bidi="ar-SA"/>
        </w:rPr>
      </w:rPrChange>
    </w:rPr>
  </w:style>
  <w:style w:type="paragraph" w:styleId="Encabezado">
    <w:name w:val="header"/>
    <w:basedOn w:val="Normal"/>
    <w:link w:val="EncabezadoCar"/>
    <w:uiPriority w:val="99"/>
    <w:unhideWhenUsed/>
    <w:rsid w:val="004672E9"/>
    <w:pPr>
      <w:tabs>
        <w:tab w:val="center" w:pos="4419"/>
        <w:tab w:val="right" w:pos="8838"/>
      </w:tabs>
      <w:spacing w:after="0"/>
    </w:pPr>
  </w:style>
  <w:style w:type="character" w:customStyle="1" w:styleId="EncabezadoCar">
    <w:name w:val="Encabezado Car"/>
    <w:basedOn w:val="Fuentedeprrafopredeter"/>
    <w:link w:val="Encabezado"/>
    <w:uiPriority w:val="99"/>
    <w:rsid w:val="004672E9"/>
    <w:rPr>
      <w:rFonts w:ascii="Times New Roman" w:hAnsi="Times New Roman"/>
      <w:sz w:val="24"/>
    </w:rPr>
  </w:style>
  <w:style w:type="paragraph" w:styleId="Piedepgina">
    <w:name w:val="footer"/>
    <w:basedOn w:val="Normal"/>
    <w:link w:val="PiedepginaCar"/>
    <w:uiPriority w:val="99"/>
    <w:unhideWhenUsed/>
    <w:rsid w:val="004672E9"/>
    <w:pPr>
      <w:tabs>
        <w:tab w:val="center" w:pos="4419"/>
        <w:tab w:val="right" w:pos="8838"/>
      </w:tabs>
      <w:spacing w:after="0"/>
    </w:pPr>
  </w:style>
  <w:style w:type="character" w:customStyle="1" w:styleId="PiedepginaCar">
    <w:name w:val="Pie de página Car"/>
    <w:basedOn w:val="Fuentedeprrafopredeter"/>
    <w:link w:val="Piedepgina"/>
    <w:uiPriority w:val="99"/>
    <w:rsid w:val="004672E9"/>
    <w:rPr>
      <w:rFonts w:ascii="Times New Roman" w:hAnsi="Times New Roman"/>
      <w:sz w:val="24"/>
    </w:rPr>
  </w:style>
  <w:style w:type="character" w:styleId="Textodelmarcadordeposicin">
    <w:name w:val="Placeholder Text"/>
    <w:basedOn w:val="Fuentedeprrafopredeter"/>
    <w:uiPriority w:val="99"/>
    <w:semiHidden/>
    <w:rsid w:val="001D2175"/>
    <w:rPr>
      <w:color w:val="808080"/>
    </w:rPr>
  </w:style>
  <w:style w:type="character" w:customStyle="1" w:styleId="Mencinsinresolver1">
    <w:name w:val="Mención sin resolver1"/>
    <w:basedOn w:val="Fuentedeprrafopredeter"/>
    <w:uiPriority w:val="99"/>
    <w:semiHidden/>
    <w:unhideWhenUsed/>
    <w:rsid w:val="00D24C45"/>
    <w:rPr>
      <w:color w:val="605E5C"/>
      <w:shd w:val="clear" w:color="auto" w:fill="E1DFDD"/>
    </w:rPr>
  </w:style>
  <w:style w:type="character" w:styleId="Refdecomentario">
    <w:name w:val="annotation reference"/>
    <w:basedOn w:val="Fuentedeprrafopredeter"/>
    <w:uiPriority w:val="99"/>
    <w:semiHidden/>
    <w:unhideWhenUsed/>
    <w:rsid w:val="002C0F93"/>
    <w:rPr>
      <w:sz w:val="16"/>
      <w:szCs w:val="16"/>
    </w:rPr>
  </w:style>
  <w:style w:type="paragraph" w:styleId="Textocomentario">
    <w:name w:val="annotation text"/>
    <w:basedOn w:val="Normal"/>
    <w:link w:val="TextocomentarioCar"/>
    <w:uiPriority w:val="99"/>
    <w:semiHidden/>
    <w:unhideWhenUsed/>
    <w:rsid w:val="002C0F93"/>
    <w:rPr>
      <w:sz w:val="20"/>
      <w:szCs w:val="20"/>
    </w:rPr>
  </w:style>
  <w:style w:type="character" w:customStyle="1" w:styleId="TextocomentarioCar">
    <w:name w:val="Texto comentario Car"/>
    <w:basedOn w:val="Fuentedeprrafopredeter"/>
    <w:link w:val="Textocomentario"/>
    <w:uiPriority w:val="99"/>
    <w:semiHidden/>
    <w:rsid w:val="002C0F93"/>
    <w:rPr>
      <w:rFonts w:ascii="Times New Roman" w:hAnsi="Times New Roman"/>
      <w:sz w:val="20"/>
      <w:szCs w:val="20"/>
    </w:rPr>
  </w:style>
  <w:style w:type="paragraph" w:styleId="Asuntodelcomentario">
    <w:name w:val="annotation subject"/>
    <w:basedOn w:val="Textocomentario"/>
    <w:next w:val="Textocomentario"/>
    <w:link w:val="AsuntodelcomentarioCar"/>
    <w:uiPriority w:val="99"/>
    <w:semiHidden/>
    <w:unhideWhenUsed/>
    <w:rsid w:val="002C0F93"/>
    <w:rPr>
      <w:b/>
      <w:bCs/>
    </w:rPr>
  </w:style>
  <w:style w:type="character" w:customStyle="1" w:styleId="AsuntodelcomentarioCar">
    <w:name w:val="Asunto del comentario Car"/>
    <w:basedOn w:val="TextocomentarioCar"/>
    <w:link w:val="Asuntodelcomentario"/>
    <w:uiPriority w:val="99"/>
    <w:semiHidden/>
    <w:rsid w:val="002C0F93"/>
    <w:rPr>
      <w:rFonts w:ascii="Times New Roman" w:hAnsi="Times New Roman"/>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325018">
      <w:bodyDiv w:val="1"/>
      <w:marLeft w:val="0"/>
      <w:marRight w:val="0"/>
      <w:marTop w:val="0"/>
      <w:marBottom w:val="0"/>
      <w:divBdr>
        <w:top w:val="none" w:sz="0" w:space="0" w:color="auto"/>
        <w:left w:val="none" w:sz="0" w:space="0" w:color="auto"/>
        <w:bottom w:val="none" w:sz="0" w:space="0" w:color="auto"/>
        <w:right w:val="none" w:sz="0" w:space="0" w:color="auto"/>
      </w:divBdr>
    </w:div>
    <w:div w:id="7953906">
      <w:bodyDiv w:val="1"/>
      <w:marLeft w:val="0"/>
      <w:marRight w:val="0"/>
      <w:marTop w:val="0"/>
      <w:marBottom w:val="0"/>
      <w:divBdr>
        <w:top w:val="none" w:sz="0" w:space="0" w:color="auto"/>
        <w:left w:val="none" w:sz="0" w:space="0" w:color="auto"/>
        <w:bottom w:val="none" w:sz="0" w:space="0" w:color="auto"/>
        <w:right w:val="none" w:sz="0" w:space="0" w:color="auto"/>
      </w:divBdr>
    </w:div>
    <w:div w:id="16322303">
      <w:bodyDiv w:val="1"/>
      <w:marLeft w:val="0"/>
      <w:marRight w:val="0"/>
      <w:marTop w:val="0"/>
      <w:marBottom w:val="0"/>
      <w:divBdr>
        <w:top w:val="none" w:sz="0" w:space="0" w:color="auto"/>
        <w:left w:val="none" w:sz="0" w:space="0" w:color="auto"/>
        <w:bottom w:val="none" w:sz="0" w:space="0" w:color="auto"/>
        <w:right w:val="none" w:sz="0" w:space="0" w:color="auto"/>
      </w:divBdr>
    </w:div>
    <w:div w:id="22948366">
      <w:bodyDiv w:val="1"/>
      <w:marLeft w:val="0"/>
      <w:marRight w:val="0"/>
      <w:marTop w:val="0"/>
      <w:marBottom w:val="0"/>
      <w:divBdr>
        <w:top w:val="none" w:sz="0" w:space="0" w:color="auto"/>
        <w:left w:val="none" w:sz="0" w:space="0" w:color="auto"/>
        <w:bottom w:val="none" w:sz="0" w:space="0" w:color="auto"/>
        <w:right w:val="none" w:sz="0" w:space="0" w:color="auto"/>
      </w:divBdr>
    </w:div>
    <w:div w:id="35200320">
      <w:bodyDiv w:val="1"/>
      <w:marLeft w:val="0"/>
      <w:marRight w:val="0"/>
      <w:marTop w:val="0"/>
      <w:marBottom w:val="0"/>
      <w:divBdr>
        <w:top w:val="none" w:sz="0" w:space="0" w:color="auto"/>
        <w:left w:val="none" w:sz="0" w:space="0" w:color="auto"/>
        <w:bottom w:val="none" w:sz="0" w:space="0" w:color="auto"/>
        <w:right w:val="none" w:sz="0" w:space="0" w:color="auto"/>
      </w:divBdr>
    </w:div>
    <w:div w:id="37509911">
      <w:bodyDiv w:val="1"/>
      <w:marLeft w:val="0"/>
      <w:marRight w:val="0"/>
      <w:marTop w:val="0"/>
      <w:marBottom w:val="0"/>
      <w:divBdr>
        <w:top w:val="none" w:sz="0" w:space="0" w:color="auto"/>
        <w:left w:val="none" w:sz="0" w:space="0" w:color="auto"/>
        <w:bottom w:val="none" w:sz="0" w:space="0" w:color="auto"/>
        <w:right w:val="none" w:sz="0" w:space="0" w:color="auto"/>
      </w:divBdr>
    </w:div>
    <w:div w:id="55322630">
      <w:bodyDiv w:val="1"/>
      <w:marLeft w:val="0"/>
      <w:marRight w:val="0"/>
      <w:marTop w:val="0"/>
      <w:marBottom w:val="0"/>
      <w:divBdr>
        <w:top w:val="none" w:sz="0" w:space="0" w:color="auto"/>
        <w:left w:val="none" w:sz="0" w:space="0" w:color="auto"/>
        <w:bottom w:val="none" w:sz="0" w:space="0" w:color="auto"/>
        <w:right w:val="none" w:sz="0" w:space="0" w:color="auto"/>
      </w:divBdr>
    </w:div>
    <w:div w:id="62072933">
      <w:bodyDiv w:val="1"/>
      <w:marLeft w:val="0"/>
      <w:marRight w:val="0"/>
      <w:marTop w:val="0"/>
      <w:marBottom w:val="0"/>
      <w:divBdr>
        <w:top w:val="none" w:sz="0" w:space="0" w:color="auto"/>
        <w:left w:val="none" w:sz="0" w:space="0" w:color="auto"/>
        <w:bottom w:val="none" w:sz="0" w:space="0" w:color="auto"/>
        <w:right w:val="none" w:sz="0" w:space="0" w:color="auto"/>
      </w:divBdr>
    </w:div>
    <w:div w:id="65808502">
      <w:bodyDiv w:val="1"/>
      <w:marLeft w:val="0"/>
      <w:marRight w:val="0"/>
      <w:marTop w:val="0"/>
      <w:marBottom w:val="0"/>
      <w:divBdr>
        <w:top w:val="none" w:sz="0" w:space="0" w:color="auto"/>
        <w:left w:val="none" w:sz="0" w:space="0" w:color="auto"/>
        <w:bottom w:val="none" w:sz="0" w:space="0" w:color="auto"/>
        <w:right w:val="none" w:sz="0" w:space="0" w:color="auto"/>
      </w:divBdr>
    </w:div>
    <w:div w:id="68583161">
      <w:bodyDiv w:val="1"/>
      <w:marLeft w:val="0"/>
      <w:marRight w:val="0"/>
      <w:marTop w:val="0"/>
      <w:marBottom w:val="0"/>
      <w:divBdr>
        <w:top w:val="none" w:sz="0" w:space="0" w:color="auto"/>
        <w:left w:val="none" w:sz="0" w:space="0" w:color="auto"/>
        <w:bottom w:val="none" w:sz="0" w:space="0" w:color="auto"/>
        <w:right w:val="none" w:sz="0" w:space="0" w:color="auto"/>
      </w:divBdr>
    </w:div>
    <w:div w:id="82843641">
      <w:bodyDiv w:val="1"/>
      <w:marLeft w:val="0"/>
      <w:marRight w:val="0"/>
      <w:marTop w:val="0"/>
      <w:marBottom w:val="0"/>
      <w:divBdr>
        <w:top w:val="none" w:sz="0" w:space="0" w:color="auto"/>
        <w:left w:val="none" w:sz="0" w:space="0" w:color="auto"/>
        <w:bottom w:val="none" w:sz="0" w:space="0" w:color="auto"/>
        <w:right w:val="none" w:sz="0" w:space="0" w:color="auto"/>
      </w:divBdr>
    </w:div>
    <w:div w:id="86775385">
      <w:bodyDiv w:val="1"/>
      <w:marLeft w:val="0"/>
      <w:marRight w:val="0"/>
      <w:marTop w:val="0"/>
      <w:marBottom w:val="0"/>
      <w:divBdr>
        <w:top w:val="none" w:sz="0" w:space="0" w:color="auto"/>
        <w:left w:val="none" w:sz="0" w:space="0" w:color="auto"/>
        <w:bottom w:val="none" w:sz="0" w:space="0" w:color="auto"/>
        <w:right w:val="none" w:sz="0" w:space="0" w:color="auto"/>
      </w:divBdr>
    </w:div>
    <w:div w:id="99574169">
      <w:bodyDiv w:val="1"/>
      <w:marLeft w:val="0"/>
      <w:marRight w:val="0"/>
      <w:marTop w:val="0"/>
      <w:marBottom w:val="0"/>
      <w:divBdr>
        <w:top w:val="none" w:sz="0" w:space="0" w:color="auto"/>
        <w:left w:val="none" w:sz="0" w:space="0" w:color="auto"/>
        <w:bottom w:val="none" w:sz="0" w:space="0" w:color="auto"/>
        <w:right w:val="none" w:sz="0" w:space="0" w:color="auto"/>
      </w:divBdr>
    </w:div>
    <w:div w:id="100104123">
      <w:bodyDiv w:val="1"/>
      <w:marLeft w:val="0"/>
      <w:marRight w:val="0"/>
      <w:marTop w:val="0"/>
      <w:marBottom w:val="0"/>
      <w:divBdr>
        <w:top w:val="none" w:sz="0" w:space="0" w:color="auto"/>
        <w:left w:val="none" w:sz="0" w:space="0" w:color="auto"/>
        <w:bottom w:val="none" w:sz="0" w:space="0" w:color="auto"/>
        <w:right w:val="none" w:sz="0" w:space="0" w:color="auto"/>
      </w:divBdr>
    </w:div>
    <w:div w:id="102530578">
      <w:bodyDiv w:val="1"/>
      <w:marLeft w:val="0"/>
      <w:marRight w:val="0"/>
      <w:marTop w:val="0"/>
      <w:marBottom w:val="0"/>
      <w:divBdr>
        <w:top w:val="none" w:sz="0" w:space="0" w:color="auto"/>
        <w:left w:val="none" w:sz="0" w:space="0" w:color="auto"/>
        <w:bottom w:val="none" w:sz="0" w:space="0" w:color="auto"/>
        <w:right w:val="none" w:sz="0" w:space="0" w:color="auto"/>
      </w:divBdr>
    </w:div>
    <w:div w:id="104352008">
      <w:bodyDiv w:val="1"/>
      <w:marLeft w:val="0"/>
      <w:marRight w:val="0"/>
      <w:marTop w:val="0"/>
      <w:marBottom w:val="0"/>
      <w:divBdr>
        <w:top w:val="none" w:sz="0" w:space="0" w:color="auto"/>
        <w:left w:val="none" w:sz="0" w:space="0" w:color="auto"/>
        <w:bottom w:val="none" w:sz="0" w:space="0" w:color="auto"/>
        <w:right w:val="none" w:sz="0" w:space="0" w:color="auto"/>
      </w:divBdr>
    </w:div>
    <w:div w:id="107086193">
      <w:bodyDiv w:val="1"/>
      <w:marLeft w:val="0"/>
      <w:marRight w:val="0"/>
      <w:marTop w:val="0"/>
      <w:marBottom w:val="0"/>
      <w:divBdr>
        <w:top w:val="none" w:sz="0" w:space="0" w:color="auto"/>
        <w:left w:val="none" w:sz="0" w:space="0" w:color="auto"/>
        <w:bottom w:val="none" w:sz="0" w:space="0" w:color="auto"/>
        <w:right w:val="none" w:sz="0" w:space="0" w:color="auto"/>
      </w:divBdr>
    </w:div>
    <w:div w:id="111166998">
      <w:bodyDiv w:val="1"/>
      <w:marLeft w:val="0"/>
      <w:marRight w:val="0"/>
      <w:marTop w:val="0"/>
      <w:marBottom w:val="0"/>
      <w:divBdr>
        <w:top w:val="none" w:sz="0" w:space="0" w:color="auto"/>
        <w:left w:val="none" w:sz="0" w:space="0" w:color="auto"/>
        <w:bottom w:val="none" w:sz="0" w:space="0" w:color="auto"/>
        <w:right w:val="none" w:sz="0" w:space="0" w:color="auto"/>
      </w:divBdr>
    </w:div>
    <w:div w:id="116415077">
      <w:bodyDiv w:val="1"/>
      <w:marLeft w:val="0"/>
      <w:marRight w:val="0"/>
      <w:marTop w:val="0"/>
      <w:marBottom w:val="0"/>
      <w:divBdr>
        <w:top w:val="none" w:sz="0" w:space="0" w:color="auto"/>
        <w:left w:val="none" w:sz="0" w:space="0" w:color="auto"/>
        <w:bottom w:val="none" w:sz="0" w:space="0" w:color="auto"/>
        <w:right w:val="none" w:sz="0" w:space="0" w:color="auto"/>
      </w:divBdr>
    </w:div>
    <w:div w:id="117186510">
      <w:bodyDiv w:val="1"/>
      <w:marLeft w:val="0"/>
      <w:marRight w:val="0"/>
      <w:marTop w:val="0"/>
      <w:marBottom w:val="0"/>
      <w:divBdr>
        <w:top w:val="none" w:sz="0" w:space="0" w:color="auto"/>
        <w:left w:val="none" w:sz="0" w:space="0" w:color="auto"/>
        <w:bottom w:val="none" w:sz="0" w:space="0" w:color="auto"/>
        <w:right w:val="none" w:sz="0" w:space="0" w:color="auto"/>
      </w:divBdr>
    </w:div>
    <w:div w:id="118189967">
      <w:bodyDiv w:val="1"/>
      <w:marLeft w:val="0"/>
      <w:marRight w:val="0"/>
      <w:marTop w:val="0"/>
      <w:marBottom w:val="0"/>
      <w:divBdr>
        <w:top w:val="none" w:sz="0" w:space="0" w:color="auto"/>
        <w:left w:val="none" w:sz="0" w:space="0" w:color="auto"/>
        <w:bottom w:val="none" w:sz="0" w:space="0" w:color="auto"/>
        <w:right w:val="none" w:sz="0" w:space="0" w:color="auto"/>
      </w:divBdr>
    </w:div>
    <w:div w:id="130711162">
      <w:bodyDiv w:val="1"/>
      <w:marLeft w:val="0"/>
      <w:marRight w:val="0"/>
      <w:marTop w:val="0"/>
      <w:marBottom w:val="0"/>
      <w:divBdr>
        <w:top w:val="none" w:sz="0" w:space="0" w:color="auto"/>
        <w:left w:val="none" w:sz="0" w:space="0" w:color="auto"/>
        <w:bottom w:val="none" w:sz="0" w:space="0" w:color="auto"/>
        <w:right w:val="none" w:sz="0" w:space="0" w:color="auto"/>
      </w:divBdr>
    </w:div>
    <w:div w:id="132603385">
      <w:bodyDiv w:val="1"/>
      <w:marLeft w:val="0"/>
      <w:marRight w:val="0"/>
      <w:marTop w:val="0"/>
      <w:marBottom w:val="0"/>
      <w:divBdr>
        <w:top w:val="none" w:sz="0" w:space="0" w:color="auto"/>
        <w:left w:val="none" w:sz="0" w:space="0" w:color="auto"/>
        <w:bottom w:val="none" w:sz="0" w:space="0" w:color="auto"/>
        <w:right w:val="none" w:sz="0" w:space="0" w:color="auto"/>
      </w:divBdr>
    </w:div>
    <w:div w:id="134567032">
      <w:bodyDiv w:val="1"/>
      <w:marLeft w:val="0"/>
      <w:marRight w:val="0"/>
      <w:marTop w:val="0"/>
      <w:marBottom w:val="0"/>
      <w:divBdr>
        <w:top w:val="none" w:sz="0" w:space="0" w:color="auto"/>
        <w:left w:val="none" w:sz="0" w:space="0" w:color="auto"/>
        <w:bottom w:val="none" w:sz="0" w:space="0" w:color="auto"/>
        <w:right w:val="none" w:sz="0" w:space="0" w:color="auto"/>
      </w:divBdr>
    </w:div>
    <w:div w:id="141243471">
      <w:bodyDiv w:val="1"/>
      <w:marLeft w:val="0"/>
      <w:marRight w:val="0"/>
      <w:marTop w:val="0"/>
      <w:marBottom w:val="0"/>
      <w:divBdr>
        <w:top w:val="none" w:sz="0" w:space="0" w:color="auto"/>
        <w:left w:val="none" w:sz="0" w:space="0" w:color="auto"/>
        <w:bottom w:val="none" w:sz="0" w:space="0" w:color="auto"/>
        <w:right w:val="none" w:sz="0" w:space="0" w:color="auto"/>
      </w:divBdr>
    </w:div>
    <w:div w:id="159085965">
      <w:bodyDiv w:val="1"/>
      <w:marLeft w:val="0"/>
      <w:marRight w:val="0"/>
      <w:marTop w:val="0"/>
      <w:marBottom w:val="0"/>
      <w:divBdr>
        <w:top w:val="none" w:sz="0" w:space="0" w:color="auto"/>
        <w:left w:val="none" w:sz="0" w:space="0" w:color="auto"/>
        <w:bottom w:val="none" w:sz="0" w:space="0" w:color="auto"/>
        <w:right w:val="none" w:sz="0" w:space="0" w:color="auto"/>
      </w:divBdr>
    </w:div>
    <w:div w:id="170875356">
      <w:bodyDiv w:val="1"/>
      <w:marLeft w:val="0"/>
      <w:marRight w:val="0"/>
      <w:marTop w:val="0"/>
      <w:marBottom w:val="0"/>
      <w:divBdr>
        <w:top w:val="none" w:sz="0" w:space="0" w:color="auto"/>
        <w:left w:val="none" w:sz="0" w:space="0" w:color="auto"/>
        <w:bottom w:val="none" w:sz="0" w:space="0" w:color="auto"/>
        <w:right w:val="none" w:sz="0" w:space="0" w:color="auto"/>
      </w:divBdr>
    </w:div>
    <w:div w:id="175927637">
      <w:bodyDiv w:val="1"/>
      <w:marLeft w:val="0"/>
      <w:marRight w:val="0"/>
      <w:marTop w:val="0"/>
      <w:marBottom w:val="0"/>
      <w:divBdr>
        <w:top w:val="none" w:sz="0" w:space="0" w:color="auto"/>
        <w:left w:val="none" w:sz="0" w:space="0" w:color="auto"/>
        <w:bottom w:val="none" w:sz="0" w:space="0" w:color="auto"/>
        <w:right w:val="none" w:sz="0" w:space="0" w:color="auto"/>
      </w:divBdr>
    </w:div>
    <w:div w:id="176502345">
      <w:bodyDiv w:val="1"/>
      <w:marLeft w:val="0"/>
      <w:marRight w:val="0"/>
      <w:marTop w:val="0"/>
      <w:marBottom w:val="0"/>
      <w:divBdr>
        <w:top w:val="none" w:sz="0" w:space="0" w:color="auto"/>
        <w:left w:val="none" w:sz="0" w:space="0" w:color="auto"/>
        <w:bottom w:val="none" w:sz="0" w:space="0" w:color="auto"/>
        <w:right w:val="none" w:sz="0" w:space="0" w:color="auto"/>
      </w:divBdr>
    </w:div>
    <w:div w:id="179245037">
      <w:bodyDiv w:val="1"/>
      <w:marLeft w:val="0"/>
      <w:marRight w:val="0"/>
      <w:marTop w:val="0"/>
      <w:marBottom w:val="0"/>
      <w:divBdr>
        <w:top w:val="none" w:sz="0" w:space="0" w:color="auto"/>
        <w:left w:val="none" w:sz="0" w:space="0" w:color="auto"/>
        <w:bottom w:val="none" w:sz="0" w:space="0" w:color="auto"/>
        <w:right w:val="none" w:sz="0" w:space="0" w:color="auto"/>
      </w:divBdr>
    </w:div>
    <w:div w:id="184484329">
      <w:bodyDiv w:val="1"/>
      <w:marLeft w:val="0"/>
      <w:marRight w:val="0"/>
      <w:marTop w:val="0"/>
      <w:marBottom w:val="0"/>
      <w:divBdr>
        <w:top w:val="none" w:sz="0" w:space="0" w:color="auto"/>
        <w:left w:val="none" w:sz="0" w:space="0" w:color="auto"/>
        <w:bottom w:val="none" w:sz="0" w:space="0" w:color="auto"/>
        <w:right w:val="none" w:sz="0" w:space="0" w:color="auto"/>
      </w:divBdr>
    </w:div>
    <w:div w:id="190999716">
      <w:bodyDiv w:val="1"/>
      <w:marLeft w:val="0"/>
      <w:marRight w:val="0"/>
      <w:marTop w:val="0"/>
      <w:marBottom w:val="0"/>
      <w:divBdr>
        <w:top w:val="none" w:sz="0" w:space="0" w:color="auto"/>
        <w:left w:val="none" w:sz="0" w:space="0" w:color="auto"/>
        <w:bottom w:val="none" w:sz="0" w:space="0" w:color="auto"/>
        <w:right w:val="none" w:sz="0" w:space="0" w:color="auto"/>
      </w:divBdr>
    </w:div>
    <w:div w:id="191963970">
      <w:bodyDiv w:val="1"/>
      <w:marLeft w:val="0"/>
      <w:marRight w:val="0"/>
      <w:marTop w:val="0"/>
      <w:marBottom w:val="0"/>
      <w:divBdr>
        <w:top w:val="none" w:sz="0" w:space="0" w:color="auto"/>
        <w:left w:val="none" w:sz="0" w:space="0" w:color="auto"/>
        <w:bottom w:val="none" w:sz="0" w:space="0" w:color="auto"/>
        <w:right w:val="none" w:sz="0" w:space="0" w:color="auto"/>
      </w:divBdr>
    </w:div>
    <w:div w:id="193885096">
      <w:bodyDiv w:val="1"/>
      <w:marLeft w:val="0"/>
      <w:marRight w:val="0"/>
      <w:marTop w:val="0"/>
      <w:marBottom w:val="0"/>
      <w:divBdr>
        <w:top w:val="none" w:sz="0" w:space="0" w:color="auto"/>
        <w:left w:val="none" w:sz="0" w:space="0" w:color="auto"/>
        <w:bottom w:val="none" w:sz="0" w:space="0" w:color="auto"/>
        <w:right w:val="none" w:sz="0" w:space="0" w:color="auto"/>
      </w:divBdr>
    </w:div>
    <w:div w:id="194193315">
      <w:bodyDiv w:val="1"/>
      <w:marLeft w:val="0"/>
      <w:marRight w:val="0"/>
      <w:marTop w:val="0"/>
      <w:marBottom w:val="0"/>
      <w:divBdr>
        <w:top w:val="none" w:sz="0" w:space="0" w:color="auto"/>
        <w:left w:val="none" w:sz="0" w:space="0" w:color="auto"/>
        <w:bottom w:val="none" w:sz="0" w:space="0" w:color="auto"/>
        <w:right w:val="none" w:sz="0" w:space="0" w:color="auto"/>
      </w:divBdr>
    </w:div>
    <w:div w:id="196165373">
      <w:bodyDiv w:val="1"/>
      <w:marLeft w:val="0"/>
      <w:marRight w:val="0"/>
      <w:marTop w:val="0"/>
      <w:marBottom w:val="0"/>
      <w:divBdr>
        <w:top w:val="none" w:sz="0" w:space="0" w:color="auto"/>
        <w:left w:val="none" w:sz="0" w:space="0" w:color="auto"/>
        <w:bottom w:val="none" w:sz="0" w:space="0" w:color="auto"/>
        <w:right w:val="none" w:sz="0" w:space="0" w:color="auto"/>
      </w:divBdr>
    </w:div>
    <w:div w:id="197935278">
      <w:bodyDiv w:val="1"/>
      <w:marLeft w:val="0"/>
      <w:marRight w:val="0"/>
      <w:marTop w:val="0"/>
      <w:marBottom w:val="0"/>
      <w:divBdr>
        <w:top w:val="none" w:sz="0" w:space="0" w:color="auto"/>
        <w:left w:val="none" w:sz="0" w:space="0" w:color="auto"/>
        <w:bottom w:val="none" w:sz="0" w:space="0" w:color="auto"/>
        <w:right w:val="none" w:sz="0" w:space="0" w:color="auto"/>
      </w:divBdr>
    </w:div>
    <w:div w:id="206256670">
      <w:bodyDiv w:val="1"/>
      <w:marLeft w:val="0"/>
      <w:marRight w:val="0"/>
      <w:marTop w:val="0"/>
      <w:marBottom w:val="0"/>
      <w:divBdr>
        <w:top w:val="none" w:sz="0" w:space="0" w:color="auto"/>
        <w:left w:val="none" w:sz="0" w:space="0" w:color="auto"/>
        <w:bottom w:val="none" w:sz="0" w:space="0" w:color="auto"/>
        <w:right w:val="none" w:sz="0" w:space="0" w:color="auto"/>
      </w:divBdr>
    </w:div>
    <w:div w:id="212040028">
      <w:bodyDiv w:val="1"/>
      <w:marLeft w:val="0"/>
      <w:marRight w:val="0"/>
      <w:marTop w:val="0"/>
      <w:marBottom w:val="0"/>
      <w:divBdr>
        <w:top w:val="none" w:sz="0" w:space="0" w:color="auto"/>
        <w:left w:val="none" w:sz="0" w:space="0" w:color="auto"/>
        <w:bottom w:val="none" w:sz="0" w:space="0" w:color="auto"/>
        <w:right w:val="none" w:sz="0" w:space="0" w:color="auto"/>
      </w:divBdr>
    </w:div>
    <w:div w:id="214204320">
      <w:bodyDiv w:val="1"/>
      <w:marLeft w:val="0"/>
      <w:marRight w:val="0"/>
      <w:marTop w:val="0"/>
      <w:marBottom w:val="0"/>
      <w:divBdr>
        <w:top w:val="none" w:sz="0" w:space="0" w:color="auto"/>
        <w:left w:val="none" w:sz="0" w:space="0" w:color="auto"/>
        <w:bottom w:val="none" w:sz="0" w:space="0" w:color="auto"/>
        <w:right w:val="none" w:sz="0" w:space="0" w:color="auto"/>
      </w:divBdr>
    </w:div>
    <w:div w:id="224949546">
      <w:bodyDiv w:val="1"/>
      <w:marLeft w:val="0"/>
      <w:marRight w:val="0"/>
      <w:marTop w:val="0"/>
      <w:marBottom w:val="0"/>
      <w:divBdr>
        <w:top w:val="none" w:sz="0" w:space="0" w:color="auto"/>
        <w:left w:val="none" w:sz="0" w:space="0" w:color="auto"/>
        <w:bottom w:val="none" w:sz="0" w:space="0" w:color="auto"/>
        <w:right w:val="none" w:sz="0" w:space="0" w:color="auto"/>
      </w:divBdr>
    </w:div>
    <w:div w:id="230233678">
      <w:bodyDiv w:val="1"/>
      <w:marLeft w:val="0"/>
      <w:marRight w:val="0"/>
      <w:marTop w:val="0"/>
      <w:marBottom w:val="0"/>
      <w:divBdr>
        <w:top w:val="none" w:sz="0" w:space="0" w:color="auto"/>
        <w:left w:val="none" w:sz="0" w:space="0" w:color="auto"/>
        <w:bottom w:val="none" w:sz="0" w:space="0" w:color="auto"/>
        <w:right w:val="none" w:sz="0" w:space="0" w:color="auto"/>
      </w:divBdr>
    </w:div>
    <w:div w:id="231085596">
      <w:bodyDiv w:val="1"/>
      <w:marLeft w:val="0"/>
      <w:marRight w:val="0"/>
      <w:marTop w:val="0"/>
      <w:marBottom w:val="0"/>
      <w:divBdr>
        <w:top w:val="none" w:sz="0" w:space="0" w:color="auto"/>
        <w:left w:val="none" w:sz="0" w:space="0" w:color="auto"/>
        <w:bottom w:val="none" w:sz="0" w:space="0" w:color="auto"/>
        <w:right w:val="none" w:sz="0" w:space="0" w:color="auto"/>
      </w:divBdr>
    </w:div>
    <w:div w:id="232398780">
      <w:bodyDiv w:val="1"/>
      <w:marLeft w:val="0"/>
      <w:marRight w:val="0"/>
      <w:marTop w:val="0"/>
      <w:marBottom w:val="0"/>
      <w:divBdr>
        <w:top w:val="none" w:sz="0" w:space="0" w:color="auto"/>
        <w:left w:val="none" w:sz="0" w:space="0" w:color="auto"/>
        <w:bottom w:val="none" w:sz="0" w:space="0" w:color="auto"/>
        <w:right w:val="none" w:sz="0" w:space="0" w:color="auto"/>
      </w:divBdr>
    </w:div>
    <w:div w:id="237249893">
      <w:bodyDiv w:val="1"/>
      <w:marLeft w:val="0"/>
      <w:marRight w:val="0"/>
      <w:marTop w:val="0"/>
      <w:marBottom w:val="0"/>
      <w:divBdr>
        <w:top w:val="none" w:sz="0" w:space="0" w:color="auto"/>
        <w:left w:val="none" w:sz="0" w:space="0" w:color="auto"/>
        <w:bottom w:val="none" w:sz="0" w:space="0" w:color="auto"/>
        <w:right w:val="none" w:sz="0" w:space="0" w:color="auto"/>
      </w:divBdr>
    </w:div>
    <w:div w:id="238516167">
      <w:bodyDiv w:val="1"/>
      <w:marLeft w:val="0"/>
      <w:marRight w:val="0"/>
      <w:marTop w:val="0"/>
      <w:marBottom w:val="0"/>
      <w:divBdr>
        <w:top w:val="none" w:sz="0" w:space="0" w:color="auto"/>
        <w:left w:val="none" w:sz="0" w:space="0" w:color="auto"/>
        <w:bottom w:val="none" w:sz="0" w:space="0" w:color="auto"/>
        <w:right w:val="none" w:sz="0" w:space="0" w:color="auto"/>
      </w:divBdr>
    </w:div>
    <w:div w:id="238904069">
      <w:bodyDiv w:val="1"/>
      <w:marLeft w:val="0"/>
      <w:marRight w:val="0"/>
      <w:marTop w:val="0"/>
      <w:marBottom w:val="0"/>
      <w:divBdr>
        <w:top w:val="none" w:sz="0" w:space="0" w:color="auto"/>
        <w:left w:val="none" w:sz="0" w:space="0" w:color="auto"/>
        <w:bottom w:val="none" w:sz="0" w:space="0" w:color="auto"/>
        <w:right w:val="none" w:sz="0" w:space="0" w:color="auto"/>
      </w:divBdr>
    </w:div>
    <w:div w:id="239103431">
      <w:bodyDiv w:val="1"/>
      <w:marLeft w:val="0"/>
      <w:marRight w:val="0"/>
      <w:marTop w:val="0"/>
      <w:marBottom w:val="0"/>
      <w:divBdr>
        <w:top w:val="none" w:sz="0" w:space="0" w:color="auto"/>
        <w:left w:val="none" w:sz="0" w:space="0" w:color="auto"/>
        <w:bottom w:val="none" w:sz="0" w:space="0" w:color="auto"/>
        <w:right w:val="none" w:sz="0" w:space="0" w:color="auto"/>
      </w:divBdr>
    </w:div>
    <w:div w:id="239415790">
      <w:bodyDiv w:val="1"/>
      <w:marLeft w:val="0"/>
      <w:marRight w:val="0"/>
      <w:marTop w:val="0"/>
      <w:marBottom w:val="0"/>
      <w:divBdr>
        <w:top w:val="none" w:sz="0" w:space="0" w:color="auto"/>
        <w:left w:val="none" w:sz="0" w:space="0" w:color="auto"/>
        <w:bottom w:val="none" w:sz="0" w:space="0" w:color="auto"/>
        <w:right w:val="none" w:sz="0" w:space="0" w:color="auto"/>
      </w:divBdr>
    </w:div>
    <w:div w:id="241456965">
      <w:bodyDiv w:val="1"/>
      <w:marLeft w:val="0"/>
      <w:marRight w:val="0"/>
      <w:marTop w:val="0"/>
      <w:marBottom w:val="0"/>
      <w:divBdr>
        <w:top w:val="none" w:sz="0" w:space="0" w:color="auto"/>
        <w:left w:val="none" w:sz="0" w:space="0" w:color="auto"/>
        <w:bottom w:val="none" w:sz="0" w:space="0" w:color="auto"/>
        <w:right w:val="none" w:sz="0" w:space="0" w:color="auto"/>
      </w:divBdr>
    </w:div>
    <w:div w:id="258876319">
      <w:bodyDiv w:val="1"/>
      <w:marLeft w:val="0"/>
      <w:marRight w:val="0"/>
      <w:marTop w:val="0"/>
      <w:marBottom w:val="0"/>
      <w:divBdr>
        <w:top w:val="none" w:sz="0" w:space="0" w:color="auto"/>
        <w:left w:val="none" w:sz="0" w:space="0" w:color="auto"/>
        <w:bottom w:val="none" w:sz="0" w:space="0" w:color="auto"/>
        <w:right w:val="none" w:sz="0" w:space="0" w:color="auto"/>
      </w:divBdr>
    </w:div>
    <w:div w:id="266042123">
      <w:bodyDiv w:val="1"/>
      <w:marLeft w:val="0"/>
      <w:marRight w:val="0"/>
      <w:marTop w:val="0"/>
      <w:marBottom w:val="0"/>
      <w:divBdr>
        <w:top w:val="none" w:sz="0" w:space="0" w:color="auto"/>
        <w:left w:val="none" w:sz="0" w:space="0" w:color="auto"/>
        <w:bottom w:val="none" w:sz="0" w:space="0" w:color="auto"/>
        <w:right w:val="none" w:sz="0" w:space="0" w:color="auto"/>
      </w:divBdr>
    </w:div>
    <w:div w:id="268634268">
      <w:bodyDiv w:val="1"/>
      <w:marLeft w:val="0"/>
      <w:marRight w:val="0"/>
      <w:marTop w:val="0"/>
      <w:marBottom w:val="0"/>
      <w:divBdr>
        <w:top w:val="none" w:sz="0" w:space="0" w:color="auto"/>
        <w:left w:val="none" w:sz="0" w:space="0" w:color="auto"/>
        <w:bottom w:val="none" w:sz="0" w:space="0" w:color="auto"/>
        <w:right w:val="none" w:sz="0" w:space="0" w:color="auto"/>
      </w:divBdr>
    </w:div>
    <w:div w:id="273097551">
      <w:bodyDiv w:val="1"/>
      <w:marLeft w:val="0"/>
      <w:marRight w:val="0"/>
      <w:marTop w:val="0"/>
      <w:marBottom w:val="0"/>
      <w:divBdr>
        <w:top w:val="none" w:sz="0" w:space="0" w:color="auto"/>
        <w:left w:val="none" w:sz="0" w:space="0" w:color="auto"/>
        <w:bottom w:val="none" w:sz="0" w:space="0" w:color="auto"/>
        <w:right w:val="none" w:sz="0" w:space="0" w:color="auto"/>
      </w:divBdr>
    </w:div>
    <w:div w:id="281304328">
      <w:bodyDiv w:val="1"/>
      <w:marLeft w:val="0"/>
      <w:marRight w:val="0"/>
      <w:marTop w:val="0"/>
      <w:marBottom w:val="0"/>
      <w:divBdr>
        <w:top w:val="none" w:sz="0" w:space="0" w:color="auto"/>
        <w:left w:val="none" w:sz="0" w:space="0" w:color="auto"/>
        <w:bottom w:val="none" w:sz="0" w:space="0" w:color="auto"/>
        <w:right w:val="none" w:sz="0" w:space="0" w:color="auto"/>
      </w:divBdr>
    </w:div>
    <w:div w:id="282421177">
      <w:bodyDiv w:val="1"/>
      <w:marLeft w:val="0"/>
      <w:marRight w:val="0"/>
      <w:marTop w:val="0"/>
      <w:marBottom w:val="0"/>
      <w:divBdr>
        <w:top w:val="none" w:sz="0" w:space="0" w:color="auto"/>
        <w:left w:val="none" w:sz="0" w:space="0" w:color="auto"/>
        <w:bottom w:val="none" w:sz="0" w:space="0" w:color="auto"/>
        <w:right w:val="none" w:sz="0" w:space="0" w:color="auto"/>
      </w:divBdr>
    </w:div>
    <w:div w:id="288561123">
      <w:bodyDiv w:val="1"/>
      <w:marLeft w:val="0"/>
      <w:marRight w:val="0"/>
      <w:marTop w:val="0"/>
      <w:marBottom w:val="0"/>
      <w:divBdr>
        <w:top w:val="none" w:sz="0" w:space="0" w:color="auto"/>
        <w:left w:val="none" w:sz="0" w:space="0" w:color="auto"/>
        <w:bottom w:val="none" w:sz="0" w:space="0" w:color="auto"/>
        <w:right w:val="none" w:sz="0" w:space="0" w:color="auto"/>
      </w:divBdr>
    </w:div>
    <w:div w:id="296496394">
      <w:bodyDiv w:val="1"/>
      <w:marLeft w:val="0"/>
      <w:marRight w:val="0"/>
      <w:marTop w:val="0"/>
      <w:marBottom w:val="0"/>
      <w:divBdr>
        <w:top w:val="none" w:sz="0" w:space="0" w:color="auto"/>
        <w:left w:val="none" w:sz="0" w:space="0" w:color="auto"/>
        <w:bottom w:val="none" w:sz="0" w:space="0" w:color="auto"/>
        <w:right w:val="none" w:sz="0" w:space="0" w:color="auto"/>
      </w:divBdr>
    </w:div>
    <w:div w:id="302850342">
      <w:bodyDiv w:val="1"/>
      <w:marLeft w:val="0"/>
      <w:marRight w:val="0"/>
      <w:marTop w:val="0"/>
      <w:marBottom w:val="0"/>
      <w:divBdr>
        <w:top w:val="none" w:sz="0" w:space="0" w:color="auto"/>
        <w:left w:val="none" w:sz="0" w:space="0" w:color="auto"/>
        <w:bottom w:val="none" w:sz="0" w:space="0" w:color="auto"/>
        <w:right w:val="none" w:sz="0" w:space="0" w:color="auto"/>
      </w:divBdr>
    </w:div>
    <w:div w:id="316883769">
      <w:bodyDiv w:val="1"/>
      <w:marLeft w:val="0"/>
      <w:marRight w:val="0"/>
      <w:marTop w:val="0"/>
      <w:marBottom w:val="0"/>
      <w:divBdr>
        <w:top w:val="none" w:sz="0" w:space="0" w:color="auto"/>
        <w:left w:val="none" w:sz="0" w:space="0" w:color="auto"/>
        <w:bottom w:val="none" w:sz="0" w:space="0" w:color="auto"/>
        <w:right w:val="none" w:sz="0" w:space="0" w:color="auto"/>
      </w:divBdr>
    </w:div>
    <w:div w:id="318926390">
      <w:bodyDiv w:val="1"/>
      <w:marLeft w:val="0"/>
      <w:marRight w:val="0"/>
      <w:marTop w:val="0"/>
      <w:marBottom w:val="0"/>
      <w:divBdr>
        <w:top w:val="none" w:sz="0" w:space="0" w:color="auto"/>
        <w:left w:val="none" w:sz="0" w:space="0" w:color="auto"/>
        <w:bottom w:val="none" w:sz="0" w:space="0" w:color="auto"/>
        <w:right w:val="none" w:sz="0" w:space="0" w:color="auto"/>
      </w:divBdr>
    </w:div>
    <w:div w:id="322927655">
      <w:bodyDiv w:val="1"/>
      <w:marLeft w:val="0"/>
      <w:marRight w:val="0"/>
      <w:marTop w:val="0"/>
      <w:marBottom w:val="0"/>
      <w:divBdr>
        <w:top w:val="none" w:sz="0" w:space="0" w:color="auto"/>
        <w:left w:val="none" w:sz="0" w:space="0" w:color="auto"/>
        <w:bottom w:val="none" w:sz="0" w:space="0" w:color="auto"/>
        <w:right w:val="none" w:sz="0" w:space="0" w:color="auto"/>
      </w:divBdr>
    </w:div>
    <w:div w:id="323439133">
      <w:bodyDiv w:val="1"/>
      <w:marLeft w:val="0"/>
      <w:marRight w:val="0"/>
      <w:marTop w:val="0"/>
      <w:marBottom w:val="0"/>
      <w:divBdr>
        <w:top w:val="none" w:sz="0" w:space="0" w:color="auto"/>
        <w:left w:val="none" w:sz="0" w:space="0" w:color="auto"/>
        <w:bottom w:val="none" w:sz="0" w:space="0" w:color="auto"/>
        <w:right w:val="none" w:sz="0" w:space="0" w:color="auto"/>
      </w:divBdr>
    </w:div>
    <w:div w:id="327902373">
      <w:bodyDiv w:val="1"/>
      <w:marLeft w:val="0"/>
      <w:marRight w:val="0"/>
      <w:marTop w:val="0"/>
      <w:marBottom w:val="0"/>
      <w:divBdr>
        <w:top w:val="none" w:sz="0" w:space="0" w:color="auto"/>
        <w:left w:val="none" w:sz="0" w:space="0" w:color="auto"/>
        <w:bottom w:val="none" w:sz="0" w:space="0" w:color="auto"/>
        <w:right w:val="none" w:sz="0" w:space="0" w:color="auto"/>
      </w:divBdr>
    </w:div>
    <w:div w:id="342632646">
      <w:bodyDiv w:val="1"/>
      <w:marLeft w:val="0"/>
      <w:marRight w:val="0"/>
      <w:marTop w:val="0"/>
      <w:marBottom w:val="0"/>
      <w:divBdr>
        <w:top w:val="none" w:sz="0" w:space="0" w:color="auto"/>
        <w:left w:val="none" w:sz="0" w:space="0" w:color="auto"/>
        <w:bottom w:val="none" w:sz="0" w:space="0" w:color="auto"/>
        <w:right w:val="none" w:sz="0" w:space="0" w:color="auto"/>
      </w:divBdr>
    </w:div>
    <w:div w:id="347221130">
      <w:bodyDiv w:val="1"/>
      <w:marLeft w:val="0"/>
      <w:marRight w:val="0"/>
      <w:marTop w:val="0"/>
      <w:marBottom w:val="0"/>
      <w:divBdr>
        <w:top w:val="none" w:sz="0" w:space="0" w:color="auto"/>
        <w:left w:val="none" w:sz="0" w:space="0" w:color="auto"/>
        <w:bottom w:val="none" w:sz="0" w:space="0" w:color="auto"/>
        <w:right w:val="none" w:sz="0" w:space="0" w:color="auto"/>
      </w:divBdr>
    </w:div>
    <w:div w:id="348683471">
      <w:bodyDiv w:val="1"/>
      <w:marLeft w:val="0"/>
      <w:marRight w:val="0"/>
      <w:marTop w:val="0"/>
      <w:marBottom w:val="0"/>
      <w:divBdr>
        <w:top w:val="none" w:sz="0" w:space="0" w:color="auto"/>
        <w:left w:val="none" w:sz="0" w:space="0" w:color="auto"/>
        <w:bottom w:val="none" w:sz="0" w:space="0" w:color="auto"/>
        <w:right w:val="none" w:sz="0" w:space="0" w:color="auto"/>
      </w:divBdr>
    </w:div>
    <w:div w:id="353042529">
      <w:bodyDiv w:val="1"/>
      <w:marLeft w:val="0"/>
      <w:marRight w:val="0"/>
      <w:marTop w:val="0"/>
      <w:marBottom w:val="0"/>
      <w:divBdr>
        <w:top w:val="none" w:sz="0" w:space="0" w:color="auto"/>
        <w:left w:val="none" w:sz="0" w:space="0" w:color="auto"/>
        <w:bottom w:val="none" w:sz="0" w:space="0" w:color="auto"/>
        <w:right w:val="none" w:sz="0" w:space="0" w:color="auto"/>
      </w:divBdr>
    </w:div>
    <w:div w:id="353919994">
      <w:bodyDiv w:val="1"/>
      <w:marLeft w:val="0"/>
      <w:marRight w:val="0"/>
      <w:marTop w:val="0"/>
      <w:marBottom w:val="0"/>
      <w:divBdr>
        <w:top w:val="none" w:sz="0" w:space="0" w:color="auto"/>
        <w:left w:val="none" w:sz="0" w:space="0" w:color="auto"/>
        <w:bottom w:val="none" w:sz="0" w:space="0" w:color="auto"/>
        <w:right w:val="none" w:sz="0" w:space="0" w:color="auto"/>
      </w:divBdr>
    </w:div>
    <w:div w:id="359360143">
      <w:bodyDiv w:val="1"/>
      <w:marLeft w:val="0"/>
      <w:marRight w:val="0"/>
      <w:marTop w:val="0"/>
      <w:marBottom w:val="0"/>
      <w:divBdr>
        <w:top w:val="none" w:sz="0" w:space="0" w:color="auto"/>
        <w:left w:val="none" w:sz="0" w:space="0" w:color="auto"/>
        <w:bottom w:val="none" w:sz="0" w:space="0" w:color="auto"/>
        <w:right w:val="none" w:sz="0" w:space="0" w:color="auto"/>
      </w:divBdr>
    </w:div>
    <w:div w:id="366302107">
      <w:bodyDiv w:val="1"/>
      <w:marLeft w:val="0"/>
      <w:marRight w:val="0"/>
      <w:marTop w:val="0"/>
      <w:marBottom w:val="0"/>
      <w:divBdr>
        <w:top w:val="none" w:sz="0" w:space="0" w:color="auto"/>
        <w:left w:val="none" w:sz="0" w:space="0" w:color="auto"/>
        <w:bottom w:val="none" w:sz="0" w:space="0" w:color="auto"/>
        <w:right w:val="none" w:sz="0" w:space="0" w:color="auto"/>
      </w:divBdr>
    </w:div>
    <w:div w:id="370157946">
      <w:bodyDiv w:val="1"/>
      <w:marLeft w:val="0"/>
      <w:marRight w:val="0"/>
      <w:marTop w:val="0"/>
      <w:marBottom w:val="0"/>
      <w:divBdr>
        <w:top w:val="none" w:sz="0" w:space="0" w:color="auto"/>
        <w:left w:val="none" w:sz="0" w:space="0" w:color="auto"/>
        <w:bottom w:val="none" w:sz="0" w:space="0" w:color="auto"/>
        <w:right w:val="none" w:sz="0" w:space="0" w:color="auto"/>
      </w:divBdr>
    </w:div>
    <w:div w:id="373428997">
      <w:bodyDiv w:val="1"/>
      <w:marLeft w:val="0"/>
      <w:marRight w:val="0"/>
      <w:marTop w:val="0"/>
      <w:marBottom w:val="0"/>
      <w:divBdr>
        <w:top w:val="none" w:sz="0" w:space="0" w:color="auto"/>
        <w:left w:val="none" w:sz="0" w:space="0" w:color="auto"/>
        <w:bottom w:val="none" w:sz="0" w:space="0" w:color="auto"/>
        <w:right w:val="none" w:sz="0" w:space="0" w:color="auto"/>
      </w:divBdr>
    </w:div>
    <w:div w:id="381633029">
      <w:bodyDiv w:val="1"/>
      <w:marLeft w:val="0"/>
      <w:marRight w:val="0"/>
      <w:marTop w:val="0"/>
      <w:marBottom w:val="0"/>
      <w:divBdr>
        <w:top w:val="none" w:sz="0" w:space="0" w:color="auto"/>
        <w:left w:val="none" w:sz="0" w:space="0" w:color="auto"/>
        <w:bottom w:val="none" w:sz="0" w:space="0" w:color="auto"/>
        <w:right w:val="none" w:sz="0" w:space="0" w:color="auto"/>
      </w:divBdr>
    </w:div>
    <w:div w:id="409696098">
      <w:bodyDiv w:val="1"/>
      <w:marLeft w:val="0"/>
      <w:marRight w:val="0"/>
      <w:marTop w:val="0"/>
      <w:marBottom w:val="0"/>
      <w:divBdr>
        <w:top w:val="none" w:sz="0" w:space="0" w:color="auto"/>
        <w:left w:val="none" w:sz="0" w:space="0" w:color="auto"/>
        <w:bottom w:val="none" w:sz="0" w:space="0" w:color="auto"/>
        <w:right w:val="none" w:sz="0" w:space="0" w:color="auto"/>
      </w:divBdr>
    </w:div>
    <w:div w:id="410348217">
      <w:bodyDiv w:val="1"/>
      <w:marLeft w:val="0"/>
      <w:marRight w:val="0"/>
      <w:marTop w:val="0"/>
      <w:marBottom w:val="0"/>
      <w:divBdr>
        <w:top w:val="none" w:sz="0" w:space="0" w:color="auto"/>
        <w:left w:val="none" w:sz="0" w:space="0" w:color="auto"/>
        <w:bottom w:val="none" w:sz="0" w:space="0" w:color="auto"/>
        <w:right w:val="none" w:sz="0" w:space="0" w:color="auto"/>
      </w:divBdr>
    </w:div>
    <w:div w:id="414671596">
      <w:bodyDiv w:val="1"/>
      <w:marLeft w:val="0"/>
      <w:marRight w:val="0"/>
      <w:marTop w:val="0"/>
      <w:marBottom w:val="0"/>
      <w:divBdr>
        <w:top w:val="none" w:sz="0" w:space="0" w:color="auto"/>
        <w:left w:val="none" w:sz="0" w:space="0" w:color="auto"/>
        <w:bottom w:val="none" w:sz="0" w:space="0" w:color="auto"/>
        <w:right w:val="none" w:sz="0" w:space="0" w:color="auto"/>
      </w:divBdr>
    </w:div>
    <w:div w:id="414739990">
      <w:bodyDiv w:val="1"/>
      <w:marLeft w:val="0"/>
      <w:marRight w:val="0"/>
      <w:marTop w:val="0"/>
      <w:marBottom w:val="0"/>
      <w:divBdr>
        <w:top w:val="none" w:sz="0" w:space="0" w:color="auto"/>
        <w:left w:val="none" w:sz="0" w:space="0" w:color="auto"/>
        <w:bottom w:val="none" w:sz="0" w:space="0" w:color="auto"/>
        <w:right w:val="none" w:sz="0" w:space="0" w:color="auto"/>
      </w:divBdr>
    </w:div>
    <w:div w:id="427123800">
      <w:bodyDiv w:val="1"/>
      <w:marLeft w:val="0"/>
      <w:marRight w:val="0"/>
      <w:marTop w:val="0"/>
      <w:marBottom w:val="0"/>
      <w:divBdr>
        <w:top w:val="none" w:sz="0" w:space="0" w:color="auto"/>
        <w:left w:val="none" w:sz="0" w:space="0" w:color="auto"/>
        <w:bottom w:val="none" w:sz="0" w:space="0" w:color="auto"/>
        <w:right w:val="none" w:sz="0" w:space="0" w:color="auto"/>
      </w:divBdr>
    </w:div>
    <w:div w:id="432363248">
      <w:bodyDiv w:val="1"/>
      <w:marLeft w:val="0"/>
      <w:marRight w:val="0"/>
      <w:marTop w:val="0"/>
      <w:marBottom w:val="0"/>
      <w:divBdr>
        <w:top w:val="none" w:sz="0" w:space="0" w:color="auto"/>
        <w:left w:val="none" w:sz="0" w:space="0" w:color="auto"/>
        <w:bottom w:val="none" w:sz="0" w:space="0" w:color="auto"/>
        <w:right w:val="none" w:sz="0" w:space="0" w:color="auto"/>
      </w:divBdr>
    </w:div>
    <w:div w:id="449864442">
      <w:bodyDiv w:val="1"/>
      <w:marLeft w:val="0"/>
      <w:marRight w:val="0"/>
      <w:marTop w:val="0"/>
      <w:marBottom w:val="0"/>
      <w:divBdr>
        <w:top w:val="none" w:sz="0" w:space="0" w:color="auto"/>
        <w:left w:val="none" w:sz="0" w:space="0" w:color="auto"/>
        <w:bottom w:val="none" w:sz="0" w:space="0" w:color="auto"/>
        <w:right w:val="none" w:sz="0" w:space="0" w:color="auto"/>
      </w:divBdr>
    </w:div>
    <w:div w:id="454560550">
      <w:bodyDiv w:val="1"/>
      <w:marLeft w:val="0"/>
      <w:marRight w:val="0"/>
      <w:marTop w:val="0"/>
      <w:marBottom w:val="0"/>
      <w:divBdr>
        <w:top w:val="none" w:sz="0" w:space="0" w:color="auto"/>
        <w:left w:val="none" w:sz="0" w:space="0" w:color="auto"/>
        <w:bottom w:val="none" w:sz="0" w:space="0" w:color="auto"/>
        <w:right w:val="none" w:sz="0" w:space="0" w:color="auto"/>
      </w:divBdr>
    </w:div>
    <w:div w:id="457451936">
      <w:bodyDiv w:val="1"/>
      <w:marLeft w:val="0"/>
      <w:marRight w:val="0"/>
      <w:marTop w:val="0"/>
      <w:marBottom w:val="0"/>
      <w:divBdr>
        <w:top w:val="none" w:sz="0" w:space="0" w:color="auto"/>
        <w:left w:val="none" w:sz="0" w:space="0" w:color="auto"/>
        <w:bottom w:val="none" w:sz="0" w:space="0" w:color="auto"/>
        <w:right w:val="none" w:sz="0" w:space="0" w:color="auto"/>
      </w:divBdr>
    </w:div>
    <w:div w:id="458377074">
      <w:bodyDiv w:val="1"/>
      <w:marLeft w:val="0"/>
      <w:marRight w:val="0"/>
      <w:marTop w:val="0"/>
      <w:marBottom w:val="0"/>
      <w:divBdr>
        <w:top w:val="none" w:sz="0" w:space="0" w:color="auto"/>
        <w:left w:val="none" w:sz="0" w:space="0" w:color="auto"/>
        <w:bottom w:val="none" w:sz="0" w:space="0" w:color="auto"/>
        <w:right w:val="none" w:sz="0" w:space="0" w:color="auto"/>
      </w:divBdr>
    </w:div>
    <w:div w:id="470053246">
      <w:bodyDiv w:val="1"/>
      <w:marLeft w:val="0"/>
      <w:marRight w:val="0"/>
      <w:marTop w:val="0"/>
      <w:marBottom w:val="0"/>
      <w:divBdr>
        <w:top w:val="none" w:sz="0" w:space="0" w:color="auto"/>
        <w:left w:val="none" w:sz="0" w:space="0" w:color="auto"/>
        <w:bottom w:val="none" w:sz="0" w:space="0" w:color="auto"/>
        <w:right w:val="none" w:sz="0" w:space="0" w:color="auto"/>
      </w:divBdr>
    </w:div>
    <w:div w:id="484667220">
      <w:bodyDiv w:val="1"/>
      <w:marLeft w:val="0"/>
      <w:marRight w:val="0"/>
      <w:marTop w:val="0"/>
      <w:marBottom w:val="0"/>
      <w:divBdr>
        <w:top w:val="none" w:sz="0" w:space="0" w:color="auto"/>
        <w:left w:val="none" w:sz="0" w:space="0" w:color="auto"/>
        <w:bottom w:val="none" w:sz="0" w:space="0" w:color="auto"/>
        <w:right w:val="none" w:sz="0" w:space="0" w:color="auto"/>
      </w:divBdr>
    </w:div>
    <w:div w:id="490872585">
      <w:bodyDiv w:val="1"/>
      <w:marLeft w:val="0"/>
      <w:marRight w:val="0"/>
      <w:marTop w:val="0"/>
      <w:marBottom w:val="0"/>
      <w:divBdr>
        <w:top w:val="none" w:sz="0" w:space="0" w:color="auto"/>
        <w:left w:val="none" w:sz="0" w:space="0" w:color="auto"/>
        <w:bottom w:val="none" w:sz="0" w:space="0" w:color="auto"/>
        <w:right w:val="none" w:sz="0" w:space="0" w:color="auto"/>
      </w:divBdr>
    </w:div>
    <w:div w:id="491991185">
      <w:bodyDiv w:val="1"/>
      <w:marLeft w:val="0"/>
      <w:marRight w:val="0"/>
      <w:marTop w:val="0"/>
      <w:marBottom w:val="0"/>
      <w:divBdr>
        <w:top w:val="none" w:sz="0" w:space="0" w:color="auto"/>
        <w:left w:val="none" w:sz="0" w:space="0" w:color="auto"/>
        <w:bottom w:val="none" w:sz="0" w:space="0" w:color="auto"/>
        <w:right w:val="none" w:sz="0" w:space="0" w:color="auto"/>
      </w:divBdr>
    </w:div>
    <w:div w:id="493372909">
      <w:bodyDiv w:val="1"/>
      <w:marLeft w:val="0"/>
      <w:marRight w:val="0"/>
      <w:marTop w:val="0"/>
      <w:marBottom w:val="0"/>
      <w:divBdr>
        <w:top w:val="none" w:sz="0" w:space="0" w:color="auto"/>
        <w:left w:val="none" w:sz="0" w:space="0" w:color="auto"/>
        <w:bottom w:val="none" w:sz="0" w:space="0" w:color="auto"/>
        <w:right w:val="none" w:sz="0" w:space="0" w:color="auto"/>
      </w:divBdr>
    </w:div>
    <w:div w:id="513229543">
      <w:bodyDiv w:val="1"/>
      <w:marLeft w:val="0"/>
      <w:marRight w:val="0"/>
      <w:marTop w:val="0"/>
      <w:marBottom w:val="0"/>
      <w:divBdr>
        <w:top w:val="none" w:sz="0" w:space="0" w:color="auto"/>
        <w:left w:val="none" w:sz="0" w:space="0" w:color="auto"/>
        <w:bottom w:val="none" w:sz="0" w:space="0" w:color="auto"/>
        <w:right w:val="none" w:sz="0" w:space="0" w:color="auto"/>
      </w:divBdr>
    </w:div>
    <w:div w:id="514078025">
      <w:bodyDiv w:val="1"/>
      <w:marLeft w:val="0"/>
      <w:marRight w:val="0"/>
      <w:marTop w:val="0"/>
      <w:marBottom w:val="0"/>
      <w:divBdr>
        <w:top w:val="none" w:sz="0" w:space="0" w:color="auto"/>
        <w:left w:val="none" w:sz="0" w:space="0" w:color="auto"/>
        <w:bottom w:val="none" w:sz="0" w:space="0" w:color="auto"/>
        <w:right w:val="none" w:sz="0" w:space="0" w:color="auto"/>
      </w:divBdr>
    </w:div>
    <w:div w:id="536701971">
      <w:bodyDiv w:val="1"/>
      <w:marLeft w:val="0"/>
      <w:marRight w:val="0"/>
      <w:marTop w:val="0"/>
      <w:marBottom w:val="0"/>
      <w:divBdr>
        <w:top w:val="none" w:sz="0" w:space="0" w:color="auto"/>
        <w:left w:val="none" w:sz="0" w:space="0" w:color="auto"/>
        <w:bottom w:val="none" w:sz="0" w:space="0" w:color="auto"/>
        <w:right w:val="none" w:sz="0" w:space="0" w:color="auto"/>
      </w:divBdr>
    </w:div>
    <w:div w:id="540361087">
      <w:bodyDiv w:val="1"/>
      <w:marLeft w:val="0"/>
      <w:marRight w:val="0"/>
      <w:marTop w:val="0"/>
      <w:marBottom w:val="0"/>
      <w:divBdr>
        <w:top w:val="none" w:sz="0" w:space="0" w:color="auto"/>
        <w:left w:val="none" w:sz="0" w:space="0" w:color="auto"/>
        <w:bottom w:val="none" w:sz="0" w:space="0" w:color="auto"/>
        <w:right w:val="none" w:sz="0" w:space="0" w:color="auto"/>
      </w:divBdr>
    </w:div>
    <w:div w:id="542446513">
      <w:bodyDiv w:val="1"/>
      <w:marLeft w:val="0"/>
      <w:marRight w:val="0"/>
      <w:marTop w:val="0"/>
      <w:marBottom w:val="0"/>
      <w:divBdr>
        <w:top w:val="none" w:sz="0" w:space="0" w:color="auto"/>
        <w:left w:val="none" w:sz="0" w:space="0" w:color="auto"/>
        <w:bottom w:val="none" w:sz="0" w:space="0" w:color="auto"/>
        <w:right w:val="none" w:sz="0" w:space="0" w:color="auto"/>
      </w:divBdr>
    </w:div>
    <w:div w:id="550658272">
      <w:bodyDiv w:val="1"/>
      <w:marLeft w:val="0"/>
      <w:marRight w:val="0"/>
      <w:marTop w:val="0"/>
      <w:marBottom w:val="0"/>
      <w:divBdr>
        <w:top w:val="none" w:sz="0" w:space="0" w:color="auto"/>
        <w:left w:val="none" w:sz="0" w:space="0" w:color="auto"/>
        <w:bottom w:val="none" w:sz="0" w:space="0" w:color="auto"/>
        <w:right w:val="none" w:sz="0" w:space="0" w:color="auto"/>
      </w:divBdr>
    </w:div>
    <w:div w:id="583340728">
      <w:bodyDiv w:val="1"/>
      <w:marLeft w:val="0"/>
      <w:marRight w:val="0"/>
      <w:marTop w:val="0"/>
      <w:marBottom w:val="0"/>
      <w:divBdr>
        <w:top w:val="none" w:sz="0" w:space="0" w:color="auto"/>
        <w:left w:val="none" w:sz="0" w:space="0" w:color="auto"/>
        <w:bottom w:val="none" w:sz="0" w:space="0" w:color="auto"/>
        <w:right w:val="none" w:sz="0" w:space="0" w:color="auto"/>
      </w:divBdr>
    </w:div>
    <w:div w:id="590234189">
      <w:bodyDiv w:val="1"/>
      <w:marLeft w:val="0"/>
      <w:marRight w:val="0"/>
      <w:marTop w:val="0"/>
      <w:marBottom w:val="0"/>
      <w:divBdr>
        <w:top w:val="none" w:sz="0" w:space="0" w:color="auto"/>
        <w:left w:val="none" w:sz="0" w:space="0" w:color="auto"/>
        <w:bottom w:val="none" w:sz="0" w:space="0" w:color="auto"/>
        <w:right w:val="none" w:sz="0" w:space="0" w:color="auto"/>
      </w:divBdr>
    </w:div>
    <w:div w:id="591161574">
      <w:bodyDiv w:val="1"/>
      <w:marLeft w:val="0"/>
      <w:marRight w:val="0"/>
      <w:marTop w:val="0"/>
      <w:marBottom w:val="0"/>
      <w:divBdr>
        <w:top w:val="none" w:sz="0" w:space="0" w:color="auto"/>
        <w:left w:val="none" w:sz="0" w:space="0" w:color="auto"/>
        <w:bottom w:val="none" w:sz="0" w:space="0" w:color="auto"/>
        <w:right w:val="none" w:sz="0" w:space="0" w:color="auto"/>
      </w:divBdr>
    </w:div>
    <w:div w:id="592317931">
      <w:bodyDiv w:val="1"/>
      <w:marLeft w:val="0"/>
      <w:marRight w:val="0"/>
      <w:marTop w:val="0"/>
      <w:marBottom w:val="0"/>
      <w:divBdr>
        <w:top w:val="none" w:sz="0" w:space="0" w:color="auto"/>
        <w:left w:val="none" w:sz="0" w:space="0" w:color="auto"/>
        <w:bottom w:val="none" w:sz="0" w:space="0" w:color="auto"/>
        <w:right w:val="none" w:sz="0" w:space="0" w:color="auto"/>
      </w:divBdr>
    </w:div>
    <w:div w:id="592667308">
      <w:bodyDiv w:val="1"/>
      <w:marLeft w:val="0"/>
      <w:marRight w:val="0"/>
      <w:marTop w:val="0"/>
      <w:marBottom w:val="0"/>
      <w:divBdr>
        <w:top w:val="none" w:sz="0" w:space="0" w:color="auto"/>
        <w:left w:val="none" w:sz="0" w:space="0" w:color="auto"/>
        <w:bottom w:val="none" w:sz="0" w:space="0" w:color="auto"/>
        <w:right w:val="none" w:sz="0" w:space="0" w:color="auto"/>
      </w:divBdr>
    </w:div>
    <w:div w:id="595863446">
      <w:bodyDiv w:val="1"/>
      <w:marLeft w:val="0"/>
      <w:marRight w:val="0"/>
      <w:marTop w:val="0"/>
      <w:marBottom w:val="0"/>
      <w:divBdr>
        <w:top w:val="none" w:sz="0" w:space="0" w:color="auto"/>
        <w:left w:val="none" w:sz="0" w:space="0" w:color="auto"/>
        <w:bottom w:val="none" w:sz="0" w:space="0" w:color="auto"/>
        <w:right w:val="none" w:sz="0" w:space="0" w:color="auto"/>
      </w:divBdr>
    </w:div>
    <w:div w:id="597638397">
      <w:bodyDiv w:val="1"/>
      <w:marLeft w:val="0"/>
      <w:marRight w:val="0"/>
      <w:marTop w:val="0"/>
      <w:marBottom w:val="0"/>
      <w:divBdr>
        <w:top w:val="none" w:sz="0" w:space="0" w:color="auto"/>
        <w:left w:val="none" w:sz="0" w:space="0" w:color="auto"/>
        <w:bottom w:val="none" w:sz="0" w:space="0" w:color="auto"/>
        <w:right w:val="none" w:sz="0" w:space="0" w:color="auto"/>
      </w:divBdr>
    </w:div>
    <w:div w:id="612130821">
      <w:bodyDiv w:val="1"/>
      <w:marLeft w:val="0"/>
      <w:marRight w:val="0"/>
      <w:marTop w:val="0"/>
      <w:marBottom w:val="0"/>
      <w:divBdr>
        <w:top w:val="none" w:sz="0" w:space="0" w:color="auto"/>
        <w:left w:val="none" w:sz="0" w:space="0" w:color="auto"/>
        <w:bottom w:val="none" w:sz="0" w:space="0" w:color="auto"/>
        <w:right w:val="none" w:sz="0" w:space="0" w:color="auto"/>
      </w:divBdr>
    </w:div>
    <w:div w:id="612636114">
      <w:bodyDiv w:val="1"/>
      <w:marLeft w:val="0"/>
      <w:marRight w:val="0"/>
      <w:marTop w:val="0"/>
      <w:marBottom w:val="0"/>
      <w:divBdr>
        <w:top w:val="none" w:sz="0" w:space="0" w:color="auto"/>
        <w:left w:val="none" w:sz="0" w:space="0" w:color="auto"/>
        <w:bottom w:val="none" w:sz="0" w:space="0" w:color="auto"/>
        <w:right w:val="none" w:sz="0" w:space="0" w:color="auto"/>
      </w:divBdr>
    </w:div>
    <w:div w:id="614408494">
      <w:bodyDiv w:val="1"/>
      <w:marLeft w:val="0"/>
      <w:marRight w:val="0"/>
      <w:marTop w:val="0"/>
      <w:marBottom w:val="0"/>
      <w:divBdr>
        <w:top w:val="none" w:sz="0" w:space="0" w:color="auto"/>
        <w:left w:val="none" w:sz="0" w:space="0" w:color="auto"/>
        <w:bottom w:val="none" w:sz="0" w:space="0" w:color="auto"/>
        <w:right w:val="none" w:sz="0" w:space="0" w:color="auto"/>
      </w:divBdr>
    </w:div>
    <w:div w:id="626424735">
      <w:bodyDiv w:val="1"/>
      <w:marLeft w:val="0"/>
      <w:marRight w:val="0"/>
      <w:marTop w:val="0"/>
      <w:marBottom w:val="0"/>
      <w:divBdr>
        <w:top w:val="none" w:sz="0" w:space="0" w:color="auto"/>
        <w:left w:val="none" w:sz="0" w:space="0" w:color="auto"/>
        <w:bottom w:val="none" w:sz="0" w:space="0" w:color="auto"/>
        <w:right w:val="none" w:sz="0" w:space="0" w:color="auto"/>
      </w:divBdr>
    </w:div>
    <w:div w:id="632562885">
      <w:bodyDiv w:val="1"/>
      <w:marLeft w:val="0"/>
      <w:marRight w:val="0"/>
      <w:marTop w:val="0"/>
      <w:marBottom w:val="0"/>
      <w:divBdr>
        <w:top w:val="none" w:sz="0" w:space="0" w:color="auto"/>
        <w:left w:val="none" w:sz="0" w:space="0" w:color="auto"/>
        <w:bottom w:val="none" w:sz="0" w:space="0" w:color="auto"/>
        <w:right w:val="none" w:sz="0" w:space="0" w:color="auto"/>
      </w:divBdr>
    </w:div>
    <w:div w:id="632717092">
      <w:bodyDiv w:val="1"/>
      <w:marLeft w:val="0"/>
      <w:marRight w:val="0"/>
      <w:marTop w:val="0"/>
      <w:marBottom w:val="0"/>
      <w:divBdr>
        <w:top w:val="none" w:sz="0" w:space="0" w:color="auto"/>
        <w:left w:val="none" w:sz="0" w:space="0" w:color="auto"/>
        <w:bottom w:val="none" w:sz="0" w:space="0" w:color="auto"/>
        <w:right w:val="none" w:sz="0" w:space="0" w:color="auto"/>
      </w:divBdr>
    </w:div>
    <w:div w:id="655720437">
      <w:bodyDiv w:val="1"/>
      <w:marLeft w:val="0"/>
      <w:marRight w:val="0"/>
      <w:marTop w:val="0"/>
      <w:marBottom w:val="0"/>
      <w:divBdr>
        <w:top w:val="none" w:sz="0" w:space="0" w:color="auto"/>
        <w:left w:val="none" w:sz="0" w:space="0" w:color="auto"/>
        <w:bottom w:val="none" w:sz="0" w:space="0" w:color="auto"/>
        <w:right w:val="none" w:sz="0" w:space="0" w:color="auto"/>
      </w:divBdr>
    </w:div>
    <w:div w:id="658968146">
      <w:bodyDiv w:val="1"/>
      <w:marLeft w:val="0"/>
      <w:marRight w:val="0"/>
      <w:marTop w:val="0"/>
      <w:marBottom w:val="0"/>
      <w:divBdr>
        <w:top w:val="none" w:sz="0" w:space="0" w:color="auto"/>
        <w:left w:val="none" w:sz="0" w:space="0" w:color="auto"/>
        <w:bottom w:val="none" w:sz="0" w:space="0" w:color="auto"/>
        <w:right w:val="none" w:sz="0" w:space="0" w:color="auto"/>
      </w:divBdr>
    </w:div>
    <w:div w:id="663780636">
      <w:bodyDiv w:val="1"/>
      <w:marLeft w:val="0"/>
      <w:marRight w:val="0"/>
      <w:marTop w:val="0"/>
      <w:marBottom w:val="0"/>
      <w:divBdr>
        <w:top w:val="none" w:sz="0" w:space="0" w:color="auto"/>
        <w:left w:val="none" w:sz="0" w:space="0" w:color="auto"/>
        <w:bottom w:val="none" w:sz="0" w:space="0" w:color="auto"/>
        <w:right w:val="none" w:sz="0" w:space="0" w:color="auto"/>
      </w:divBdr>
    </w:div>
    <w:div w:id="667707674">
      <w:bodyDiv w:val="1"/>
      <w:marLeft w:val="0"/>
      <w:marRight w:val="0"/>
      <w:marTop w:val="0"/>
      <w:marBottom w:val="0"/>
      <w:divBdr>
        <w:top w:val="none" w:sz="0" w:space="0" w:color="auto"/>
        <w:left w:val="none" w:sz="0" w:space="0" w:color="auto"/>
        <w:bottom w:val="none" w:sz="0" w:space="0" w:color="auto"/>
        <w:right w:val="none" w:sz="0" w:space="0" w:color="auto"/>
      </w:divBdr>
    </w:div>
    <w:div w:id="685208526">
      <w:bodyDiv w:val="1"/>
      <w:marLeft w:val="0"/>
      <w:marRight w:val="0"/>
      <w:marTop w:val="0"/>
      <w:marBottom w:val="0"/>
      <w:divBdr>
        <w:top w:val="none" w:sz="0" w:space="0" w:color="auto"/>
        <w:left w:val="none" w:sz="0" w:space="0" w:color="auto"/>
        <w:bottom w:val="none" w:sz="0" w:space="0" w:color="auto"/>
        <w:right w:val="none" w:sz="0" w:space="0" w:color="auto"/>
      </w:divBdr>
    </w:div>
    <w:div w:id="690957043">
      <w:bodyDiv w:val="1"/>
      <w:marLeft w:val="0"/>
      <w:marRight w:val="0"/>
      <w:marTop w:val="0"/>
      <w:marBottom w:val="0"/>
      <w:divBdr>
        <w:top w:val="none" w:sz="0" w:space="0" w:color="auto"/>
        <w:left w:val="none" w:sz="0" w:space="0" w:color="auto"/>
        <w:bottom w:val="none" w:sz="0" w:space="0" w:color="auto"/>
        <w:right w:val="none" w:sz="0" w:space="0" w:color="auto"/>
      </w:divBdr>
    </w:div>
    <w:div w:id="699860707">
      <w:bodyDiv w:val="1"/>
      <w:marLeft w:val="0"/>
      <w:marRight w:val="0"/>
      <w:marTop w:val="0"/>
      <w:marBottom w:val="0"/>
      <w:divBdr>
        <w:top w:val="none" w:sz="0" w:space="0" w:color="auto"/>
        <w:left w:val="none" w:sz="0" w:space="0" w:color="auto"/>
        <w:bottom w:val="none" w:sz="0" w:space="0" w:color="auto"/>
        <w:right w:val="none" w:sz="0" w:space="0" w:color="auto"/>
      </w:divBdr>
    </w:div>
    <w:div w:id="708072814">
      <w:bodyDiv w:val="1"/>
      <w:marLeft w:val="0"/>
      <w:marRight w:val="0"/>
      <w:marTop w:val="0"/>
      <w:marBottom w:val="0"/>
      <w:divBdr>
        <w:top w:val="none" w:sz="0" w:space="0" w:color="auto"/>
        <w:left w:val="none" w:sz="0" w:space="0" w:color="auto"/>
        <w:bottom w:val="none" w:sz="0" w:space="0" w:color="auto"/>
        <w:right w:val="none" w:sz="0" w:space="0" w:color="auto"/>
      </w:divBdr>
    </w:div>
    <w:div w:id="712118836">
      <w:bodyDiv w:val="1"/>
      <w:marLeft w:val="0"/>
      <w:marRight w:val="0"/>
      <w:marTop w:val="0"/>
      <w:marBottom w:val="0"/>
      <w:divBdr>
        <w:top w:val="none" w:sz="0" w:space="0" w:color="auto"/>
        <w:left w:val="none" w:sz="0" w:space="0" w:color="auto"/>
        <w:bottom w:val="none" w:sz="0" w:space="0" w:color="auto"/>
        <w:right w:val="none" w:sz="0" w:space="0" w:color="auto"/>
      </w:divBdr>
    </w:div>
    <w:div w:id="726497050">
      <w:bodyDiv w:val="1"/>
      <w:marLeft w:val="0"/>
      <w:marRight w:val="0"/>
      <w:marTop w:val="0"/>
      <w:marBottom w:val="0"/>
      <w:divBdr>
        <w:top w:val="none" w:sz="0" w:space="0" w:color="auto"/>
        <w:left w:val="none" w:sz="0" w:space="0" w:color="auto"/>
        <w:bottom w:val="none" w:sz="0" w:space="0" w:color="auto"/>
        <w:right w:val="none" w:sz="0" w:space="0" w:color="auto"/>
      </w:divBdr>
    </w:div>
    <w:div w:id="745420544">
      <w:bodyDiv w:val="1"/>
      <w:marLeft w:val="0"/>
      <w:marRight w:val="0"/>
      <w:marTop w:val="0"/>
      <w:marBottom w:val="0"/>
      <w:divBdr>
        <w:top w:val="none" w:sz="0" w:space="0" w:color="auto"/>
        <w:left w:val="none" w:sz="0" w:space="0" w:color="auto"/>
        <w:bottom w:val="none" w:sz="0" w:space="0" w:color="auto"/>
        <w:right w:val="none" w:sz="0" w:space="0" w:color="auto"/>
      </w:divBdr>
    </w:div>
    <w:div w:id="746727559">
      <w:bodyDiv w:val="1"/>
      <w:marLeft w:val="0"/>
      <w:marRight w:val="0"/>
      <w:marTop w:val="0"/>
      <w:marBottom w:val="0"/>
      <w:divBdr>
        <w:top w:val="none" w:sz="0" w:space="0" w:color="auto"/>
        <w:left w:val="none" w:sz="0" w:space="0" w:color="auto"/>
        <w:bottom w:val="none" w:sz="0" w:space="0" w:color="auto"/>
        <w:right w:val="none" w:sz="0" w:space="0" w:color="auto"/>
      </w:divBdr>
    </w:div>
    <w:div w:id="748580453">
      <w:bodyDiv w:val="1"/>
      <w:marLeft w:val="0"/>
      <w:marRight w:val="0"/>
      <w:marTop w:val="0"/>
      <w:marBottom w:val="0"/>
      <w:divBdr>
        <w:top w:val="none" w:sz="0" w:space="0" w:color="auto"/>
        <w:left w:val="none" w:sz="0" w:space="0" w:color="auto"/>
        <w:bottom w:val="none" w:sz="0" w:space="0" w:color="auto"/>
        <w:right w:val="none" w:sz="0" w:space="0" w:color="auto"/>
      </w:divBdr>
    </w:div>
    <w:div w:id="750125383">
      <w:bodyDiv w:val="1"/>
      <w:marLeft w:val="0"/>
      <w:marRight w:val="0"/>
      <w:marTop w:val="0"/>
      <w:marBottom w:val="0"/>
      <w:divBdr>
        <w:top w:val="none" w:sz="0" w:space="0" w:color="auto"/>
        <w:left w:val="none" w:sz="0" w:space="0" w:color="auto"/>
        <w:bottom w:val="none" w:sz="0" w:space="0" w:color="auto"/>
        <w:right w:val="none" w:sz="0" w:space="0" w:color="auto"/>
      </w:divBdr>
    </w:div>
    <w:div w:id="757598214">
      <w:bodyDiv w:val="1"/>
      <w:marLeft w:val="0"/>
      <w:marRight w:val="0"/>
      <w:marTop w:val="0"/>
      <w:marBottom w:val="0"/>
      <w:divBdr>
        <w:top w:val="none" w:sz="0" w:space="0" w:color="auto"/>
        <w:left w:val="none" w:sz="0" w:space="0" w:color="auto"/>
        <w:bottom w:val="none" w:sz="0" w:space="0" w:color="auto"/>
        <w:right w:val="none" w:sz="0" w:space="0" w:color="auto"/>
      </w:divBdr>
    </w:div>
    <w:div w:id="759105222">
      <w:bodyDiv w:val="1"/>
      <w:marLeft w:val="0"/>
      <w:marRight w:val="0"/>
      <w:marTop w:val="0"/>
      <w:marBottom w:val="0"/>
      <w:divBdr>
        <w:top w:val="none" w:sz="0" w:space="0" w:color="auto"/>
        <w:left w:val="none" w:sz="0" w:space="0" w:color="auto"/>
        <w:bottom w:val="none" w:sz="0" w:space="0" w:color="auto"/>
        <w:right w:val="none" w:sz="0" w:space="0" w:color="auto"/>
      </w:divBdr>
    </w:div>
    <w:div w:id="773289751">
      <w:bodyDiv w:val="1"/>
      <w:marLeft w:val="0"/>
      <w:marRight w:val="0"/>
      <w:marTop w:val="0"/>
      <w:marBottom w:val="0"/>
      <w:divBdr>
        <w:top w:val="none" w:sz="0" w:space="0" w:color="auto"/>
        <w:left w:val="none" w:sz="0" w:space="0" w:color="auto"/>
        <w:bottom w:val="none" w:sz="0" w:space="0" w:color="auto"/>
        <w:right w:val="none" w:sz="0" w:space="0" w:color="auto"/>
      </w:divBdr>
    </w:div>
    <w:div w:id="795177990">
      <w:bodyDiv w:val="1"/>
      <w:marLeft w:val="0"/>
      <w:marRight w:val="0"/>
      <w:marTop w:val="0"/>
      <w:marBottom w:val="0"/>
      <w:divBdr>
        <w:top w:val="none" w:sz="0" w:space="0" w:color="auto"/>
        <w:left w:val="none" w:sz="0" w:space="0" w:color="auto"/>
        <w:bottom w:val="none" w:sz="0" w:space="0" w:color="auto"/>
        <w:right w:val="none" w:sz="0" w:space="0" w:color="auto"/>
      </w:divBdr>
    </w:div>
    <w:div w:id="796991372">
      <w:bodyDiv w:val="1"/>
      <w:marLeft w:val="0"/>
      <w:marRight w:val="0"/>
      <w:marTop w:val="0"/>
      <w:marBottom w:val="0"/>
      <w:divBdr>
        <w:top w:val="none" w:sz="0" w:space="0" w:color="auto"/>
        <w:left w:val="none" w:sz="0" w:space="0" w:color="auto"/>
        <w:bottom w:val="none" w:sz="0" w:space="0" w:color="auto"/>
        <w:right w:val="none" w:sz="0" w:space="0" w:color="auto"/>
      </w:divBdr>
    </w:div>
    <w:div w:id="813060228">
      <w:bodyDiv w:val="1"/>
      <w:marLeft w:val="0"/>
      <w:marRight w:val="0"/>
      <w:marTop w:val="0"/>
      <w:marBottom w:val="0"/>
      <w:divBdr>
        <w:top w:val="none" w:sz="0" w:space="0" w:color="auto"/>
        <w:left w:val="none" w:sz="0" w:space="0" w:color="auto"/>
        <w:bottom w:val="none" w:sz="0" w:space="0" w:color="auto"/>
        <w:right w:val="none" w:sz="0" w:space="0" w:color="auto"/>
      </w:divBdr>
    </w:div>
    <w:div w:id="815683117">
      <w:bodyDiv w:val="1"/>
      <w:marLeft w:val="0"/>
      <w:marRight w:val="0"/>
      <w:marTop w:val="0"/>
      <w:marBottom w:val="0"/>
      <w:divBdr>
        <w:top w:val="none" w:sz="0" w:space="0" w:color="auto"/>
        <w:left w:val="none" w:sz="0" w:space="0" w:color="auto"/>
        <w:bottom w:val="none" w:sz="0" w:space="0" w:color="auto"/>
        <w:right w:val="none" w:sz="0" w:space="0" w:color="auto"/>
      </w:divBdr>
    </w:div>
    <w:div w:id="840388930">
      <w:bodyDiv w:val="1"/>
      <w:marLeft w:val="0"/>
      <w:marRight w:val="0"/>
      <w:marTop w:val="0"/>
      <w:marBottom w:val="0"/>
      <w:divBdr>
        <w:top w:val="none" w:sz="0" w:space="0" w:color="auto"/>
        <w:left w:val="none" w:sz="0" w:space="0" w:color="auto"/>
        <w:bottom w:val="none" w:sz="0" w:space="0" w:color="auto"/>
        <w:right w:val="none" w:sz="0" w:space="0" w:color="auto"/>
      </w:divBdr>
    </w:div>
    <w:div w:id="840778732">
      <w:bodyDiv w:val="1"/>
      <w:marLeft w:val="0"/>
      <w:marRight w:val="0"/>
      <w:marTop w:val="0"/>
      <w:marBottom w:val="0"/>
      <w:divBdr>
        <w:top w:val="none" w:sz="0" w:space="0" w:color="auto"/>
        <w:left w:val="none" w:sz="0" w:space="0" w:color="auto"/>
        <w:bottom w:val="none" w:sz="0" w:space="0" w:color="auto"/>
        <w:right w:val="none" w:sz="0" w:space="0" w:color="auto"/>
      </w:divBdr>
    </w:div>
    <w:div w:id="845632159">
      <w:bodyDiv w:val="1"/>
      <w:marLeft w:val="0"/>
      <w:marRight w:val="0"/>
      <w:marTop w:val="0"/>
      <w:marBottom w:val="0"/>
      <w:divBdr>
        <w:top w:val="none" w:sz="0" w:space="0" w:color="auto"/>
        <w:left w:val="none" w:sz="0" w:space="0" w:color="auto"/>
        <w:bottom w:val="none" w:sz="0" w:space="0" w:color="auto"/>
        <w:right w:val="none" w:sz="0" w:space="0" w:color="auto"/>
      </w:divBdr>
    </w:div>
    <w:div w:id="856314625">
      <w:bodyDiv w:val="1"/>
      <w:marLeft w:val="0"/>
      <w:marRight w:val="0"/>
      <w:marTop w:val="0"/>
      <w:marBottom w:val="0"/>
      <w:divBdr>
        <w:top w:val="none" w:sz="0" w:space="0" w:color="auto"/>
        <w:left w:val="none" w:sz="0" w:space="0" w:color="auto"/>
        <w:bottom w:val="none" w:sz="0" w:space="0" w:color="auto"/>
        <w:right w:val="none" w:sz="0" w:space="0" w:color="auto"/>
      </w:divBdr>
    </w:div>
    <w:div w:id="860358764">
      <w:bodyDiv w:val="1"/>
      <w:marLeft w:val="0"/>
      <w:marRight w:val="0"/>
      <w:marTop w:val="0"/>
      <w:marBottom w:val="0"/>
      <w:divBdr>
        <w:top w:val="none" w:sz="0" w:space="0" w:color="auto"/>
        <w:left w:val="none" w:sz="0" w:space="0" w:color="auto"/>
        <w:bottom w:val="none" w:sz="0" w:space="0" w:color="auto"/>
        <w:right w:val="none" w:sz="0" w:space="0" w:color="auto"/>
      </w:divBdr>
    </w:div>
    <w:div w:id="881593885">
      <w:bodyDiv w:val="1"/>
      <w:marLeft w:val="0"/>
      <w:marRight w:val="0"/>
      <w:marTop w:val="0"/>
      <w:marBottom w:val="0"/>
      <w:divBdr>
        <w:top w:val="none" w:sz="0" w:space="0" w:color="auto"/>
        <w:left w:val="none" w:sz="0" w:space="0" w:color="auto"/>
        <w:bottom w:val="none" w:sz="0" w:space="0" w:color="auto"/>
        <w:right w:val="none" w:sz="0" w:space="0" w:color="auto"/>
      </w:divBdr>
    </w:div>
    <w:div w:id="882643297">
      <w:bodyDiv w:val="1"/>
      <w:marLeft w:val="0"/>
      <w:marRight w:val="0"/>
      <w:marTop w:val="0"/>
      <w:marBottom w:val="0"/>
      <w:divBdr>
        <w:top w:val="none" w:sz="0" w:space="0" w:color="auto"/>
        <w:left w:val="none" w:sz="0" w:space="0" w:color="auto"/>
        <w:bottom w:val="none" w:sz="0" w:space="0" w:color="auto"/>
        <w:right w:val="none" w:sz="0" w:space="0" w:color="auto"/>
      </w:divBdr>
    </w:div>
    <w:div w:id="887685664">
      <w:bodyDiv w:val="1"/>
      <w:marLeft w:val="0"/>
      <w:marRight w:val="0"/>
      <w:marTop w:val="0"/>
      <w:marBottom w:val="0"/>
      <w:divBdr>
        <w:top w:val="none" w:sz="0" w:space="0" w:color="auto"/>
        <w:left w:val="none" w:sz="0" w:space="0" w:color="auto"/>
        <w:bottom w:val="none" w:sz="0" w:space="0" w:color="auto"/>
        <w:right w:val="none" w:sz="0" w:space="0" w:color="auto"/>
      </w:divBdr>
    </w:div>
    <w:div w:id="897016012">
      <w:bodyDiv w:val="1"/>
      <w:marLeft w:val="0"/>
      <w:marRight w:val="0"/>
      <w:marTop w:val="0"/>
      <w:marBottom w:val="0"/>
      <w:divBdr>
        <w:top w:val="none" w:sz="0" w:space="0" w:color="auto"/>
        <w:left w:val="none" w:sz="0" w:space="0" w:color="auto"/>
        <w:bottom w:val="none" w:sz="0" w:space="0" w:color="auto"/>
        <w:right w:val="none" w:sz="0" w:space="0" w:color="auto"/>
      </w:divBdr>
    </w:div>
    <w:div w:id="908732917">
      <w:bodyDiv w:val="1"/>
      <w:marLeft w:val="0"/>
      <w:marRight w:val="0"/>
      <w:marTop w:val="0"/>
      <w:marBottom w:val="0"/>
      <w:divBdr>
        <w:top w:val="none" w:sz="0" w:space="0" w:color="auto"/>
        <w:left w:val="none" w:sz="0" w:space="0" w:color="auto"/>
        <w:bottom w:val="none" w:sz="0" w:space="0" w:color="auto"/>
        <w:right w:val="none" w:sz="0" w:space="0" w:color="auto"/>
      </w:divBdr>
    </w:div>
    <w:div w:id="910232032">
      <w:bodyDiv w:val="1"/>
      <w:marLeft w:val="0"/>
      <w:marRight w:val="0"/>
      <w:marTop w:val="0"/>
      <w:marBottom w:val="0"/>
      <w:divBdr>
        <w:top w:val="none" w:sz="0" w:space="0" w:color="auto"/>
        <w:left w:val="none" w:sz="0" w:space="0" w:color="auto"/>
        <w:bottom w:val="none" w:sz="0" w:space="0" w:color="auto"/>
        <w:right w:val="none" w:sz="0" w:space="0" w:color="auto"/>
      </w:divBdr>
    </w:div>
    <w:div w:id="917986293">
      <w:bodyDiv w:val="1"/>
      <w:marLeft w:val="0"/>
      <w:marRight w:val="0"/>
      <w:marTop w:val="0"/>
      <w:marBottom w:val="0"/>
      <w:divBdr>
        <w:top w:val="none" w:sz="0" w:space="0" w:color="auto"/>
        <w:left w:val="none" w:sz="0" w:space="0" w:color="auto"/>
        <w:bottom w:val="none" w:sz="0" w:space="0" w:color="auto"/>
        <w:right w:val="none" w:sz="0" w:space="0" w:color="auto"/>
      </w:divBdr>
    </w:div>
    <w:div w:id="918950289">
      <w:bodyDiv w:val="1"/>
      <w:marLeft w:val="0"/>
      <w:marRight w:val="0"/>
      <w:marTop w:val="0"/>
      <w:marBottom w:val="0"/>
      <w:divBdr>
        <w:top w:val="none" w:sz="0" w:space="0" w:color="auto"/>
        <w:left w:val="none" w:sz="0" w:space="0" w:color="auto"/>
        <w:bottom w:val="none" w:sz="0" w:space="0" w:color="auto"/>
        <w:right w:val="none" w:sz="0" w:space="0" w:color="auto"/>
      </w:divBdr>
    </w:div>
    <w:div w:id="924607007">
      <w:bodyDiv w:val="1"/>
      <w:marLeft w:val="0"/>
      <w:marRight w:val="0"/>
      <w:marTop w:val="0"/>
      <w:marBottom w:val="0"/>
      <w:divBdr>
        <w:top w:val="none" w:sz="0" w:space="0" w:color="auto"/>
        <w:left w:val="none" w:sz="0" w:space="0" w:color="auto"/>
        <w:bottom w:val="none" w:sz="0" w:space="0" w:color="auto"/>
        <w:right w:val="none" w:sz="0" w:space="0" w:color="auto"/>
      </w:divBdr>
    </w:div>
    <w:div w:id="929580017">
      <w:bodyDiv w:val="1"/>
      <w:marLeft w:val="0"/>
      <w:marRight w:val="0"/>
      <w:marTop w:val="0"/>
      <w:marBottom w:val="0"/>
      <w:divBdr>
        <w:top w:val="none" w:sz="0" w:space="0" w:color="auto"/>
        <w:left w:val="none" w:sz="0" w:space="0" w:color="auto"/>
        <w:bottom w:val="none" w:sz="0" w:space="0" w:color="auto"/>
        <w:right w:val="none" w:sz="0" w:space="0" w:color="auto"/>
      </w:divBdr>
    </w:div>
    <w:div w:id="931398805">
      <w:bodyDiv w:val="1"/>
      <w:marLeft w:val="0"/>
      <w:marRight w:val="0"/>
      <w:marTop w:val="0"/>
      <w:marBottom w:val="0"/>
      <w:divBdr>
        <w:top w:val="none" w:sz="0" w:space="0" w:color="auto"/>
        <w:left w:val="none" w:sz="0" w:space="0" w:color="auto"/>
        <w:bottom w:val="none" w:sz="0" w:space="0" w:color="auto"/>
        <w:right w:val="none" w:sz="0" w:space="0" w:color="auto"/>
      </w:divBdr>
    </w:div>
    <w:div w:id="932085386">
      <w:bodyDiv w:val="1"/>
      <w:marLeft w:val="0"/>
      <w:marRight w:val="0"/>
      <w:marTop w:val="0"/>
      <w:marBottom w:val="0"/>
      <w:divBdr>
        <w:top w:val="none" w:sz="0" w:space="0" w:color="auto"/>
        <w:left w:val="none" w:sz="0" w:space="0" w:color="auto"/>
        <w:bottom w:val="none" w:sz="0" w:space="0" w:color="auto"/>
        <w:right w:val="none" w:sz="0" w:space="0" w:color="auto"/>
      </w:divBdr>
    </w:div>
    <w:div w:id="946959674">
      <w:bodyDiv w:val="1"/>
      <w:marLeft w:val="0"/>
      <w:marRight w:val="0"/>
      <w:marTop w:val="0"/>
      <w:marBottom w:val="0"/>
      <w:divBdr>
        <w:top w:val="none" w:sz="0" w:space="0" w:color="auto"/>
        <w:left w:val="none" w:sz="0" w:space="0" w:color="auto"/>
        <w:bottom w:val="none" w:sz="0" w:space="0" w:color="auto"/>
        <w:right w:val="none" w:sz="0" w:space="0" w:color="auto"/>
      </w:divBdr>
    </w:div>
    <w:div w:id="948317957">
      <w:bodyDiv w:val="1"/>
      <w:marLeft w:val="0"/>
      <w:marRight w:val="0"/>
      <w:marTop w:val="0"/>
      <w:marBottom w:val="0"/>
      <w:divBdr>
        <w:top w:val="none" w:sz="0" w:space="0" w:color="auto"/>
        <w:left w:val="none" w:sz="0" w:space="0" w:color="auto"/>
        <w:bottom w:val="none" w:sz="0" w:space="0" w:color="auto"/>
        <w:right w:val="none" w:sz="0" w:space="0" w:color="auto"/>
      </w:divBdr>
    </w:div>
    <w:div w:id="961960260">
      <w:bodyDiv w:val="1"/>
      <w:marLeft w:val="0"/>
      <w:marRight w:val="0"/>
      <w:marTop w:val="0"/>
      <w:marBottom w:val="0"/>
      <w:divBdr>
        <w:top w:val="none" w:sz="0" w:space="0" w:color="auto"/>
        <w:left w:val="none" w:sz="0" w:space="0" w:color="auto"/>
        <w:bottom w:val="none" w:sz="0" w:space="0" w:color="auto"/>
        <w:right w:val="none" w:sz="0" w:space="0" w:color="auto"/>
      </w:divBdr>
    </w:div>
    <w:div w:id="968970803">
      <w:bodyDiv w:val="1"/>
      <w:marLeft w:val="0"/>
      <w:marRight w:val="0"/>
      <w:marTop w:val="0"/>
      <w:marBottom w:val="0"/>
      <w:divBdr>
        <w:top w:val="none" w:sz="0" w:space="0" w:color="auto"/>
        <w:left w:val="none" w:sz="0" w:space="0" w:color="auto"/>
        <w:bottom w:val="none" w:sz="0" w:space="0" w:color="auto"/>
        <w:right w:val="none" w:sz="0" w:space="0" w:color="auto"/>
      </w:divBdr>
    </w:div>
    <w:div w:id="971980831">
      <w:bodyDiv w:val="1"/>
      <w:marLeft w:val="0"/>
      <w:marRight w:val="0"/>
      <w:marTop w:val="0"/>
      <w:marBottom w:val="0"/>
      <w:divBdr>
        <w:top w:val="none" w:sz="0" w:space="0" w:color="auto"/>
        <w:left w:val="none" w:sz="0" w:space="0" w:color="auto"/>
        <w:bottom w:val="none" w:sz="0" w:space="0" w:color="auto"/>
        <w:right w:val="none" w:sz="0" w:space="0" w:color="auto"/>
      </w:divBdr>
    </w:div>
    <w:div w:id="980618908">
      <w:bodyDiv w:val="1"/>
      <w:marLeft w:val="0"/>
      <w:marRight w:val="0"/>
      <w:marTop w:val="0"/>
      <w:marBottom w:val="0"/>
      <w:divBdr>
        <w:top w:val="none" w:sz="0" w:space="0" w:color="auto"/>
        <w:left w:val="none" w:sz="0" w:space="0" w:color="auto"/>
        <w:bottom w:val="none" w:sz="0" w:space="0" w:color="auto"/>
        <w:right w:val="none" w:sz="0" w:space="0" w:color="auto"/>
      </w:divBdr>
    </w:div>
    <w:div w:id="990907352">
      <w:bodyDiv w:val="1"/>
      <w:marLeft w:val="0"/>
      <w:marRight w:val="0"/>
      <w:marTop w:val="0"/>
      <w:marBottom w:val="0"/>
      <w:divBdr>
        <w:top w:val="none" w:sz="0" w:space="0" w:color="auto"/>
        <w:left w:val="none" w:sz="0" w:space="0" w:color="auto"/>
        <w:bottom w:val="none" w:sz="0" w:space="0" w:color="auto"/>
        <w:right w:val="none" w:sz="0" w:space="0" w:color="auto"/>
      </w:divBdr>
    </w:div>
    <w:div w:id="1005478139">
      <w:bodyDiv w:val="1"/>
      <w:marLeft w:val="0"/>
      <w:marRight w:val="0"/>
      <w:marTop w:val="0"/>
      <w:marBottom w:val="0"/>
      <w:divBdr>
        <w:top w:val="none" w:sz="0" w:space="0" w:color="auto"/>
        <w:left w:val="none" w:sz="0" w:space="0" w:color="auto"/>
        <w:bottom w:val="none" w:sz="0" w:space="0" w:color="auto"/>
        <w:right w:val="none" w:sz="0" w:space="0" w:color="auto"/>
      </w:divBdr>
    </w:div>
    <w:div w:id="1009602966">
      <w:bodyDiv w:val="1"/>
      <w:marLeft w:val="0"/>
      <w:marRight w:val="0"/>
      <w:marTop w:val="0"/>
      <w:marBottom w:val="0"/>
      <w:divBdr>
        <w:top w:val="none" w:sz="0" w:space="0" w:color="auto"/>
        <w:left w:val="none" w:sz="0" w:space="0" w:color="auto"/>
        <w:bottom w:val="none" w:sz="0" w:space="0" w:color="auto"/>
        <w:right w:val="none" w:sz="0" w:space="0" w:color="auto"/>
      </w:divBdr>
    </w:div>
    <w:div w:id="1014265626">
      <w:bodyDiv w:val="1"/>
      <w:marLeft w:val="0"/>
      <w:marRight w:val="0"/>
      <w:marTop w:val="0"/>
      <w:marBottom w:val="0"/>
      <w:divBdr>
        <w:top w:val="none" w:sz="0" w:space="0" w:color="auto"/>
        <w:left w:val="none" w:sz="0" w:space="0" w:color="auto"/>
        <w:bottom w:val="none" w:sz="0" w:space="0" w:color="auto"/>
        <w:right w:val="none" w:sz="0" w:space="0" w:color="auto"/>
      </w:divBdr>
    </w:div>
    <w:div w:id="1029641983">
      <w:bodyDiv w:val="1"/>
      <w:marLeft w:val="0"/>
      <w:marRight w:val="0"/>
      <w:marTop w:val="0"/>
      <w:marBottom w:val="0"/>
      <w:divBdr>
        <w:top w:val="none" w:sz="0" w:space="0" w:color="auto"/>
        <w:left w:val="none" w:sz="0" w:space="0" w:color="auto"/>
        <w:bottom w:val="none" w:sz="0" w:space="0" w:color="auto"/>
        <w:right w:val="none" w:sz="0" w:space="0" w:color="auto"/>
      </w:divBdr>
    </w:div>
    <w:div w:id="1048064351">
      <w:bodyDiv w:val="1"/>
      <w:marLeft w:val="0"/>
      <w:marRight w:val="0"/>
      <w:marTop w:val="0"/>
      <w:marBottom w:val="0"/>
      <w:divBdr>
        <w:top w:val="none" w:sz="0" w:space="0" w:color="auto"/>
        <w:left w:val="none" w:sz="0" w:space="0" w:color="auto"/>
        <w:bottom w:val="none" w:sz="0" w:space="0" w:color="auto"/>
        <w:right w:val="none" w:sz="0" w:space="0" w:color="auto"/>
      </w:divBdr>
    </w:div>
    <w:div w:id="1048996682">
      <w:bodyDiv w:val="1"/>
      <w:marLeft w:val="0"/>
      <w:marRight w:val="0"/>
      <w:marTop w:val="0"/>
      <w:marBottom w:val="0"/>
      <w:divBdr>
        <w:top w:val="none" w:sz="0" w:space="0" w:color="auto"/>
        <w:left w:val="none" w:sz="0" w:space="0" w:color="auto"/>
        <w:bottom w:val="none" w:sz="0" w:space="0" w:color="auto"/>
        <w:right w:val="none" w:sz="0" w:space="0" w:color="auto"/>
      </w:divBdr>
    </w:div>
    <w:div w:id="1052193936">
      <w:bodyDiv w:val="1"/>
      <w:marLeft w:val="0"/>
      <w:marRight w:val="0"/>
      <w:marTop w:val="0"/>
      <w:marBottom w:val="0"/>
      <w:divBdr>
        <w:top w:val="none" w:sz="0" w:space="0" w:color="auto"/>
        <w:left w:val="none" w:sz="0" w:space="0" w:color="auto"/>
        <w:bottom w:val="none" w:sz="0" w:space="0" w:color="auto"/>
        <w:right w:val="none" w:sz="0" w:space="0" w:color="auto"/>
      </w:divBdr>
    </w:div>
    <w:div w:id="1061099904">
      <w:bodyDiv w:val="1"/>
      <w:marLeft w:val="0"/>
      <w:marRight w:val="0"/>
      <w:marTop w:val="0"/>
      <w:marBottom w:val="0"/>
      <w:divBdr>
        <w:top w:val="none" w:sz="0" w:space="0" w:color="auto"/>
        <w:left w:val="none" w:sz="0" w:space="0" w:color="auto"/>
        <w:bottom w:val="none" w:sz="0" w:space="0" w:color="auto"/>
        <w:right w:val="none" w:sz="0" w:space="0" w:color="auto"/>
      </w:divBdr>
    </w:div>
    <w:div w:id="1069423847">
      <w:bodyDiv w:val="1"/>
      <w:marLeft w:val="0"/>
      <w:marRight w:val="0"/>
      <w:marTop w:val="0"/>
      <w:marBottom w:val="0"/>
      <w:divBdr>
        <w:top w:val="none" w:sz="0" w:space="0" w:color="auto"/>
        <w:left w:val="none" w:sz="0" w:space="0" w:color="auto"/>
        <w:bottom w:val="none" w:sz="0" w:space="0" w:color="auto"/>
        <w:right w:val="none" w:sz="0" w:space="0" w:color="auto"/>
      </w:divBdr>
    </w:div>
    <w:div w:id="1072695638">
      <w:bodyDiv w:val="1"/>
      <w:marLeft w:val="0"/>
      <w:marRight w:val="0"/>
      <w:marTop w:val="0"/>
      <w:marBottom w:val="0"/>
      <w:divBdr>
        <w:top w:val="none" w:sz="0" w:space="0" w:color="auto"/>
        <w:left w:val="none" w:sz="0" w:space="0" w:color="auto"/>
        <w:bottom w:val="none" w:sz="0" w:space="0" w:color="auto"/>
        <w:right w:val="none" w:sz="0" w:space="0" w:color="auto"/>
      </w:divBdr>
    </w:div>
    <w:div w:id="1082334888">
      <w:bodyDiv w:val="1"/>
      <w:marLeft w:val="0"/>
      <w:marRight w:val="0"/>
      <w:marTop w:val="0"/>
      <w:marBottom w:val="0"/>
      <w:divBdr>
        <w:top w:val="none" w:sz="0" w:space="0" w:color="auto"/>
        <w:left w:val="none" w:sz="0" w:space="0" w:color="auto"/>
        <w:bottom w:val="none" w:sz="0" w:space="0" w:color="auto"/>
        <w:right w:val="none" w:sz="0" w:space="0" w:color="auto"/>
      </w:divBdr>
    </w:div>
    <w:div w:id="1082678853">
      <w:bodyDiv w:val="1"/>
      <w:marLeft w:val="0"/>
      <w:marRight w:val="0"/>
      <w:marTop w:val="0"/>
      <w:marBottom w:val="0"/>
      <w:divBdr>
        <w:top w:val="none" w:sz="0" w:space="0" w:color="auto"/>
        <w:left w:val="none" w:sz="0" w:space="0" w:color="auto"/>
        <w:bottom w:val="none" w:sz="0" w:space="0" w:color="auto"/>
        <w:right w:val="none" w:sz="0" w:space="0" w:color="auto"/>
      </w:divBdr>
    </w:div>
    <w:div w:id="1096361007">
      <w:bodyDiv w:val="1"/>
      <w:marLeft w:val="0"/>
      <w:marRight w:val="0"/>
      <w:marTop w:val="0"/>
      <w:marBottom w:val="0"/>
      <w:divBdr>
        <w:top w:val="none" w:sz="0" w:space="0" w:color="auto"/>
        <w:left w:val="none" w:sz="0" w:space="0" w:color="auto"/>
        <w:bottom w:val="none" w:sz="0" w:space="0" w:color="auto"/>
        <w:right w:val="none" w:sz="0" w:space="0" w:color="auto"/>
      </w:divBdr>
    </w:div>
    <w:div w:id="1098791636">
      <w:bodyDiv w:val="1"/>
      <w:marLeft w:val="0"/>
      <w:marRight w:val="0"/>
      <w:marTop w:val="0"/>
      <w:marBottom w:val="0"/>
      <w:divBdr>
        <w:top w:val="none" w:sz="0" w:space="0" w:color="auto"/>
        <w:left w:val="none" w:sz="0" w:space="0" w:color="auto"/>
        <w:bottom w:val="none" w:sz="0" w:space="0" w:color="auto"/>
        <w:right w:val="none" w:sz="0" w:space="0" w:color="auto"/>
      </w:divBdr>
    </w:div>
    <w:div w:id="1114324237">
      <w:bodyDiv w:val="1"/>
      <w:marLeft w:val="0"/>
      <w:marRight w:val="0"/>
      <w:marTop w:val="0"/>
      <w:marBottom w:val="0"/>
      <w:divBdr>
        <w:top w:val="none" w:sz="0" w:space="0" w:color="auto"/>
        <w:left w:val="none" w:sz="0" w:space="0" w:color="auto"/>
        <w:bottom w:val="none" w:sz="0" w:space="0" w:color="auto"/>
        <w:right w:val="none" w:sz="0" w:space="0" w:color="auto"/>
      </w:divBdr>
    </w:div>
    <w:div w:id="1121997769">
      <w:bodyDiv w:val="1"/>
      <w:marLeft w:val="0"/>
      <w:marRight w:val="0"/>
      <w:marTop w:val="0"/>
      <w:marBottom w:val="0"/>
      <w:divBdr>
        <w:top w:val="none" w:sz="0" w:space="0" w:color="auto"/>
        <w:left w:val="none" w:sz="0" w:space="0" w:color="auto"/>
        <w:bottom w:val="none" w:sz="0" w:space="0" w:color="auto"/>
        <w:right w:val="none" w:sz="0" w:space="0" w:color="auto"/>
      </w:divBdr>
    </w:div>
    <w:div w:id="1133870378">
      <w:bodyDiv w:val="1"/>
      <w:marLeft w:val="0"/>
      <w:marRight w:val="0"/>
      <w:marTop w:val="0"/>
      <w:marBottom w:val="0"/>
      <w:divBdr>
        <w:top w:val="none" w:sz="0" w:space="0" w:color="auto"/>
        <w:left w:val="none" w:sz="0" w:space="0" w:color="auto"/>
        <w:bottom w:val="none" w:sz="0" w:space="0" w:color="auto"/>
        <w:right w:val="none" w:sz="0" w:space="0" w:color="auto"/>
      </w:divBdr>
    </w:div>
    <w:div w:id="1149708962">
      <w:bodyDiv w:val="1"/>
      <w:marLeft w:val="0"/>
      <w:marRight w:val="0"/>
      <w:marTop w:val="0"/>
      <w:marBottom w:val="0"/>
      <w:divBdr>
        <w:top w:val="none" w:sz="0" w:space="0" w:color="auto"/>
        <w:left w:val="none" w:sz="0" w:space="0" w:color="auto"/>
        <w:bottom w:val="none" w:sz="0" w:space="0" w:color="auto"/>
        <w:right w:val="none" w:sz="0" w:space="0" w:color="auto"/>
      </w:divBdr>
    </w:div>
    <w:div w:id="1155998432">
      <w:bodyDiv w:val="1"/>
      <w:marLeft w:val="0"/>
      <w:marRight w:val="0"/>
      <w:marTop w:val="0"/>
      <w:marBottom w:val="0"/>
      <w:divBdr>
        <w:top w:val="none" w:sz="0" w:space="0" w:color="auto"/>
        <w:left w:val="none" w:sz="0" w:space="0" w:color="auto"/>
        <w:bottom w:val="none" w:sz="0" w:space="0" w:color="auto"/>
        <w:right w:val="none" w:sz="0" w:space="0" w:color="auto"/>
      </w:divBdr>
    </w:div>
    <w:div w:id="1157109090">
      <w:bodyDiv w:val="1"/>
      <w:marLeft w:val="0"/>
      <w:marRight w:val="0"/>
      <w:marTop w:val="0"/>
      <w:marBottom w:val="0"/>
      <w:divBdr>
        <w:top w:val="none" w:sz="0" w:space="0" w:color="auto"/>
        <w:left w:val="none" w:sz="0" w:space="0" w:color="auto"/>
        <w:bottom w:val="none" w:sz="0" w:space="0" w:color="auto"/>
        <w:right w:val="none" w:sz="0" w:space="0" w:color="auto"/>
      </w:divBdr>
    </w:div>
    <w:div w:id="1164316647">
      <w:bodyDiv w:val="1"/>
      <w:marLeft w:val="0"/>
      <w:marRight w:val="0"/>
      <w:marTop w:val="0"/>
      <w:marBottom w:val="0"/>
      <w:divBdr>
        <w:top w:val="none" w:sz="0" w:space="0" w:color="auto"/>
        <w:left w:val="none" w:sz="0" w:space="0" w:color="auto"/>
        <w:bottom w:val="none" w:sz="0" w:space="0" w:color="auto"/>
        <w:right w:val="none" w:sz="0" w:space="0" w:color="auto"/>
      </w:divBdr>
    </w:div>
    <w:div w:id="1175921912">
      <w:bodyDiv w:val="1"/>
      <w:marLeft w:val="0"/>
      <w:marRight w:val="0"/>
      <w:marTop w:val="0"/>
      <w:marBottom w:val="0"/>
      <w:divBdr>
        <w:top w:val="none" w:sz="0" w:space="0" w:color="auto"/>
        <w:left w:val="none" w:sz="0" w:space="0" w:color="auto"/>
        <w:bottom w:val="none" w:sz="0" w:space="0" w:color="auto"/>
        <w:right w:val="none" w:sz="0" w:space="0" w:color="auto"/>
      </w:divBdr>
    </w:div>
    <w:div w:id="1185752846">
      <w:bodyDiv w:val="1"/>
      <w:marLeft w:val="0"/>
      <w:marRight w:val="0"/>
      <w:marTop w:val="0"/>
      <w:marBottom w:val="0"/>
      <w:divBdr>
        <w:top w:val="none" w:sz="0" w:space="0" w:color="auto"/>
        <w:left w:val="none" w:sz="0" w:space="0" w:color="auto"/>
        <w:bottom w:val="none" w:sz="0" w:space="0" w:color="auto"/>
        <w:right w:val="none" w:sz="0" w:space="0" w:color="auto"/>
      </w:divBdr>
    </w:div>
    <w:div w:id="1196846203">
      <w:bodyDiv w:val="1"/>
      <w:marLeft w:val="0"/>
      <w:marRight w:val="0"/>
      <w:marTop w:val="0"/>
      <w:marBottom w:val="0"/>
      <w:divBdr>
        <w:top w:val="none" w:sz="0" w:space="0" w:color="auto"/>
        <w:left w:val="none" w:sz="0" w:space="0" w:color="auto"/>
        <w:bottom w:val="none" w:sz="0" w:space="0" w:color="auto"/>
        <w:right w:val="none" w:sz="0" w:space="0" w:color="auto"/>
      </w:divBdr>
    </w:div>
    <w:div w:id="1203131651">
      <w:bodyDiv w:val="1"/>
      <w:marLeft w:val="0"/>
      <w:marRight w:val="0"/>
      <w:marTop w:val="0"/>
      <w:marBottom w:val="0"/>
      <w:divBdr>
        <w:top w:val="none" w:sz="0" w:space="0" w:color="auto"/>
        <w:left w:val="none" w:sz="0" w:space="0" w:color="auto"/>
        <w:bottom w:val="none" w:sz="0" w:space="0" w:color="auto"/>
        <w:right w:val="none" w:sz="0" w:space="0" w:color="auto"/>
      </w:divBdr>
    </w:div>
    <w:div w:id="1208957823">
      <w:bodyDiv w:val="1"/>
      <w:marLeft w:val="0"/>
      <w:marRight w:val="0"/>
      <w:marTop w:val="0"/>
      <w:marBottom w:val="0"/>
      <w:divBdr>
        <w:top w:val="none" w:sz="0" w:space="0" w:color="auto"/>
        <w:left w:val="none" w:sz="0" w:space="0" w:color="auto"/>
        <w:bottom w:val="none" w:sz="0" w:space="0" w:color="auto"/>
        <w:right w:val="none" w:sz="0" w:space="0" w:color="auto"/>
      </w:divBdr>
    </w:div>
    <w:div w:id="1224833096">
      <w:bodyDiv w:val="1"/>
      <w:marLeft w:val="0"/>
      <w:marRight w:val="0"/>
      <w:marTop w:val="0"/>
      <w:marBottom w:val="0"/>
      <w:divBdr>
        <w:top w:val="none" w:sz="0" w:space="0" w:color="auto"/>
        <w:left w:val="none" w:sz="0" w:space="0" w:color="auto"/>
        <w:bottom w:val="none" w:sz="0" w:space="0" w:color="auto"/>
        <w:right w:val="none" w:sz="0" w:space="0" w:color="auto"/>
      </w:divBdr>
    </w:div>
    <w:div w:id="1227103385">
      <w:bodyDiv w:val="1"/>
      <w:marLeft w:val="0"/>
      <w:marRight w:val="0"/>
      <w:marTop w:val="0"/>
      <w:marBottom w:val="0"/>
      <w:divBdr>
        <w:top w:val="none" w:sz="0" w:space="0" w:color="auto"/>
        <w:left w:val="none" w:sz="0" w:space="0" w:color="auto"/>
        <w:bottom w:val="none" w:sz="0" w:space="0" w:color="auto"/>
        <w:right w:val="none" w:sz="0" w:space="0" w:color="auto"/>
      </w:divBdr>
    </w:div>
    <w:div w:id="1230992780">
      <w:bodyDiv w:val="1"/>
      <w:marLeft w:val="0"/>
      <w:marRight w:val="0"/>
      <w:marTop w:val="0"/>
      <w:marBottom w:val="0"/>
      <w:divBdr>
        <w:top w:val="none" w:sz="0" w:space="0" w:color="auto"/>
        <w:left w:val="none" w:sz="0" w:space="0" w:color="auto"/>
        <w:bottom w:val="none" w:sz="0" w:space="0" w:color="auto"/>
        <w:right w:val="none" w:sz="0" w:space="0" w:color="auto"/>
      </w:divBdr>
    </w:div>
    <w:div w:id="1238056748">
      <w:bodyDiv w:val="1"/>
      <w:marLeft w:val="0"/>
      <w:marRight w:val="0"/>
      <w:marTop w:val="0"/>
      <w:marBottom w:val="0"/>
      <w:divBdr>
        <w:top w:val="none" w:sz="0" w:space="0" w:color="auto"/>
        <w:left w:val="none" w:sz="0" w:space="0" w:color="auto"/>
        <w:bottom w:val="none" w:sz="0" w:space="0" w:color="auto"/>
        <w:right w:val="none" w:sz="0" w:space="0" w:color="auto"/>
      </w:divBdr>
    </w:div>
    <w:div w:id="1242250788">
      <w:bodyDiv w:val="1"/>
      <w:marLeft w:val="0"/>
      <w:marRight w:val="0"/>
      <w:marTop w:val="0"/>
      <w:marBottom w:val="0"/>
      <w:divBdr>
        <w:top w:val="none" w:sz="0" w:space="0" w:color="auto"/>
        <w:left w:val="none" w:sz="0" w:space="0" w:color="auto"/>
        <w:bottom w:val="none" w:sz="0" w:space="0" w:color="auto"/>
        <w:right w:val="none" w:sz="0" w:space="0" w:color="auto"/>
      </w:divBdr>
    </w:div>
    <w:div w:id="1253319306">
      <w:bodyDiv w:val="1"/>
      <w:marLeft w:val="0"/>
      <w:marRight w:val="0"/>
      <w:marTop w:val="0"/>
      <w:marBottom w:val="0"/>
      <w:divBdr>
        <w:top w:val="none" w:sz="0" w:space="0" w:color="auto"/>
        <w:left w:val="none" w:sz="0" w:space="0" w:color="auto"/>
        <w:bottom w:val="none" w:sz="0" w:space="0" w:color="auto"/>
        <w:right w:val="none" w:sz="0" w:space="0" w:color="auto"/>
      </w:divBdr>
    </w:div>
    <w:div w:id="1255672316">
      <w:bodyDiv w:val="1"/>
      <w:marLeft w:val="0"/>
      <w:marRight w:val="0"/>
      <w:marTop w:val="0"/>
      <w:marBottom w:val="0"/>
      <w:divBdr>
        <w:top w:val="none" w:sz="0" w:space="0" w:color="auto"/>
        <w:left w:val="none" w:sz="0" w:space="0" w:color="auto"/>
        <w:bottom w:val="none" w:sz="0" w:space="0" w:color="auto"/>
        <w:right w:val="none" w:sz="0" w:space="0" w:color="auto"/>
      </w:divBdr>
    </w:div>
    <w:div w:id="1264604377">
      <w:bodyDiv w:val="1"/>
      <w:marLeft w:val="0"/>
      <w:marRight w:val="0"/>
      <w:marTop w:val="0"/>
      <w:marBottom w:val="0"/>
      <w:divBdr>
        <w:top w:val="none" w:sz="0" w:space="0" w:color="auto"/>
        <w:left w:val="none" w:sz="0" w:space="0" w:color="auto"/>
        <w:bottom w:val="none" w:sz="0" w:space="0" w:color="auto"/>
        <w:right w:val="none" w:sz="0" w:space="0" w:color="auto"/>
      </w:divBdr>
    </w:div>
    <w:div w:id="1279490865">
      <w:bodyDiv w:val="1"/>
      <w:marLeft w:val="0"/>
      <w:marRight w:val="0"/>
      <w:marTop w:val="0"/>
      <w:marBottom w:val="0"/>
      <w:divBdr>
        <w:top w:val="none" w:sz="0" w:space="0" w:color="auto"/>
        <w:left w:val="none" w:sz="0" w:space="0" w:color="auto"/>
        <w:bottom w:val="none" w:sz="0" w:space="0" w:color="auto"/>
        <w:right w:val="none" w:sz="0" w:space="0" w:color="auto"/>
      </w:divBdr>
    </w:div>
    <w:div w:id="1292053638">
      <w:bodyDiv w:val="1"/>
      <w:marLeft w:val="0"/>
      <w:marRight w:val="0"/>
      <w:marTop w:val="0"/>
      <w:marBottom w:val="0"/>
      <w:divBdr>
        <w:top w:val="none" w:sz="0" w:space="0" w:color="auto"/>
        <w:left w:val="none" w:sz="0" w:space="0" w:color="auto"/>
        <w:bottom w:val="none" w:sz="0" w:space="0" w:color="auto"/>
        <w:right w:val="none" w:sz="0" w:space="0" w:color="auto"/>
      </w:divBdr>
    </w:div>
    <w:div w:id="1293634754">
      <w:bodyDiv w:val="1"/>
      <w:marLeft w:val="0"/>
      <w:marRight w:val="0"/>
      <w:marTop w:val="0"/>
      <w:marBottom w:val="0"/>
      <w:divBdr>
        <w:top w:val="none" w:sz="0" w:space="0" w:color="auto"/>
        <w:left w:val="none" w:sz="0" w:space="0" w:color="auto"/>
        <w:bottom w:val="none" w:sz="0" w:space="0" w:color="auto"/>
        <w:right w:val="none" w:sz="0" w:space="0" w:color="auto"/>
      </w:divBdr>
    </w:div>
    <w:div w:id="1310745534">
      <w:bodyDiv w:val="1"/>
      <w:marLeft w:val="0"/>
      <w:marRight w:val="0"/>
      <w:marTop w:val="0"/>
      <w:marBottom w:val="0"/>
      <w:divBdr>
        <w:top w:val="none" w:sz="0" w:space="0" w:color="auto"/>
        <w:left w:val="none" w:sz="0" w:space="0" w:color="auto"/>
        <w:bottom w:val="none" w:sz="0" w:space="0" w:color="auto"/>
        <w:right w:val="none" w:sz="0" w:space="0" w:color="auto"/>
      </w:divBdr>
    </w:div>
    <w:div w:id="1317568335">
      <w:bodyDiv w:val="1"/>
      <w:marLeft w:val="0"/>
      <w:marRight w:val="0"/>
      <w:marTop w:val="0"/>
      <w:marBottom w:val="0"/>
      <w:divBdr>
        <w:top w:val="none" w:sz="0" w:space="0" w:color="auto"/>
        <w:left w:val="none" w:sz="0" w:space="0" w:color="auto"/>
        <w:bottom w:val="none" w:sz="0" w:space="0" w:color="auto"/>
        <w:right w:val="none" w:sz="0" w:space="0" w:color="auto"/>
      </w:divBdr>
    </w:div>
    <w:div w:id="1320033901">
      <w:bodyDiv w:val="1"/>
      <w:marLeft w:val="0"/>
      <w:marRight w:val="0"/>
      <w:marTop w:val="0"/>
      <w:marBottom w:val="0"/>
      <w:divBdr>
        <w:top w:val="none" w:sz="0" w:space="0" w:color="auto"/>
        <w:left w:val="none" w:sz="0" w:space="0" w:color="auto"/>
        <w:bottom w:val="none" w:sz="0" w:space="0" w:color="auto"/>
        <w:right w:val="none" w:sz="0" w:space="0" w:color="auto"/>
      </w:divBdr>
    </w:div>
    <w:div w:id="1324621717">
      <w:bodyDiv w:val="1"/>
      <w:marLeft w:val="0"/>
      <w:marRight w:val="0"/>
      <w:marTop w:val="0"/>
      <w:marBottom w:val="0"/>
      <w:divBdr>
        <w:top w:val="none" w:sz="0" w:space="0" w:color="auto"/>
        <w:left w:val="none" w:sz="0" w:space="0" w:color="auto"/>
        <w:bottom w:val="none" w:sz="0" w:space="0" w:color="auto"/>
        <w:right w:val="none" w:sz="0" w:space="0" w:color="auto"/>
      </w:divBdr>
    </w:div>
    <w:div w:id="1328903422">
      <w:bodyDiv w:val="1"/>
      <w:marLeft w:val="0"/>
      <w:marRight w:val="0"/>
      <w:marTop w:val="0"/>
      <w:marBottom w:val="0"/>
      <w:divBdr>
        <w:top w:val="none" w:sz="0" w:space="0" w:color="auto"/>
        <w:left w:val="none" w:sz="0" w:space="0" w:color="auto"/>
        <w:bottom w:val="none" w:sz="0" w:space="0" w:color="auto"/>
        <w:right w:val="none" w:sz="0" w:space="0" w:color="auto"/>
      </w:divBdr>
    </w:div>
    <w:div w:id="1331323645">
      <w:bodyDiv w:val="1"/>
      <w:marLeft w:val="0"/>
      <w:marRight w:val="0"/>
      <w:marTop w:val="0"/>
      <w:marBottom w:val="0"/>
      <w:divBdr>
        <w:top w:val="none" w:sz="0" w:space="0" w:color="auto"/>
        <w:left w:val="none" w:sz="0" w:space="0" w:color="auto"/>
        <w:bottom w:val="none" w:sz="0" w:space="0" w:color="auto"/>
        <w:right w:val="none" w:sz="0" w:space="0" w:color="auto"/>
      </w:divBdr>
    </w:div>
    <w:div w:id="1334183827">
      <w:bodyDiv w:val="1"/>
      <w:marLeft w:val="0"/>
      <w:marRight w:val="0"/>
      <w:marTop w:val="0"/>
      <w:marBottom w:val="0"/>
      <w:divBdr>
        <w:top w:val="none" w:sz="0" w:space="0" w:color="auto"/>
        <w:left w:val="none" w:sz="0" w:space="0" w:color="auto"/>
        <w:bottom w:val="none" w:sz="0" w:space="0" w:color="auto"/>
        <w:right w:val="none" w:sz="0" w:space="0" w:color="auto"/>
      </w:divBdr>
    </w:div>
    <w:div w:id="1342707633">
      <w:bodyDiv w:val="1"/>
      <w:marLeft w:val="0"/>
      <w:marRight w:val="0"/>
      <w:marTop w:val="0"/>
      <w:marBottom w:val="0"/>
      <w:divBdr>
        <w:top w:val="none" w:sz="0" w:space="0" w:color="auto"/>
        <w:left w:val="none" w:sz="0" w:space="0" w:color="auto"/>
        <w:bottom w:val="none" w:sz="0" w:space="0" w:color="auto"/>
        <w:right w:val="none" w:sz="0" w:space="0" w:color="auto"/>
      </w:divBdr>
    </w:div>
    <w:div w:id="1349019974">
      <w:bodyDiv w:val="1"/>
      <w:marLeft w:val="0"/>
      <w:marRight w:val="0"/>
      <w:marTop w:val="0"/>
      <w:marBottom w:val="0"/>
      <w:divBdr>
        <w:top w:val="none" w:sz="0" w:space="0" w:color="auto"/>
        <w:left w:val="none" w:sz="0" w:space="0" w:color="auto"/>
        <w:bottom w:val="none" w:sz="0" w:space="0" w:color="auto"/>
        <w:right w:val="none" w:sz="0" w:space="0" w:color="auto"/>
      </w:divBdr>
    </w:div>
    <w:div w:id="1374690448">
      <w:bodyDiv w:val="1"/>
      <w:marLeft w:val="0"/>
      <w:marRight w:val="0"/>
      <w:marTop w:val="0"/>
      <w:marBottom w:val="0"/>
      <w:divBdr>
        <w:top w:val="none" w:sz="0" w:space="0" w:color="auto"/>
        <w:left w:val="none" w:sz="0" w:space="0" w:color="auto"/>
        <w:bottom w:val="none" w:sz="0" w:space="0" w:color="auto"/>
        <w:right w:val="none" w:sz="0" w:space="0" w:color="auto"/>
      </w:divBdr>
    </w:div>
    <w:div w:id="1378045321">
      <w:bodyDiv w:val="1"/>
      <w:marLeft w:val="0"/>
      <w:marRight w:val="0"/>
      <w:marTop w:val="0"/>
      <w:marBottom w:val="0"/>
      <w:divBdr>
        <w:top w:val="none" w:sz="0" w:space="0" w:color="auto"/>
        <w:left w:val="none" w:sz="0" w:space="0" w:color="auto"/>
        <w:bottom w:val="none" w:sz="0" w:space="0" w:color="auto"/>
        <w:right w:val="none" w:sz="0" w:space="0" w:color="auto"/>
      </w:divBdr>
    </w:div>
    <w:div w:id="1378046720">
      <w:bodyDiv w:val="1"/>
      <w:marLeft w:val="0"/>
      <w:marRight w:val="0"/>
      <w:marTop w:val="0"/>
      <w:marBottom w:val="0"/>
      <w:divBdr>
        <w:top w:val="none" w:sz="0" w:space="0" w:color="auto"/>
        <w:left w:val="none" w:sz="0" w:space="0" w:color="auto"/>
        <w:bottom w:val="none" w:sz="0" w:space="0" w:color="auto"/>
        <w:right w:val="none" w:sz="0" w:space="0" w:color="auto"/>
      </w:divBdr>
    </w:div>
    <w:div w:id="1392466457">
      <w:bodyDiv w:val="1"/>
      <w:marLeft w:val="0"/>
      <w:marRight w:val="0"/>
      <w:marTop w:val="0"/>
      <w:marBottom w:val="0"/>
      <w:divBdr>
        <w:top w:val="none" w:sz="0" w:space="0" w:color="auto"/>
        <w:left w:val="none" w:sz="0" w:space="0" w:color="auto"/>
        <w:bottom w:val="none" w:sz="0" w:space="0" w:color="auto"/>
        <w:right w:val="none" w:sz="0" w:space="0" w:color="auto"/>
      </w:divBdr>
    </w:div>
    <w:div w:id="1396471515">
      <w:bodyDiv w:val="1"/>
      <w:marLeft w:val="0"/>
      <w:marRight w:val="0"/>
      <w:marTop w:val="0"/>
      <w:marBottom w:val="0"/>
      <w:divBdr>
        <w:top w:val="none" w:sz="0" w:space="0" w:color="auto"/>
        <w:left w:val="none" w:sz="0" w:space="0" w:color="auto"/>
        <w:bottom w:val="none" w:sz="0" w:space="0" w:color="auto"/>
        <w:right w:val="none" w:sz="0" w:space="0" w:color="auto"/>
      </w:divBdr>
    </w:div>
    <w:div w:id="1401826762">
      <w:bodyDiv w:val="1"/>
      <w:marLeft w:val="0"/>
      <w:marRight w:val="0"/>
      <w:marTop w:val="0"/>
      <w:marBottom w:val="0"/>
      <w:divBdr>
        <w:top w:val="none" w:sz="0" w:space="0" w:color="auto"/>
        <w:left w:val="none" w:sz="0" w:space="0" w:color="auto"/>
        <w:bottom w:val="none" w:sz="0" w:space="0" w:color="auto"/>
        <w:right w:val="none" w:sz="0" w:space="0" w:color="auto"/>
      </w:divBdr>
    </w:div>
    <w:div w:id="1408918688">
      <w:bodyDiv w:val="1"/>
      <w:marLeft w:val="0"/>
      <w:marRight w:val="0"/>
      <w:marTop w:val="0"/>
      <w:marBottom w:val="0"/>
      <w:divBdr>
        <w:top w:val="none" w:sz="0" w:space="0" w:color="auto"/>
        <w:left w:val="none" w:sz="0" w:space="0" w:color="auto"/>
        <w:bottom w:val="none" w:sz="0" w:space="0" w:color="auto"/>
        <w:right w:val="none" w:sz="0" w:space="0" w:color="auto"/>
      </w:divBdr>
    </w:div>
    <w:div w:id="1428960951">
      <w:bodyDiv w:val="1"/>
      <w:marLeft w:val="0"/>
      <w:marRight w:val="0"/>
      <w:marTop w:val="0"/>
      <w:marBottom w:val="0"/>
      <w:divBdr>
        <w:top w:val="none" w:sz="0" w:space="0" w:color="auto"/>
        <w:left w:val="none" w:sz="0" w:space="0" w:color="auto"/>
        <w:bottom w:val="none" w:sz="0" w:space="0" w:color="auto"/>
        <w:right w:val="none" w:sz="0" w:space="0" w:color="auto"/>
      </w:divBdr>
    </w:div>
    <w:div w:id="1440829728">
      <w:bodyDiv w:val="1"/>
      <w:marLeft w:val="0"/>
      <w:marRight w:val="0"/>
      <w:marTop w:val="0"/>
      <w:marBottom w:val="0"/>
      <w:divBdr>
        <w:top w:val="none" w:sz="0" w:space="0" w:color="auto"/>
        <w:left w:val="none" w:sz="0" w:space="0" w:color="auto"/>
        <w:bottom w:val="none" w:sz="0" w:space="0" w:color="auto"/>
        <w:right w:val="none" w:sz="0" w:space="0" w:color="auto"/>
      </w:divBdr>
    </w:div>
    <w:div w:id="1452439453">
      <w:bodyDiv w:val="1"/>
      <w:marLeft w:val="0"/>
      <w:marRight w:val="0"/>
      <w:marTop w:val="0"/>
      <w:marBottom w:val="0"/>
      <w:divBdr>
        <w:top w:val="none" w:sz="0" w:space="0" w:color="auto"/>
        <w:left w:val="none" w:sz="0" w:space="0" w:color="auto"/>
        <w:bottom w:val="none" w:sz="0" w:space="0" w:color="auto"/>
        <w:right w:val="none" w:sz="0" w:space="0" w:color="auto"/>
      </w:divBdr>
    </w:div>
    <w:div w:id="1455712107">
      <w:bodyDiv w:val="1"/>
      <w:marLeft w:val="0"/>
      <w:marRight w:val="0"/>
      <w:marTop w:val="0"/>
      <w:marBottom w:val="0"/>
      <w:divBdr>
        <w:top w:val="none" w:sz="0" w:space="0" w:color="auto"/>
        <w:left w:val="none" w:sz="0" w:space="0" w:color="auto"/>
        <w:bottom w:val="none" w:sz="0" w:space="0" w:color="auto"/>
        <w:right w:val="none" w:sz="0" w:space="0" w:color="auto"/>
      </w:divBdr>
    </w:div>
    <w:div w:id="1484737183">
      <w:bodyDiv w:val="1"/>
      <w:marLeft w:val="0"/>
      <w:marRight w:val="0"/>
      <w:marTop w:val="0"/>
      <w:marBottom w:val="0"/>
      <w:divBdr>
        <w:top w:val="none" w:sz="0" w:space="0" w:color="auto"/>
        <w:left w:val="none" w:sz="0" w:space="0" w:color="auto"/>
        <w:bottom w:val="none" w:sz="0" w:space="0" w:color="auto"/>
        <w:right w:val="none" w:sz="0" w:space="0" w:color="auto"/>
      </w:divBdr>
    </w:div>
    <w:div w:id="1485275054">
      <w:bodyDiv w:val="1"/>
      <w:marLeft w:val="0"/>
      <w:marRight w:val="0"/>
      <w:marTop w:val="0"/>
      <w:marBottom w:val="0"/>
      <w:divBdr>
        <w:top w:val="none" w:sz="0" w:space="0" w:color="auto"/>
        <w:left w:val="none" w:sz="0" w:space="0" w:color="auto"/>
        <w:bottom w:val="none" w:sz="0" w:space="0" w:color="auto"/>
        <w:right w:val="none" w:sz="0" w:space="0" w:color="auto"/>
      </w:divBdr>
    </w:div>
    <w:div w:id="1487360346">
      <w:bodyDiv w:val="1"/>
      <w:marLeft w:val="0"/>
      <w:marRight w:val="0"/>
      <w:marTop w:val="0"/>
      <w:marBottom w:val="0"/>
      <w:divBdr>
        <w:top w:val="none" w:sz="0" w:space="0" w:color="auto"/>
        <w:left w:val="none" w:sz="0" w:space="0" w:color="auto"/>
        <w:bottom w:val="none" w:sz="0" w:space="0" w:color="auto"/>
        <w:right w:val="none" w:sz="0" w:space="0" w:color="auto"/>
      </w:divBdr>
    </w:div>
    <w:div w:id="1496610079">
      <w:bodyDiv w:val="1"/>
      <w:marLeft w:val="0"/>
      <w:marRight w:val="0"/>
      <w:marTop w:val="0"/>
      <w:marBottom w:val="0"/>
      <w:divBdr>
        <w:top w:val="none" w:sz="0" w:space="0" w:color="auto"/>
        <w:left w:val="none" w:sz="0" w:space="0" w:color="auto"/>
        <w:bottom w:val="none" w:sz="0" w:space="0" w:color="auto"/>
        <w:right w:val="none" w:sz="0" w:space="0" w:color="auto"/>
      </w:divBdr>
    </w:div>
    <w:div w:id="1497333393">
      <w:bodyDiv w:val="1"/>
      <w:marLeft w:val="0"/>
      <w:marRight w:val="0"/>
      <w:marTop w:val="0"/>
      <w:marBottom w:val="0"/>
      <w:divBdr>
        <w:top w:val="none" w:sz="0" w:space="0" w:color="auto"/>
        <w:left w:val="none" w:sz="0" w:space="0" w:color="auto"/>
        <w:bottom w:val="none" w:sz="0" w:space="0" w:color="auto"/>
        <w:right w:val="none" w:sz="0" w:space="0" w:color="auto"/>
      </w:divBdr>
    </w:div>
    <w:div w:id="1504935401">
      <w:bodyDiv w:val="1"/>
      <w:marLeft w:val="0"/>
      <w:marRight w:val="0"/>
      <w:marTop w:val="0"/>
      <w:marBottom w:val="0"/>
      <w:divBdr>
        <w:top w:val="none" w:sz="0" w:space="0" w:color="auto"/>
        <w:left w:val="none" w:sz="0" w:space="0" w:color="auto"/>
        <w:bottom w:val="none" w:sz="0" w:space="0" w:color="auto"/>
        <w:right w:val="none" w:sz="0" w:space="0" w:color="auto"/>
      </w:divBdr>
    </w:div>
    <w:div w:id="1532643224">
      <w:bodyDiv w:val="1"/>
      <w:marLeft w:val="0"/>
      <w:marRight w:val="0"/>
      <w:marTop w:val="0"/>
      <w:marBottom w:val="0"/>
      <w:divBdr>
        <w:top w:val="none" w:sz="0" w:space="0" w:color="auto"/>
        <w:left w:val="none" w:sz="0" w:space="0" w:color="auto"/>
        <w:bottom w:val="none" w:sz="0" w:space="0" w:color="auto"/>
        <w:right w:val="none" w:sz="0" w:space="0" w:color="auto"/>
      </w:divBdr>
    </w:div>
    <w:div w:id="1534532865">
      <w:bodyDiv w:val="1"/>
      <w:marLeft w:val="0"/>
      <w:marRight w:val="0"/>
      <w:marTop w:val="0"/>
      <w:marBottom w:val="0"/>
      <w:divBdr>
        <w:top w:val="none" w:sz="0" w:space="0" w:color="auto"/>
        <w:left w:val="none" w:sz="0" w:space="0" w:color="auto"/>
        <w:bottom w:val="none" w:sz="0" w:space="0" w:color="auto"/>
        <w:right w:val="none" w:sz="0" w:space="0" w:color="auto"/>
      </w:divBdr>
    </w:div>
    <w:div w:id="1552613939">
      <w:bodyDiv w:val="1"/>
      <w:marLeft w:val="0"/>
      <w:marRight w:val="0"/>
      <w:marTop w:val="0"/>
      <w:marBottom w:val="0"/>
      <w:divBdr>
        <w:top w:val="none" w:sz="0" w:space="0" w:color="auto"/>
        <w:left w:val="none" w:sz="0" w:space="0" w:color="auto"/>
        <w:bottom w:val="none" w:sz="0" w:space="0" w:color="auto"/>
        <w:right w:val="none" w:sz="0" w:space="0" w:color="auto"/>
      </w:divBdr>
    </w:div>
    <w:div w:id="1561475840">
      <w:bodyDiv w:val="1"/>
      <w:marLeft w:val="0"/>
      <w:marRight w:val="0"/>
      <w:marTop w:val="0"/>
      <w:marBottom w:val="0"/>
      <w:divBdr>
        <w:top w:val="none" w:sz="0" w:space="0" w:color="auto"/>
        <w:left w:val="none" w:sz="0" w:space="0" w:color="auto"/>
        <w:bottom w:val="none" w:sz="0" w:space="0" w:color="auto"/>
        <w:right w:val="none" w:sz="0" w:space="0" w:color="auto"/>
      </w:divBdr>
    </w:div>
    <w:div w:id="1566839144">
      <w:bodyDiv w:val="1"/>
      <w:marLeft w:val="0"/>
      <w:marRight w:val="0"/>
      <w:marTop w:val="0"/>
      <w:marBottom w:val="0"/>
      <w:divBdr>
        <w:top w:val="none" w:sz="0" w:space="0" w:color="auto"/>
        <w:left w:val="none" w:sz="0" w:space="0" w:color="auto"/>
        <w:bottom w:val="none" w:sz="0" w:space="0" w:color="auto"/>
        <w:right w:val="none" w:sz="0" w:space="0" w:color="auto"/>
      </w:divBdr>
    </w:div>
    <w:div w:id="1572353634">
      <w:bodyDiv w:val="1"/>
      <w:marLeft w:val="0"/>
      <w:marRight w:val="0"/>
      <w:marTop w:val="0"/>
      <w:marBottom w:val="0"/>
      <w:divBdr>
        <w:top w:val="none" w:sz="0" w:space="0" w:color="auto"/>
        <w:left w:val="none" w:sz="0" w:space="0" w:color="auto"/>
        <w:bottom w:val="none" w:sz="0" w:space="0" w:color="auto"/>
        <w:right w:val="none" w:sz="0" w:space="0" w:color="auto"/>
      </w:divBdr>
    </w:div>
    <w:div w:id="1579710638">
      <w:bodyDiv w:val="1"/>
      <w:marLeft w:val="0"/>
      <w:marRight w:val="0"/>
      <w:marTop w:val="0"/>
      <w:marBottom w:val="0"/>
      <w:divBdr>
        <w:top w:val="none" w:sz="0" w:space="0" w:color="auto"/>
        <w:left w:val="none" w:sz="0" w:space="0" w:color="auto"/>
        <w:bottom w:val="none" w:sz="0" w:space="0" w:color="auto"/>
        <w:right w:val="none" w:sz="0" w:space="0" w:color="auto"/>
      </w:divBdr>
    </w:div>
    <w:div w:id="1584758373">
      <w:bodyDiv w:val="1"/>
      <w:marLeft w:val="0"/>
      <w:marRight w:val="0"/>
      <w:marTop w:val="0"/>
      <w:marBottom w:val="0"/>
      <w:divBdr>
        <w:top w:val="none" w:sz="0" w:space="0" w:color="auto"/>
        <w:left w:val="none" w:sz="0" w:space="0" w:color="auto"/>
        <w:bottom w:val="none" w:sz="0" w:space="0" w:color="auto"/>
        <w:right w:val="none" w:sz="0" w:space="0" w:color="auto"/>
      </w:divBdr>
    </w:div>
    <w:div w:id="1591113075">
      <w:bodyDiv w:val="1"/>
      <w:marLeft w:val="0"/>
      <w:marRight w:val="0"/>
      <w:marTop w:val="0"/>
      <w:marBottom w:val="0"/>
      <w:divBdr>
        <w:top w:val="none" w:sz="0" w:space="0" w:color="auto"/>
        <w:left w:val="none" w:sz="0" w:space="0" w:color="auto"/>
        <w:bottom w:val="none" w:sz="0" w:space="0" w:color="auto"/>
        <w:right w:val="none" w:sz="0" w:space="0" w:color="auto"/>
      </w:divBdr>
    </w:div>
    <w:div w:id="1594706881">
      <w:bodyDiv w:val="1"/>
      <w:marLeft w:val="0"/>
      <w:marRight w:val="0"/>
      <w:marTop w:val="0"/>
      <w:marBottom w:val="0"/>
      <w:divBdr>
        <w:top w:val="none" w:sz="0" w:space="0" w:color="auto"/>
        <w:left w:val="none" w:sz="0" w:space="0" w:color="auto"/>
        <w:bottom w:val="none" w:sz="0" w:space="0" w:color="auto"/>
        <w:right w:val="none" w:sz="0" w:space="0" w:color="auto"/>
      </w:divBdr>
    </w:div>
    <w:div w:id="1602106265">
      <w:bodyDiv w:val="1"/>
      <w:marLeft w:val="0"/>
      <w:marRight w:val="0"/>
      <w:marTop w:val="0"/>
      <w:marBottom w:val="0"/>
      <w:divBdr>
        <w:top w:val="none" w:sz="0" w:space="0" w:color="auto"/>
        <w:left w:val="none" w:sz="0" w:space="0" w:color="auto"/>
        <w:bottom w:val="none" w:sz="0" w:space="0" w:color="auto"/>
        <w:right w:val="none" w:sz="0" w:space="0" w:color="auto"/>
      </w:divBdr>
    </w:div>
    <w:div w:id="1629118576">
      <w:bodyDiv w:val="1"/>
      <w:marLeft w:val="0"/>
      <w:marRight w:val="0"/>
      <w:marTop w:val="0"/>
      <w:marBottom w:val="0"/>
      <w:divBdr>
        <w:top w:val="none" w:sz="0" w:space="0" w:color="auto"/>
        <w:left w:val="none" w:sz="0" w:space="0" w:color="auto"/>
        <w:bottom w:val="none" w:sz="0" w:space="0" w:color="auto"/>
        <w:right w:val="none" w:sz="0" w:space="0" w:color="auto"/>
      </w:divBdr>
    </w:div>
    <w:div w:id="1638417349">
      <w:bodyDiv w:val="1"/>
      <w:marLeft w:val="0"/>
      <w:marRight w:val="0"/>
      <w:marTop w:val="0"/>
      <w:marBottom w:val="0"/>
      <w:divBdr>
        <w:top w:val="none" w:sz="0" w:space="0" w:color="auto"/>
        <w:left w:val="none" w:sz="0" w:space="0" w:color="auto"/>
        <w:bottom w:val="none" w:sz="0" w:space="0" w:color="auto"/>
        <w:right w:val="none" w:sz="0" w:space="0" w:color="auto"/>
      </w:divBdr>
    </w:div>
    <w:div w:id="1649895798">
      <w:bodyDiv w:val="1"/>
      <w:marLeft w:val="0"/>
      <w:marRight w:val="0"/>
      <w:marTop w:val="0"/>
      <w:marBottom w:val="0"/>
      <w:divBdr>
        <w:top w:val="none" w:sz="0" w:space="0" w:color="auto"/>
        <w:left w:val="none" w:sz="0" w:space="0" w:color="auto"/>
        <w:bottom w:val="none" w:sz="0" w:space="0" w:color="auto"/>
        <w:right w:val="none" w:sz="0" w:space="0" w:color="auto"/>
      </w:divBdr>
    </w:div>
    <w:div w:id="1653604747">
      <w:bodyDiv w:val="1"/>
      <w:marLeft w:val="0"/>
      <w:marRight w:val="0"/>
      <w:marTop w:val="0"/>
      <w:marBottom w:val="0"/>
      <w:divBdr>
        <w:top w:val="none" w:sz="0" w:space="0" w:color="auto"/>
        <w:left w:val="none" w:sz="0" w:space="0" w:color="auto"/>
        <w:bottom w:val="none" w:sz="0" w:space="0" w:color="auto"/>
        <w:right w:val="none" w:sz="0" w:space="0" w:color="auto"/>
      </w:divBdr>
    </w:div>
    <w:div w:id="1671908865">
      <w:bodyDiv w:val="1"/>
      <w:marLeft w:val="0"/>
      <w:marRight w:val="0"/>
      <w:marTop w:val="0"/>
      <w:marBottom w:val="0"/>
      <w:divBdr>
        <w:top w:val="none" w:sz="0" w:space="0" w:color="auto"/>
        <w:left w:val="none" w:sz="0" w:space="0" w:color="auto"/>
        <w:bottom w:val="none" w:sz="0" w:space="0" w:color="auto"/>
        <w:right w:val="none" w:sz="0" w:space="0" w:color="auto"/>
      </w:divBdr>
    </w:div>
    <w:div w:id="1690721654">
      <w:bodyDiv w:val="1"/>
      <w:marLeft w:val="0"/>
      <w:marRight w:val="0"/>
      <w:marTop w:val="0"/>
      <w:marBottom w:val="0"/>
      <w:divBdr>
        <w:top w:val="none" w:sz="0" w:space="0" w:color="auto"/>
        <w:left w:val="none" w:sz="0" w:space="0" w:color="auto"/>
        <w:bottom w:val="none" w:sz="0" w:space="0" w:color="auto"/>
        <w:right w:val="none" w:sz="0" w:space="0" w:color="auto"/>
      </w:divBdr>
    </w:div>
    <w:div w:id="1713387343">
      <w:bodyDiv w:val="1"/>
      <w:marLeft w:val="0"/>
      <w:marRight w:val="0"/>
      <w:marTop w:val="0"/>
      <w:marBottom w:val="0"/>
      <w:divBdr>
        <w:top w:val="none" w:sz="0" w:space="0" w:color="auto"/>
        <w:left w:val="none" w:sz="0" w:space="0" w:color="auto"/>
        <w:bottom w:val="none" w:sz="0" w:space="0" w:color="auto"/>
        <w:right w:val="none" w:sz="0" w:space="0" w:color="auto"/>
      </w:divBdr>
    </w:div>
    <w:div w:id="1729185105">
      <w:bodyDiv w:val="1"/>
      <w:marLeft w:val="0"/>
      <w:marRight w:val="0"/>
      <w:marTop w:val="0"/>
      <w:marBottom w:val="0"/>
      <w:divBdr>
        <w:top w:val="none" w:sz="0" w:space="0" w:color="auto"/>
        <w:left w:val="none" w:sz="0" w:space="0" w:color="auto"/>
        <w:bottom w:val="none" w:sz="0" w:space="0" w:color="auto"/>
        <w:right w:val="none" w:sz="0" w:space="0" w:color="auto"/>
      </w:divBdr>
    </w:div>
    <w:div w:id="1738212615">
      <w:bodyDiv w:val="1"/>
      <w:marLeft w:val="0"/>
      <w:marRight w:val="0"/>
      <w:marTop w:val="0"/>
      <w:marBottom w:val="0"/>
      <w:divBdr>
        <w:top w:val="none" w:sz="0" w:space="0" w:color="auto"/>
        <w:left w:val="none" w:sz="0" w:space="0" w:color="auto"/>
        <w:bottom w:val="none" w:sz="0" w:space="0" w:color="auto"/>
        <w:right w:val="none" w:sz="0" w:space="0" w:color="auto"/>
      </w:divBdr>
    </w:div>
    <w:div w:id="1739551433">
      <w:bodyDiv w:val="1"/>
      <w:marLeft w:val="0"/>
      <w:marRight w:val="0"/>
      <w:marTop w:val="0"/>
      <w:marBottom w:val="0"/>
      <w:divBdr>
        <w:top w:val="none" w:sz="0" w:space="0" w:color="auto"/>
        <w:left w:val="none" w:sz="0" w:space="0" w:color="auto"/>
        <w:bottom w:val="none" w:sz="0" w:space="0" w:color="auto"/>
        <w:right w:val="none" w:sz="0" w:space="0" w:color="auto"/>
      </w:divBdr>
    </w:div>
    <w:div w:id="1749039681">
      <w:bodyDiv w:val="1"/>
      <w:marLeft w:val="0"/>
      <w:marRight w:val="0"/>
      <w:marTop w:val="0"/>
      <w:marBottom w:val="0"/>
      <w:divBdr>
        <w:top w:val="none" w:sz="0" w:space="0" w:color="auto"/>
        <w:left w:val="none" w:sz="0" w:space="0" w:color="auto"/>
        <w:bottom w:val="none" w:sz="0" w:space="0" w:color="auto"/>
        <w:right w:val="none" w:sz="0" w:space="0" w:color="auto"/>
      </w:divBdr>
    </w:div>
    <w:div w:id="1766221864">
      <w:bodyDiv w:val="1"/>
      <w:marLeft w:val="0"/>
      <w:marRight w:val="0"/>
      <w:marTop w:val="0"/>
      <w:marBottom w:val="0"/>
      <w:divBdr>
        <w:top w:val="none" w:sz="0" w:space="0" w:color="auto"/>
        <w:left w:val="none" w:sz="0" w:space="0" w:color="auto"/>
        <w:bottom w:val="none" w:sz="0" w:space="0" w:color="auto"/>
        <w:right w:val="none" w:sz="0" w:space="0" w:color="auto"/>
      </w:divBdr>
    </w:div>
    <w:div w:id="1775440273">
      <w:bodyDiv w:val="1"/>
      <w:marLeft w:val="0"/>
      <w:marRight w:val="0"/>
      <w:marTop w:val="0"/>
      <w:marBottom w:val="0"/>
      <w:divBdr>
        <w:top w:val="none" w:sz="0" w:space="0" w:color="auto"/>
        <w:left w:val="none" w:sz="0" w:space="0" w:color="auto"/>
        <w:bottom w:val="none" w:sz="0" w:space="0" w:color="auto"/>
        <w:right w:val="none" w:sz="0" w:space="0" w:color="auto"/>
      </w:divBdr>
    </w:div>
    <w:div w:id="1780638905">
      <w:bodyDiv w:val="1"/>
      <w:marLeft w:val="0"/>
      <w:marRight w:val="0"/>
      <w:marTop w:val="0"/>
      <w:marBottom w:val="0"/>
      <w:divBdr>
        <w:top w:val="none" w:sz="0" w:space="0" w:color="auto"/>
        <w:left w:val="none" w:sz="0" w:space="0" w:color="auto"/>
        <w:bottom w:val="none" w:sz="0" w:space="0" w:color="auto"/>
        <w:right w:val="none" w:sz="0" w:space="0" w:color="auto"/>
      </w:divBdr>
    </w:div>
    <w:div w:id="1785609064">
      <w:bodyDiv w:val="1"/>
      <w:marLeft w:val="0"/>
      <w:marRight w:val="0"/>
      <w:marTop w:val="0"/>
      <w:marBottom w:val="0"/>
      <w:divBdr>
        <w:top w:val="none" w:sz="0" w:space="0" w:color="auto"/>
        <w:left w:val="none" w:sz="0" w:space="0" w:color="auto"/>
        <w:bottom w:val="none" w:sz="0" w:space="0" w:color="auto"/>
        <w:right w:val="none" w:sz="0" w:space="0" w:color="auto"/>
      </w:divBdr>
    </w:div>
    <w:div w:id="1791244915">
      <w:bodyDiv w:val="1"/>
      <w:marLeft w:val="0"/>
      <w:marRight w:val="0"/>
      <w:marTop w:val="0"/>
      <w:marBottom w:val="0"/>
      <w:divBdr>
        <w:top w:val="none" w:sz="0" w:space="0" w:color="auto"/>
        <w:left w:val="none" w:sz="0" w:space="0" w:color="auto"/>
        <w:bottom w:val="none" w:sz="0" w:space="0" w:color="auto"/>
        <w:right w:val="none" w:sz="0" w:space="0" w:color="auto"/>
      </w:divBdr>
    </w:div>
    <w:div w:id="1796365175">
      <w:bodyDiv w:val="1"/>
      <w:marLeft w:val="0"/>
      <w:marRight w:val="0"/>
      <w:marTop w:val="0"/>
      <w:marBottom w:val="0"/>
      <w:divBdr>
        <w:top w:val="none" w:sz="0" w:space="0" w:color="auto"/>
        <w:left w:val="none" w:sz="0" w:space="0" w:color="auto"/>
        <w:bottom w:val="none" w:sz="0" w:space="0" w:color="auto"/>
        <w:right w:val="none" w:sz="0" w:space="0" w:color="auto"/>
      </w:divBdr>
    </w:div>
    <w:div w:id="1796870648">
      <w:bodyDiv w:val="1"/>
      <w:marLeft w:val="0"/>
      <w:marRight w:val="0"/>
      <w:marTop w:val="0"/>
      <w:marBottom w:val="0"/>
      <w:divBdr>
        <w:top w:val="none" w:sz="0" w:space="0" w:color="auto"/>
        <w:left w:val="none" w:sz="0" w:space="0" w:color="auto"/>
        <w:bottom w:val="none" w:sz="0" w:space="0" w:color="auto"/>
        <w:right w:val="none" w:sz="0" w:space="0" w:color="auto"/>
      </w:divBdr>
    </w:div>
    <w:div w:id="1807236625">
      <w:bodyDiv w:val="1"/>
      <w:marLeft w:val="0"/>
      <w:marRight w:val="0"/>
      <w:marTop w:val="0"/>
      <w:marBottom w:val="0"/>
      <w:divBdr>
        <w:top w:val="none" w:sz="0" w:space="0" w:color="auto"/>
        <w:left w:val="none" w:sz="0" w:space="0" w:color="auto"/>
        <w:bottom w:val="none" w:sz="0" w:space="0" w:color="auto"/>
        <w:right w:val="none" w:sz="0" w:space="0" w:color="auto"/>
      </w:divBdr>
    </w:div>
    <w:div w:id="1808623713">
      <w:bodyDiv w:val="1"/>
      <w:marLeft w:val="0"/>
      <w:marRight w:val="0"/>
      <w:marTop w:val="0"/>
      <w:marBottom w:val="0"/>
      <w:divBdr>
        <w:top w:val="none" w:sz="0" w:space="0" w:color="auto"/>
        <w:left w:val="none" w:sz="0" w:space="0" w:color="auto"/>
        <w:bottom w:val="none" w:sz="0" w:space="0" w:color="auto"/>
        <w:right w:val="none" w:sz="0" w:space="0" w:color="auto"/>
      </w:divBdr>
    </w:div>
    <w:div w:id="1814984628">
      <w:bodyDiv w:val="1"/>
      <w:marLeft w:val="0"/>
      <w:marRight w:val="0"/>
      <w:marTop w:val="0"/>
      <w:marBottom w:val="0"/>
      <w:divBdr>
        <w:top w:val="none" w:sz="0" w:space="0" w:color="auto"/>
        <w:left w:val="none" w:sz="0" w:space="0" w:color="auto"/>
        <w:bottom w:val="none" w:sz="0" w:space="0" w:color="auto"/>
        <w:right w:val="none" w:sz="0" w:space="0" w:color="auto"/>
      </w:divBdr>
    </w:div>
    <w:div w:id="1826509783">
      <w:bodyDiv w:val="1"/>
      <w:marLeft w:val="0"/>
      <w:marRight w:val="0"/>
      <w:marTop w:val="0"/>
      <w:marBottom w:val="0"/>
      <w:divBdr>
        <w:top w:val="none" w:sz="0" w:space="0" w:color="auto"/>
        <w:left w:val="none" w:sz="0" w:space="0" w:color="auto"/>
        <w:bottom w:val="none" w:sz="0" w:space="0" w:color="auto"/>
        <w:right w:val="none" w:sz="0" w:space="0" w:color="auto"/>
      </w:divBdr>
    </w:div>
    <w:div w:id="1828743402">
      <w:bodyDiv w:val="1"/>
      <w:marLeft w:val="0"/>
      <w:marRight w:val="0"/>
      <w:marTop w:val="0"/>
      <w:marBottom w:val="0"/>
      <w:divBdr>
        <w:top w:val="none" w:sz="0" w:space="0" w:color="auto"/>
        <w:left w:val="none" w:sz="0" w:space="0" w:color="auto"/>
        <w:bottom w:val="none" w:sz="0" w:space="0" w:color="auto"/>
        <w:right w:val="none" w:sz="0" w:space="0" w:color="auto"/>
      </w:divBdr>
    </w:div>
    <w:div w:id="1834249421">
      <w:bodyDiv w:val="1"/>
      <w:marLeft w:val="0"/>
      <w:marRight w:val="0"/>
      <w:marTop w:val="0"/>
      <w:marBottom w:val="0"/>
      <w:divBdr>
        <w:top w:val="none" w:sz="0" w:space="0" w:color="auto"/>
        <w:left w:val="none" w:sz="0" w:space="0" w:color="auto"/>
        <w:bottom w:val="none" w:sz="0" w:space="0" w:color="auto"/>
        <w:right w:val="none" w:sz="0" w:space="0" w:color="auto"/>
      </w:divBdr>
    </w:div>
    <w:div w:id="1857425558">
      <w:bodyDiv w:val="1"/>
      <w:marLeft w:val="0"/>
      <w:marRight w:val="0"/>
      <w:marTop w:val="0"/>
      <w:marBottom w:val="0"/>
      <w:divBdr>
        <w:top w:val="none" w:sz="0" w:space="0" w:color="auto"/>
        <w:left w:val="none" w:sz="0" w:space="0" w:color="auto"/>
        <w:bottom w:val="none" w:sz="0" w:space="0" w:color="auto"/>
        <w:right w:val="none" w:sz="0" w:space="0" w:color="auto"/>
      </w:divBdr>
    </w:div>
    <w:div w:id="1873957359">
      <w:bodyDiv w:val="1"/>
      <w:marLeft w:val="0"/>
      <w:marRight w:val="0"/>
      <w:marTop w:val="0"/>
      <w:marBottom w:val="0"/>
      <w:divBdr>
        <w:top w:val="none" w:sz="0" w:space="0" w:color="auto"/>
        <w:left w:val="none" w:sz="0" w:space="0" w:color="auto"/>
        <w:bottom w:val="none" w:sz="0" w:space="0" w:color="auto"/>
        <w:right w:val="none" w:sz="0" w:space="0" w:color="auto"/>
      </w:divBdr>
    </w:div>
    <w:div w:id="1884973500">
      <w:bodyDiv w:val="1"/>
      <w:marLeft w:val="0"/>
      <w:marRight w:val="0"/>
      <w:marTop w:val="0"/>
      <w:marBottom w:val="0"/>
      <w:divBdr>
        <w:top w:val="none" w:sz="0" w:space="0" w:color="auto"/>
        <w:left w:val="none" w:sz="0" w:space="0" w:color="auto"/>
        <w:bottom w:val="none" w:sz="0" w:space="0" w:color="auto"/>
        <w:right w:val="none" w:sz="0" w:space="0" w:color="auto"/>
      </w:divBdr>
    </w:div>
    <w:div w:id="1893224858">
      <w:bodyDiv w:val="1"/>
      <w:marLeft w:val="0"/>
      <w:marRight w:val="0"/>
      <w:marTop w:val="0"/>
      <w:marBottom w:val="0"/>
      <w:divBdr>
        <w:top w:val="none" w:sz="0" w:space="0" w:color="auto"/>
        <w:left w:val="none" w:sz="0" w:space="0" w:color="auto"/>
        <w:bottom w:val="none" w:sz="0" w:space="0" w:color="auto"/>
        <w:right w:val="none" w:sz="0" w:space="0" w:color="auto"/>
      </w:divBdr>
    </w:div>
    <w:div w:id="1896431703">
      <w:bodyDiv w:val="1"/>
      <w:marLeft w:val="0"/>
      <w:marRight w:val="0"/>
      <w:marTop w:val="0"/>
      <w:marBottom w:val="0"/>
      <w:divBdr>
        <w:top w:val="none" w:sz="0" w:space="0" w:color="auto"/>
        <w:left w:val="none" w:sz="0" w:space="0" w:color="auto"/>
        <w:bottom w:val="none" w:sz="0" w:space="0" w:color="auto"/>
        <w:right w:val="none" w:sz="0" w:space="0" w:color="auto"/>
      </w:divBdr>
    </w:div>
    <w:div w:id="1909339610">
      <w:bodyDiv w:val="1"/>
      <w:marLeft w:val="0"/>
      <w:marRight w:val="0"/>
      <w:marTop w:val="0"/>
      <w:marBottom w:val="0"/>
      <w:divBdr>
        <w:top w:val="none" w:sz="0" w:space="0" w:color="auto"/>
        <w:left w:val="none" w:sz="0" w:space="0" w:color="auto"/>
        <w:bottom w:val="none" w:sz="0" w:space="0" w:color="auto"/>
        <w:right w:val="none" w:sz="0" w:space="0" w:color="auto"/>
      </w:divBdr>
    </w:div>
    <w:div w:id="1911651722">
      <w:bodyDiv w:val="1"/>
      <w:marLeft w:val="0"/>
      <w:marRight w:val="0"/>
      <w:marTop w:val="0"/>
      <w:marBottom w:val="0"/>
      <w:divBdr>
        <w:top w:val="none" w:sz="0" w:space="0" w:color="auto"/>
        <w:left w:val="none" w:sz="0" w:space="0" w:color="auto"/>
        <w:bottom w:val="none" w:sz="0" w:space="0" w:color="auto"/>
        <w:right w:val="none" w:sz="0" w:space="0" w:color="auto"/>
      </w:divBdr>
    </w:div>
    <w:div w:id="1914393569">
      <w:bodyDiv w:val="1"/>
      <w:marLeft w:val="0"/>
      <w:marRight w:val="0"/>
      <w:marTop w:val="0"/>
      <w:marBottom w:val="0"/>
      <w:divBdr>
        <w:top w:val="none" w:sz="0" w:space="0" w:color="auto"/>
        <w:left w:val="none" w:sz="0" w:space="0" w:color="auto"/>
        <w:bottom w:val="none" w:sz="0" w:space="0" w:color="auto"/>
        <w:right w:val="none" w:sz="0" w:space="0" w:color="auto"/>
      </w:divBdr>
    </w:div>
    <w:div w:id="1915970162">
      <w:bodyDiv w:val="1"/>
      <w:marLeft w:val="0"/>
      <w:marRight w:val="0"/>
      <w:marTop w:val="0"/>
      <w:marBottom w:val="0"/>
      <w:divBdr>
        <w:top w:val="none" w:sz="0" w:space="0" w:color="auto"/>
        <w:left w:val="none" w:sz="0" w:space="0" w:color="auto"/>
        <w:bottom w:val="none" w:sz="0" w:space="0" w:color="auto"/>
        <w:right w:val="none" w:sz="0" w:space="0" w:color="auto"/>
      </w:divBdr>
    </w:div>
    <w:div w:id="1918051738">
      <w:bodyDiv w:val="1"/>
      <w:marLeft w:val="0"/>
      <w:marRight w:val="0"/>
      <w:marTop w:val="0"/>
      <w:marBottom w:val="0"/>
      <w:divBdr>
        <w:top w:val="none" w:sz="0" w:space="0" w:color="auto"/>
        <w:left w:val="none" w:sz="0" w:space="0" w:color="auto"/>
        <w:bottom w:val="none" w:sz="0" w:space="0" w:color="auto"/>
        <w:right w:val="none" w:sz="0" w:space="0" w:color="auto"/>
      </w:divBdr>
    </w:div>
    <w:div w:id="1928342425">
      <w:bodyDiv w:val="1"/>
      <w:marLeft w:val="0"/>
      <w:marRight w:val="0"/>
      <w:marTop w:val="0"/>
      <w:marBottom w:val="0"/>
      <w:divBdr>
        <w:top w:val="none" w:sz="0" w:space="0" w:color="auto"/>
        <w:left w:val="none" w:sz="0" w:space="0" w:color="auto"/>
        <w:bottom w:val="none" w:sz="0" w:space="0" w:color="auto"/>
        <w:right w:val="none" w:sz="0" w:space="0" w:color="auto"/>
      </w:divBdr>
    </w:div>
    <w:div w:id="1931349595">
      <w:bodyDiv w:val="1"/>
      <w:marLeft w:val="0"/>
      <w:marRight w:val="0"/>
      <w:marTop w:val="0"/>
      <w:marBottom w:val="0"/>
      <w:divBdr>
        <w:top w:val="none" w:sz="0" w:space="0" w:color="auto"/>
        <w:left w:val="none" w:sz="0" w:space="0" w:color="auto"/>
        <w:bottom w:val="none" w:sz="0" w:space="0" w:color="auto"/>
        <w:right w:val="none" w:sz="0" w:space="0" w:color="auto"/>
      </w:divBdr>
    </w:div>
    <w:div w:id="1936815903">
      <w:bodyDiv w:val="1"/>
      <w:marLeft w:val="0"/>
      <w:marRight w:val="0"/>
      <w:marTop w:val="0"/>
      <w:marBottom w:val="0"/>
      <w:divBdr>
        <w:top w:val="none" w:sz="0" w:space="0" w:color="auto"/>
        <w:left w:val="none" w:sz="0" w:space="0" w:color="auto"/>
        <w:bottom w:val="none" w:sz="0" w:space="0" w:color="auto"/>
        <w:right w:val="none" w:sz="0" w:space="0" w:color="auto"/>
      </w:divBdr>
    </w:div>
    <w:div w:id="1940289894">
      <w:bodyDiv w:val="1"/>
      <w:marLeft w:val="0"/>
      <w:marRight w:val="0"/>
      <w:marTop w:val="0"/>
      <w:marBottom w:val="0"/>
      <w:divBdr>
        <w:top w:val="none" w:sz="0" w:space="0" w:color="auto"/>
        <w:left w:val="none" w:sz="0" w:space="0" w:color="auto"/>
        <w:bottom w:val="none" w:sz="0" w:space="0" w:color="auto"/>
        <w:right w:val="none" w:sz="0" w:space="0" w:color="auto"/>
      </w:divBdr>
    </w:div>
    <w:div w:id="1944412896">
      <w:bodyDiv w:val="1"/>
      <w:marLeft w:val="0"/>
      <w:marRight w:val="0"/>
      <w:marTop w:val="0"/>
      <w:marBottom w:val="0"/>
      <w:divBdr>
        <w:top w:val="none" w:sz="0" w:space="0" w:color="auto"/>
        <w:left w:val="none" w:sz="0" w:space="0" w:color="auto"/>
        <w:bottom w:val="none" w:sz="0" w:space="0" w:color="auto"/>
        <w:right w:val="none" w:sz="0" w:space="0" w:color="auto"/>
      </w:divBdr>
    </w:div>
    <w:div w:id="1944798741">
      <w:bodyDiv w:val="1"/>
      <w:marLeft w:val="0"/>
      <w:marRight w:val="0"/>
      <w:marTop w:val="0"/>
      <w:marBottom w:val="0"/>
      <w:divBdr>
        <w:top w:val="none" w:sz="0" w:space="0" w:color="auto"/>
        <w:left w:val="none" w:sz="0" w:space="0" w:color="auto"/>
        <w:bottom w:val="none" w:sz="0" w:space="0" w:color="auto"/>
        <w:right w:val="none" w:sz="0" w:space="0" w:color="auto"/>
      </w:divBdr>
    </w:div>
    <w:div w:id="1959336059">
      <w:bodyDiv w:val="1"/>
      <w:marLeft w:val="0"/>
      <w:marRight w:val="0"/>
      <w:marTop w:val="0"/>
      <w:marBottom w:val="0"/>
      <w:divBdr>
        <w:top w:val="none" w:sz="0" w:space="0" w:color="auto"/>
        <w:left w:val="none" w:sz="0" w:space="0" w:color="auto"/>
        <w:bottom w:val="none" w:sz="0" w:space="0" w:color="auto"/>
        <w:right w:val="none" w:sz="0" w:space="0" w:color="auto"/>
      </w:divBdr>
    </w:div>
    <w:div w:id="1988852800">
      <w:bodyDiv w:val="1"/>
      <w:marLeft w:val="0"/>
      <w:marRight w:val="0"/>
      <w:marTop w:val="0"/>
      <w:marBottom w:val="0"/>
      <w:divBdr>
        <w:top w:val="none" w:sz="0" w:space="0" w:color="auto"/>
        <w:left w:val="none" w:sz="0" w:space="0" w:color="auto"/>
        <w:bottom w:val="none" w:sz="0" w:space="0" w:color="auto"/>
        <w:right w:val="none" w:sz="0" w:space="0" w:color="auto"/>
      </w:divBdr>
    </w:div>
    <w:div w:id="1993289751">
      <w:bodyDiv w:val="1"/>
      <w:marLeft w:val="0"/>
      <w:marRight w:val="0"/>
      <w:marTop w:val="0"/>
      <w:marBottom w:val="0"/>
      <w:divBdr>
        <w:top w:val="none" w:sz="0" w:space="0" w:color="auto"/>
        <w:left w:val="none" w:sz="0" w:space="0" w:color="auto"/>
        <w:bottom w:val="none" w:sz="0" w:space="0" w:color="auto"/>
        <w:right w:val="none" w:sz="0" w:space="0" w:color="auto"/>
      </w:divBdr>
    </w:div>
    <w:div w:id="2003312089">
      <w:bodyDiv w:val="1"/>
      <w:marLeft w:val="0"/>
      <w:marRight w:val="0"/>
      <w:marTop w:val="0"/>
      <w:marBottom w:val="0"/>
      <w:divBdr>
        <w:top w:val="none" w:sz="0" w:space="0" w:color="auto"/>
        <w:left w:val="none" w:sz="0" w:space="0" w:color="auto"/>
        <w:bottom w:val="none" w:sz="0" w:space="0" w:color="auto"/>
        <w:right w:val="none" w:sz="0" w:space="0" w:color="auto"/>
      </w:divBdr>
    </w:div>
    <w:div w:id="2008440614">
      <w:bodyDiv w:val="1"/>
      <w:marLeft w:val="0"/>
      <w:marRight w:val="0"/>
      <w:marTop w:val="0"/>
      <w:marBottom w:val="0"/>
      <w:divBdr>
        <w:top w:val="none" w:sz="0" w:space="0" w:color="auto"/>
        <w:left w:val="none" w:sz="0" w:space="0" w:color="auto"/>
        <w:bottom w:val="none" w:sz="0" w:space="0" w:color="auto"/>
        <w:right w:val="none" w:sz="0" w:space="0" w:color="auto"/>
      </w:divBdr>
    </w:div>
    <w:div w:id="2021930335">
      <w:bodyDiv w:val="1"/>
      <w:marLeft w:val="0"/>
      <w:marRight w:val="0"/>
      <w:marTop w:val="0"/>
      <w:marBottom w:val="0"/>
      <w:divBdr>
        <w:top w:val="none" w:sz="0" w:space="0" w:color="auto"/>
        <w:left w:val="none" w:sz="0" w:space="0" w:color="auto"/>
        <w:bottom w:val="none" w:sz="0" w:space="0" w:color="auto"/>
        <w:right w:val="none" w:sz="0" w:space="0" w:color="auto"/>
      </w:divBdr>
    </w:div>
    <w:div w:id="2027322643">
      <w:bodyDiv w:val="1"/>
      <w:marLeft w:val="0"/>
      <w:marRight w:val="0"/>
      <w:marTop w:val="0"/>
      <w:marBottom w:val="0"/>
      <w:divBdr>
        <w:top w:val="none" w:sz="0" w:space="0" w:color="auto"/>
        <w:left w:val="none" w:sz="0" w:space="0" w:color="auto"/>
        <w:bottom w:val="none" w:sz="0" w:space="0" w:color="auto"/>
        <w:right w:val="none" w:sz="0" w:space="0" w:color="auto"/>
      </w:divBdr>
    </w:div>
    <w:div w:id="2032027898">
      <w:bodyDiv w:val="1"/>
      <w:marLeft w:val="0"/>
      <w:marRight w:val="0"/>
      <w:marTop w:val="0"/>
      <w:marBottom w:val="0"/>
      <w:divBdr>
        <w:top w:val="none" w:sz="0" w:space="0" w:color="auto"/>
        <w:left w:val="none" w:sz="0" w:space="0" w:color="auto"/>
        <w:bottom w:val="none" w:sz="0" w:space="0" w:color="auto"/>
        <w:right w:val="none" w:sz="0" w:space="0" w:color="auto"/>
      </w:divBdr>
    </w:div>
    <w:div w:id="2037122852">
      <w:bodyDiv w:val="1"/>
      <w:marLeft w:val="0"/>
      <w:marRight w:val="0"/>
      <w:marTop w:val="0"/>
      <w:marBottom w:val="0"/>
      <w:divBdr>
        <w:top w:val="none" w:sz="0" w:space="0" w:color="auto"/>
        <w:left w:val="none" w:sz="0" w:space="0" w:color="auto"/>
        <w:bottom w:val="none" w:sz="0" w:space="0" w:color="auto"/>
        <w:right w:val="none" w:sz="0" w:space="0" w:color="auto"/>
      </w:divBdr>
    </w:div>
    <w:div w:id="2038891737">
      <w:bodyDiv w:val="1"/>
      <w:marLeft w:val="0"/>
      <w:marRight w:val="0"/>
      <w:marTop w:val="0"/>
      <w:marBottom w:val="0"/>
      <w:divBdr>
        <w:top w:val="none" w:sz="0" w:space="0" w:color="auto"/>
        <w:left w:val="none" w:sz="0" w:space="0" w:color="auto"/>
        <w:bottom w:val="none" w:sz="0" w:space="0" w:color="auto"/>
        <w:right w:val="none" w:sz="0" w:space="0" w:color="auto"/>
      </w:divBdr>
    </w:div>
    <w:div w:id="2047678856">
      <w:bodyDiv w:val="1"/>
      <w:marLeft w:val="0"/>
      <w:marRight w:val="0"/>
      <w:marTop w:val="0"/>
      <w:marBottom w:val="0"/>
      <w:divBdr>
        <w:top w:val="none" w:sz="0" w:space="0" w:color="auto"/>
        <w:left w:val="none" w:sz="0" w:space="0" w:color="auto"/>
        <w:bottom w:val="none" w:sz="0" w:space="0" w:color="auto"/>
        <w:right w:val="none" w:sz="0" w:space="0" w:color="auto"/>
      </w:divBdr>
    </w:div>
    <w:div w:id="2051032530">
      <w:bodyDiv w:val="1"/>
      <w:marLeft w:val="0"/>
      <w:marRight w:val="0"/>
      <w:marTop w:val="0"/>
      <w:marBottom w:val="0"/>
      <w:divBdr>
        <w:top w:val="none" w:sz="0" w:space="0" w:color="auto"/>
        <w:left w:val="none" w:sz="0" w:space="0" w:color="auto"/>
        <w:bottom w:val="none" w:sz="0" w:space="0" w:color="auto"/>
        <w:right w:val="none" w:sz="0" w:space="0" w:color="auto"/>
      </w:divBdr>
    </w:div>
    <w:div w:id="2054385607">
      <w:bodyDiv w:val="1"/>
      <w:marLeft w:val="0"/>
      <w:marRight w:val="0"/>
      <w:marTop w:val="0"/>
      <w:marBottom w:val="0"/>
      <w:divBdr>
        <w:top w:val="none" w:sz="0" w:space="0" w:color="auto"/>
        <w:left w:val="none" w:sz="0" w:space="0" w:color="auto"/>
        <w:bottom w:val="none" w:sz="0" w:space="0" w:color="auto"/>
        <w:right w:val="none" w:sz="0" w:space="0" w:color="auto"/>
      </w:divBdr>
    </w:div>
    <w:div w:id="2055931593">
      <w:bodyDiv w:val="1"/>
      <w:marLeft w:val="0"/>
      <w:marRight w:val="0"/>
      <w:marTop w:val="0"/>
      <w:marBottom w:val="0"/>
      <w:divBdr>
        <w:top w:val="none" w:sz="0" w:space="0" w:color="auto"/>
        <w:left w:val="none" w:sz="0" w:space="0" w:color="auto"/>
        <w:bottom w:val="none" w:sz="0" w:space="0" w:color="auto"/>
        <w:right w:val="none" w:sz="0" w:space="0" w:color="auto"/>
      </w:divBdr>
    </w:div>
    <w:div w:id="2058699814">
      <w:bodyDiv w:val="1"/>
      <w:marLeft w:val="0"/>
      <w:marRight w:val="0"/>
      <w:marTop w:val="0"/>
      <w:marBottom w:val="0"/>
      <w:divBdr>
        <w:top w:val="none" w:sz="0" w:space="0" w:color="auto"/>
        <w:left w:val="none" w:sz="0" w:space="0" w:color="auto"/>
        <w:bottom w:val="none" w:sz="0" w:space="0" w:color="auto"/>
        <w:right w:val="none" w:sz="0" w:space="0" w:color="auto"/>
      </w:divBdr>
    </w:div>
    <w:div w:id="2062433945">
      <w:bodyDiv w:val="1"/>
      <w:marLeft w:val="0"/>
      <w:marRight w:val="0"/>
      <w:marTop w:val="0"/>
      <w:marBottom w:val="0"/>
      <w:divBdr>
        <w:top w:val="none" w:sz="0" w:space="0" w:color="auto"/>
        <w:left w:val="none" w:sz="0" w:space="0" w:color="auto"/>
        <w:bottom w:val="none" w:sz="0" w:space="0" w:color="auto"/>
        <w:right w:val="none" w:sz="0" w:space="0" w:color="auto"/>
      </w:divBdr>
    </w:div>
    <w:div w:id="2068188774">
      <w:bodyDiv w:val="1"/>
      <w:marLeft w:val="0"/>
      <w:marRight w:val="0"/>
      <w:marTop w:val="0"/>
      <w:marBottom w:val="0"/>
      <w:divBdr>
        <w:top w:val="none" w:sz="0" w:space="0" w:color="auto"/>
        <w:left w:val="none" w:sz="0" w:space="0" w:color="auto"/>
        <w:bottom w:val="none" w:sz="0" w:space="0" w:color="auto"/>
        <w:right w:val="none" w:sz="0" w:space="0" w:color="auto"/>
      </w:divBdr>
    </w:div>
    <w:div w:id="2075738621">
      <w:bodyDiv w:val="1"/>
      <w:marLeft w:val="0"/>
      <w:marRight w:val="0"/>
      <w:marTop w:val="0"/>
      <w:marBottom w:val="0"/>
      <w:divBdr>
        <w:top w:val="none" w:sz="0" w:space="0" w:color="auto"/>
        <w:left w:val="none" w:sz="0" w:space="0" w:color="auto"/>
        <w:bottom w:val="none" w:sz="0" w:space="0" w:color="auto"/>
        <w:right w:val="none" w:sz="0" w:space="0" w:color="auto"/>
      </w:divBdr>
    </w:div>
    <w:div w:id="2076271165">
      <w:bodyDiv w:val="1"/>
      <w:marLeft w:val="0"/>
      <w:marRight w:val="0"/>
      <w:marTop w:val="0"/>
      <w:marBottom w:val="0"/>
      <w:divBdr>
        <w:top w:val="none" w:sz="0" w:space="0" w:color="auto"/>
        <w:left w:val="none" w:sz="0" w:space="0" w:color="auto"/>
        <w:bottom w:val="none" w:sz="0" w:space="0" w:color="auto"/>
        <w:right w:val="none" w:sz="0" w:space="0" w:color="auto"/>
      </w:divBdr>
    </w:div>
    <w:div w:id="2081058068">
      <w:bodyDiv w:val="1"/>
      <w:marLeft w:val="0"/>
      <w:marRight w:val="0"/>
      <w:marTop w:val="0"/>
      <w:marBottom w:val="0"/>
      <w:divBdr>
        <w:top w:val="none" w:sz="0" w:space="0" w:color="auto"/>
        <w:left w:val="none" w:sz="0" w:space="0" w:color="auto"/>
        <w:bottom w:val="none" w:sz="0" w:space="0" w:color="auto"/>
        <w:right w:val="none" w:sz="0" w:space="0" w:color="auto"/>
      </w:divBdr>
    </w:div>
    <w:div w:id="2082212667">
      <w:bodyDiv w:val="1"/>
      <w:marLeft w:val="0"/>
      <w:marRight w:val="0"/>
      <w:marTop w:val="0"/>
      <w:marBottom w:val="0"/>
      <w:divBdr>
        <w:top w:val="none" w:sz="0" w:space="0" w:color="auto"/>
        <w:left w:val="none" w:sz="0" w:space="0" w:color="auto"/>
        <w:bottom w:val="none" w:sz="0" w:space="0" w:color="auto"/>
        <w:right w:val="none" w:sz="0" w:space="0" w:color="auto"/>
      </w:divBdr>
    </w:div>
    <w:div w:id="2085641465">
      <w:bodyDiv w:val="1"/>
      <w:marLeft w:val="0"/>
      <w:marRight w:val="0"/>
      <w:marTop w:val="0"/>
      <w:marBottom w:val="0"/>
      <w:divBdr>
        <w:top w:val="none" w:sz="0" w:space="0" w:color="auto"/>
        <w:left w:val="none" w:sz="0" w:space="0" w:color="auto"/>
        <w:bottom w:val="none" w:sz="0" w:space="0" w:color="auto"/>
        <w:right w:val="none" w:sz="0" w:space="0" w:color="auto"/>
      </w:divBdr>
    </w:div>
    <w:div w:id="2091534790">
      <w:bodyDiv w:val="1"/>
      <w:marLeft w:val="0"/>
      <w:marRight w:val="0"/>
      <w:marTop w:val="0"/>
      <w:marBottom w:val="0"/>
      <w:divBdr>
        <w:top w:val="none" w:sz="0" w:space="0" w:color="auto"/>
        <w:left w:val="none" w:sz="0" w:space="0" w:color="auto"/>
        <w:bottom w:val="none" w:sz="0" w:space="0" w:color="auto"/>
        <w:right w:val="none" w:sz="0" w:space="0" w:color="auto"/>
      </w:divBdr>
    </w:div>
    <w:div w:id="2093121111">
      <w:bodyDiv w:val="1"/>
      <w:marLeft w:val="0"/>
      <w:marRight w:val="0"/>
      <w:marTop w:val="0"/>
      <w:marBottom w:val="0"/>
      <w:divBdr>
        <w:top w:val="none" w:sz="0" w:space="0" w:color="auto"/>
        <w:left w:val="none" w:sz="0" w:space="0" w:color="auto"/>
        <w:bottom w:val="none" w:sz="0" w:space="0" w:color="auto"/>
        <w:right w:val="none" w:sz="0" w:space="0" w:color="auto"/>
      </w:divBdr>
    </w:div>
    <w:div w:id="2097626311">
      <w:bodyDiv w:val="1"/>
      <w:marLeft w:val="0"/>
      <w:marRight w:val="0"/>
      <w:marTop w:val="0"/>
      <w:marBottom w:val="0"/>
      <w:divBdr>
        <w:top w:val="none" w:sz="0" w:space="0" w:color="auto"/>
        <w:left w:val="none" w:sz="0" w:space="0" w:color="auto"/>
        <w:bottom w:val="none" w:sz="0" w:space="0" w:color="auto"/>
        <w:right w:val="none" w:sz="0" w:space="0" w:color="auto"/>
      </w:divBdr>
    </w:div>
    <w:div w:id="2099210873">
      <w:bodyDiv w:val="1"/>
      <w:marLeft w:val="0"/>
      <w:marRight w:val="0"/>
      <w:marTop w:val="0"/>
      <w:marBottom w:val="0"/>
      <w:divBdr>
        <w:top w:val="none" w:sz="0" w:space="0" w:color="auto"/>
        <w:left w:val="none" w:sz="0" w:space="0" w:color="auto"/>
        <w:bottom w:val="none" w:sz="0" w:space="0" w:color="auto"/>
        <w:right w:val="none" w:sz="0" w:space="0" w:color="auto"/>
      </w:divBdr>
    </w:div>
    <w:div w:id="2128237415">
      <w:bodyDiv w:val="1"/>
      <w:marLeft w:val="0"/>
      <w:marRight w:val="0"/>
      <w:marTop w:val="0"/>
      <w:marBottom w:val="0"/>
      <w:divBdr>
        <w:top w:val="none" w:sz="0" w:space="0" w:color="auto"/>
        <w:left w:val="none" w:sz="0" w:space="0" w:color="auto"/>
        <w:bottom w:val="none" w:sz="0" w:space="0" w:color="auto"/>
        <w:right w:val="none" w:sz="0" w:space="0" w:color="auto"/>
      </w:divBdr>
    </w:div>
    <w:div w:id="21383355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Steve\github\blocky_madi\MADI\MADI\tesis.docx" TargetMode="External"/><Relationship Id="rId117" Type="http://schemas.microsoft.com/office/2011/relationships/people" Target="people.xml"/><Relationship Id="rId21" Type="http://schemas.openxmlformats.org/officeDocument/2006/relationships/hyperlink" Target="file:///C:\Users\Steve\github\blocky_madi\MADI\MADI\tesis.docx" TargetMode="External"/><Relationship Id="rId42" Type="http://schemas.openxmlformats.org/officeDocument/2006/relationships/image" Target="media/image2.png"/><Relationship Id="rId47" Type="http://schemas.openxmlformats.org/officeDocument/2006/relationships/image" Target="media/image7.png"/><Relationship Id="rId63" Type="http://schemas.openxmlformats.org/officeDocument/2006/relationships/image" Target="media/image23.png"/><Relationship Id="rId68" Type="http://schemas.openxmlformats.org/officeDocument/2006/relationships/image" Target="media/image28.png"/><Relationship Id="rId84" Type="http://schemas.openxmlformats.org/officeDocument/2006/relationships/image" Target="media/image44.png"/><Relationship Id="rId89" Type="http://schemas.openxmlformats.org/officeDocument/2006/relationships/image" Target="media/image49.png"/><Relationship Id="rId112" Type="http://schemas.openxmlformats.org/officeDocument/2006/relationships/image" Target="media/image72.png"/><Relationship Id="rId16" Type="http://schemas.openxmlformats.org/officeDocument/2006/relationships/hyperlink" Target="file:///C:\Users\Steve\github\blocky_madi\MADI\MADI\tesis.docx" TargetMode="External"/><Relationship Id="rId107" Type="http://schemas.openxmlformats.org/officeDocument/2006/relationships/image" Target="media/image67.jpeg"/><Relationship Id="rId11" Type="http://schemas.openxmlformats.org/officeDocument/2006/relationships/hyperlink" Target="file:///C:\Users\Steve\github\blocky_madi\MADI\MADI\tesis.docx" TargetMode="External"/><Relationship Id="rId32" Type="http://schemas.openxmlformats.org/officeDocument/2006/relationships/hyperlink" Target="file:///C:\Users\Steve\github\blocky_madi\MADI\MADI\tesis.docx" TargetMode="External"/><Relationship Id="rId37" Type="http://schemas.openxmlformats.org/officeDocument/2006/relationships/hyperlink" Target="file:///C:\Users\Steve\github\blocky_madi\MADI\MADI\tesis.docx" TargetMode="External"/><Relationship Id="rId53" Type="http://schemas.openxmlformats.org/officeDocument/2006/relationships/image" Target="media/image13.png"/><Relationship Id="rId58" Type="http://schemas.openxmlformats.org/officeDocument/2006/relationships/image" Target="media/image18.png"/><Relationship Id="rId74" Type="http://schemas.openxmlformats.org/officeDocument/2006/relationships/image" Target="media/image34.png"/><Relationship Id="rId79" Type="http://schemas.openxmlformats.org/officeDocument/2006/relationships/image" Target="media/image39.png"/><Relationship Id="rId102" Type="http://schemas.openxmlformats.org/officeDocument/2006/relationships/image" Target="media/image62.png"/><Relationship Id="rId5" Type="http://schemas.openxmlformats.org/officeDocument/2006/relationships/webSettings" Target="webSettings.xml"/><Relationship Id="rId90" Type="http://schemas.openxmlformats.org/officeDocument/2006/relationships/image" Target="media/image50.png"/><Relationship Id="rId95" Type="http://schemas.openxmlformats.org/officeDocument/2006/relationships/image" Target="media/image55.png"/><Relationship Id="rId22" Type="http://schemas.openxmlformats.org/officeDocument/2006/relationships/hyperlink" Target="file:///C:\Users\Steve\github\blocky_madi\MADI\MADI\tesis.docx" TargetMode="External"/><Relationship Id="rId27" Type="http://schemas.openxmlformats.org/officeDocument/2006/relationships/hyperlink" Target="file:///C:\Users\Steve\github\blocky_madi\MADI\MADI\tesis.docx" TargetMode="External"/><Relationship Id="rId43" Type="http://schemas.openxmlformats.org/officeDocument/2006/relationships/image" Target="media/image3.png"/><Relationship Id="rId48" Type="http://schemas.openxmlformats.org/officeDocument/2006/relationships/image" Target="media/image8.png"/><Relationship Id="rId64" Type="http://schemas.openxmlformats.org/officeDocument/2006/relationships/image" Target="media/image24.png"/><Relationship Id="rId69" Type="http://schemas.openxmlformats.org/officeDocument/2006/relationships/image" Target="media/image29.png"/><Relationship Id="rId113" Type="http://schemas.openxmlformats.org/officeDocument/2006/relationships/footer" Target="footer1.xml"/><Relationship Id="rId118" Type="http://schemas.openxmlformats.org/officeDocument/2006/relationships/theme" Target="theme/theme1.xml"/><Relationship Id="rId80" Type="http://schemas.openxmlformats.org/officeDocument/2006/relationships/image" Target="media/image40.png"/><Relationship Id="rId85" Type="http://schemas.openxmlformats.org/officeDocument/2006/relationships/image" Target="media/image45.png"/><Relationship Id="rId12" Type="http://schemas.openxmlformats.org/officeDocument/2006/relationships/hyperlink" Target="file:///C:\Users\Steve\github\blocky_madi\MADI\MADI\tesis.docx" TargetMode="External"/><Relationship Id="rId17" Type="http://schemas.openxmlformats.org/officeDocument/2006/relationships/hyperlink" Target="file:///C:\Users\Steve\github\blocky_madi\MADI\MADI\tesis.docx" TargetMode="External"/><Relationship Id="rId33" Type="http://schemas.openxmlformats.org/officeDocument/2006/relationships/hyperlink" Target="file:///C:\Users\Steve\github\blocky_madi\MADI\MADI\tesis.docx" TargetMode="External"/><Relationship Id="rId38" Type="http://schemas.openxmlformats.org/officeDocument/2006/relationships/hyperlink" Target="file:///C:\Users\Steve\github\blocky_madi\MADI\MADI\tesis.docx" TargetMode="External"/><Relationship Id="rId59" Type="http://schemas.openxmlformats.org/officeDocument/2006/relationships/image" Target="media/image19.png"/><Relationship Id="rId103" Type="http://schemas.openxmlformats.org/officeDocument/2006/relationships/image" Target="media/image63.png"/><Relationship Id="rId108" Type="http://schemas.openxmlformats.org/officeDocument/2006/relationships/image" Target="media/image68.png"/><Relationship Id="rId54" Type="http://schemas.openxmlformats.org/officeDocument/2006/relationships/image" Target="media/image14.png"/><Relationship Id="rId70" Type="http://schemas.openxmlformats.org/officeDocument/2006/relationships/image" Target="media/image30.png"/><Relationship Id="rId75" Type="http://schemas.openxmlformats.org/officeDocument/2006/relationships/image" Target="media/image35.png"/><Relationship Id="rId91" Type="http://schemas.openxmlformats.org/officeDocument/2006/relationships/image" Target="media/image51.png"/><Relationship Id="rId96" Type="http://schemas.openxmlformats.org/officeDocument/2006/relationships/image" Target="media/image5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C:\Users\Steve\github\blocky_madi\MADI\MADI\tesis.docx" TargetMode="External"/><Relationship Id="rId28" Type="http://schemas.openxmlformats.org/officeDocument/2006/relationships/hyperlink" Target="file:///C:\Users\Steve\github\blocky_madi\MADI\MADI\tesis.docx" TargetMode="External"/><Relationship Id="rId49" Type="http://schemas.openxmlformats.org/officeDocument/2006/relationships/image" Target="media/image9.png"/><Relationship Id="rId114" Type="http://schemas.openxmlformats.org/officeDocument/2006/relationships/header" Target="header1.xml"/><Relationship Id="rId119" Type="http://schemas.microsoft.com/office/2016/09/relationships/commentsIds" Target="commentsIds.xml"/><Relationship Id="rId10" Type="http://schemas.openxmlformats.org/officeDocument/2006/relationships/hyperlink" Target="file:///C:\Users\Steve\github\blocky_madi\MADI\MADI\tesis.docx" TargetMode="External"/><Relationship Id="rId31" Type="http://schemas.openxmlformats.org/officeDocument/2006/relationships/hyperlink" Target="file:///C:\Users\Steve\github\blocky_madi\MADI\MADI\tesis.docx" TargetMode="External"/><Relationship Id="rId44" Type="http://schemas.openxmlformats.org/officeDocument/2006/relationships/image" Target="media/image4.png"/><Relationship Id="rId52" Type="http://schemas.openxmlformats.org/officeDocument/2006/relationships/image" Target="media/image12.png"/><Relationship Id="rId60" Type="http://schemas.openxmlformats.org/officeDocument/2006/relationships/image" Target="media/image20.png"/><Relationship Id="rId65" Type="http://schemas.openxmlformats.org/officeDocument/2006/relationships/image" Target="media/image25.png"/><Relationship Id="rId73" Type="http://schemas.openxmlformats.org/officeDocument/2006/relationships/image" Target="media/image33.png"/><Relationship Id="rId78" Type="http://schemas.openxmlformats.org/officeDocument/2006/relationships/image" Target="media/image38.png"/><Relationship Id="rId81" Type="http://schemas.openxmlformats.org/officeDocument/2006/relationships/image" Target="media/image41.png"/><Relationship Id="rId86" Type="http://schemas.openxmlformats.org/officeDocument/2006/relationships/image" Target="media/image46.png"/><Relationship Id="rId94" Type="http://schemas.openxmlformats.org/officeDocument/2006/relationships/image" Target="media/image54.png"/><Relationship Id="rId99" Type="http://schemas.openxmlformats.org/officeDocument/2006/relationships/image" Target="media/image59.png"/><Relationship Id="rId101" Type="http://schemas.openxmlformats.org/officeDocument/2006/relationships/image" Target="media/image61.png"/><Relationship Id="rId4" Type="http://schemas.openxmlformats.org/officeDocument/2006/relationships/settings" Target="settings.xml"/><Relationship Id="rId9" Type="http://schemas.microsoft.com/office/2011/relationships/commentsExtended" Target="commentsExtended.xml"/><Relationship Id="rId13" Type="http://schemas.openxmlformats.org/officeDocument/2006/relationships/hyperlink" Target="file:///C:\Users\Steve\github\blocky_madi\MADI\MADI\tesis.docx" TargetMode="External"/><Relationship Id="rId18" Type="http://schemas.openxmlformats.org/officeDocument/2006/relationships/hyperlink" Target="file:///C:\Users\Steve\github\blocky_madi\MADI\MADI\tesis.docx" TargetMode="External"/><Relationship Id="rId39" Type="http://schemas.openxmlformats.org/officeDocument/2006/relationships/hyperlink" Target="file:///C:\Users\Steve\github\blocky_madi\MADI\MADI\tesis.docx" TargetMode="External"/><Relationship Id="rId109" Type="http://schemas.openxmlformats.org/officeDocument/2006/relationships/image" Target="media/image69.png"/><Relationship Id="rId34" Type="http://schemas.openxmlformats.org/officeDocument/2006/relationships/hyperlink" Target="file:///C:\Users\Steve\github\blocky_madi\MADI\MADI\tesis.docx" TargetMode="External"/><Relationship Id="rId50" Type="http://schemas.openxmlformats.org/officeDocument/2006/relationships/image" Target="media/image10.png"/><Relationship Id="rId55" Type="http://schemas.openxmlformats.org/officeDocument/2006/relationships/image" Target="media/image15.png"/><Relationship Id="rId76" Type="http://schemas.openxmlformats.org/officeDocument/2006/relationships/image" Target="media/image36.png"/><Relationship Id="rId97" Type="http://schemas.openxmlformats.org/officeDocument/2006/relationships/image" Target="media/image57.png"/><Relationship Id="rId104" Type="http://schemas.openxmlformats.org/officeDocument/2006/relationships/image" Target="media/image64.png"/><Relationship Id="rId7" Type="http://schemas.openxmlformats.org/officeDocument/2006/relationships/endnotes" Target="endnotes.xml"/><Relationship Id="rId71" Type="http://schemas.openxmlformats.org/officeDocument/2006/relationships/image" Target="media/image31.png"/><Relationship Id="rId92" Type="http://schemas.openxmlformats.org/officeDocument/2006/relationships/image" Target="media/image52.png"/><Relationship Id="rId2" Type="http://schemas.openxmlformats.org/officeDocument/2006/relationships/numbering" Target="numbering.xml"/><Relationship Id="rId29" Type="http://schemas.openxmlformats.org/officeDocument/2006/relationships/hyperlink" Target="file:///C:\Users\Steve\github\blocky_madi\MADI\MADI\tesis.docx" TargetMode="External"/><Relationship Id="rId24" Type="http://schemas.openxmlformats.org/officeDocument/2006/relationships/hyperlink" Target="file:///C:\Users\Steve\github\blocky_madi\MADI\MADI\tesis.docx" TargetMode="External"/><Relationship Id="rId40" Type="http://schemas.openxmlformats.org/officeDocument/2006/relationships/hyperlink" Target="file:///C:\Users\Steve\github\blocky_madi\MADI\MADI\tesis.docx" TargetMode="External"/><Relationship Id="rId45" Type="http://schemas.openxmlformats.org/officeDocument/2006/relationships/image" Target="media/image5.png"/><Relationship Id="rId66" Type="http://schemas.openxmlformats.org/officeDocument/2006/relationships/image" Target="media/image26.png"/><Relationship Id="rId87" Type="http://schemas.openxmlformats.org/officeDocument/2006/relationships/image" Target="media/image47.png"/><Relationship Id="rId110" Type="http://schemas.openxmlformats.org/officeDocument/2006/relationships/image" Target="media/image70.png"/><Relationship Id="rId115" Type="http://schemas.openxmlformats.org/officeDocument/2006/relationships/footer" Target="footer2.xml"/><Relationship Id="rId61" Type="http://schemas.openxmlformats.org/officeDocument/2006/relationships/image" Target="media/image21.png"/><Relationship Id="rId82" Type="http://schemas.openxmlformats.org/officeDocument/2006/relationships/image" Target="media/image42.png"/><Relationship Id="rId19" Type="http://schemas.openxmlformats.org/officeDocument/2006/relationships/hyperlink" Target="file:///C:\Users\Steve\github\blocky_madi\MADI\MADI\tesis.docx" TargetMode="External"/><Relationship Id="rId14" Type="http://schemas.openxmlformats.org/officeDocument/2006/relationships/hyperlink" Target="file:///C:\Users\Steve\github\blocky_madi\MADI\MADI\tesis.docx" TargetMode="External"/><Relationship Id="rId30" Type="http://schemas.openxmlformats.org/officeDocument/2006/relationships/hyperlink" Target="file:///C:\Users\Steve\github\blocky_madi\MADI\MADI\tesis.docx" TargetMode="External"/><Relationship Id="rId35" Type="http://schemas.openxmlformats.org/officeDocument/2006/relationships/hyperlink" Target="file:///C:\Users\Steve\github\blocky_madi\MADI\MADI\tesis.docx" TargetMode="External"/><Relationship Id="rId56" Type="http://schemas.openxmlformats.org/officeDocument/2006/relationships/image" Target="media/image16.png"/><Relationship Id="rId77" Type="http://schemas.openxmlformats.org/officeDocument/2006/relationships/image" Target="media/image37.png"/><Relationship Id="rId100" Type="http://schemas.openxmlformats.org/officeDocument/2006/relationships/image" Target="media/image60.png"/><Relationship Id="rId105" Type="http://schemas.openxmlformats.org/officeDocument/2006/relationships/image" Target="media/image65.png"/><Relationship Id="rId8" Type="http://schemas.openxmlformats.org/officeDocument/2006/relationships/comments" Target="comments.xml"/><Relationship Id="rId51" Type="http://schemas.openxmlformats.org/officeDocument/2006/relationships/image" Target="media/image11.png"/><Relationship Id="rId72" Type="http://schemas.openxmlformats.org/officeDocument/2006/relationships/image" Target="media/image32.png"/><Relationship Id="rId93" Type="http://schemas.openxmlformats.org/officeDocument/2006/relationships/image" Target="media/image53.png"/><Relationship Id="rId98" Type="http://schemas.openxmlformats.org/officeDocument/2006/relationships/image" Target="media/image58.png"/><Relationship Id="rId3" Type="http://schemas.openxmlformats.org/officeDocument/2006/relationships/styles" Target="styles.xml"/><Relationship Id="rId25" Type="http://schemas.openxmlformats.org/officeDocument/2006/relationships/hyperlink" Target="file:///C:\Users\Steve\github\blocky_madi\MADI\MADI\tesis.docx" TargetMode="External"/><Relationship Id="rId46" Type="http://schemas.openxmlformats.org/officeDocument/2006/relationships/image" Target="media/image6.png"/><Relationship Id="rId67" Type="http://schemas.openxmlformats.org/officeDocument/2006/relationships/image" Target="media/image27.png"/><Relationship Id="rId116" Type="http://schemas.openxmlformats.org/officeDocument/2006/relationships/fontTable" Target="fontTable.xml"/><Relationship Id="rId20" Type="http://schemas.openxmlformats.org/officeDocument/2006/relationships/hyperlink" Target="file:///C:\Users\Steve\github\blocky_madi\MADI\MADI\tesis.docx" TargetMode="External"/><Relationship Id="rId41" Type="http://schemas.openxmlformats.org/officeDocument/2006/relationships/image" Target="media/image1.png"/><Relationship Id="rId62" Type="http://schemas.openxmlformats.org/officeDocument/2006/relationships/image" Target="media/image22.png"/><Relationship Id="rId83" Type="http://schemas.openxmlformats.org/officeDocument/2006/relationships/image" Target="media/image43.png"/><Relationship Id="rId88" Type="http://schemas.openxmlformats.org/officeDocument/2006/relationships/image" Target="media/image48.png"/><Relationship Id="rId111" Type="http://schemas.openxmlformats.org/officeDocument/2006/relationships/image" Target="media/image71.png"/><Relationship Id="rId15" Type="http://schemas.openxmlformats.org/officeDocument/2006/relationships/hyperlink" Target="file:///C:\Users\Steve\github\blocky_madi\MADI\MADI\tesis.docx" TargetMode="External"/><Relationship Id="rId36" Type="http://schemas.openxmlformats.org/officeDocument/2006/relationships/hyperlink" Target="file:///C:\Users\Steve\github\blocky_madi\MADI\MADI\tesis.docx" TargetMode="External"/><Relationship Id="rId57" Type="http://schemas.openxmlformats.org/officeDocument/2006/relationships/image" Target="media/image17.png"/><Relationship Id="rId106" Type="http://schemas.openxmlformats.org/officeDocument/2006/relationships/image" Target="media/image66.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jeannette-m.-wing-2006-computational-thinking</b:Tag>
    <b:SourceType>JournalArticle</b:SourceType>
    <b:Title>Computational Thinking</b:Title>
    <b:Year>2006</b:Year>
    <b:Author>
      <b:Author>
        <b:NameList>
          <b:Person>
            <b:Last>Jeannette M. Wing</b:Last>
          </b:Person>
        </b:NameList>
      </b:Author>
    </b:Author>
    <b:JournalName>Viewpoint</b:JournalName>
    <b:Volume>49</b:Volume>
    <b:Issue>3</b:Issue>
    <b:RefOrder>4</b:RefOrder>
  </b:Source>
  <b:Source>
    <b:Tag>berrocoso-rosa-red-revista-de-educación-a-distancia-el-pensamiento-computacional-y-las-nuevas-ecologías-del-aprendizaje-computacional-thinking-and-new-learning-ecologies</b:Tag>
    <b:SourceType>Report</b:SourceType>
    <b:Title>RED-Revista de Educación a Distancia El pensamiento computacional y las nuevas ecologías del aprendizaje Computacional thinking and new learning ecologies</b:Title>
    <b:Author>
      <b:Author>
        <b:NameList>
          <b:Person>
            <b:First>Jesús Valverde</b:First>
            <b:Last>Berrocoso</b:Last>
          </b:Person>
          <b:Person>
            <b:First>María</b:First>
            <b:Last>Rosa</b:Last>
          </b:Person>
          <b:Person>
            <b:First>Fernández</b:First>
            <b:Last>Sánchez</b:Last>
          </b:Person>
          <b:Person>
            <b:First>María</b:First>
            <b:Last>Del Carmen</b:Last>
          </b:Person>
          <b:Person>
            <b:First>Garrido</b:First>
            <b:Last>Arroyo</b:Last>
          </b:Person>
        </b:NameList>
      </b:Author>
    </b:Author>
    <b:RefOrder>5</b:RefOrder>
  </b:Source>
  <b:Source>
    <b:Tag>zapata-ros-2015-pensamiento-computacional:-una-nueva-alfabetización-digital-computational-thinking:-a-new-digital-literacy</b:Tag>
    <b:SourceType>Report</b:SourceType>
    <b:Title>Pensamiento computacional: Una nueva alfabetización digital Computational Thinking: A New Digital Literacy</b:Title>
    <b:Year>2015</b:Year>
    <b:Author>
      <b:Author>
        <b:NameList>
          <b:Person>
            <b:First>Miguel</b:First>
            <b:Last>Zapata-Ros</b:Last>
          </b:Person>
        </b:NameList>
      </b:Author>
    </b:Author>
    <b:Pages>15</b:Pages>
    <b:RefOrder>27</b:RefOrder>
  </b:Source>
  <b:Source>
    <b:Tag>sáez-lópez-cózar-gutiérrez-2017-programación-visual-por-bloques-en-educación-primaria:-aprendiendo-y-creando-contenidos-en-ciencias-sociales</b:Tag>
    <b:SourceType>JournalArticle</b:SourceType>
    <b:Title>Programación visual por bloques en Educación Primaria: Aprendiendo y creando contenidos en Ciencias Sociales</b:Title>
    <b:Year>2017</b:Year>
    <b:Author>
      <b:Author>
        <b:NameList>
          <b:Person>
            <b:First>José Manuel</b:First>
            <b:Last>Sáez-López</b:Last>
          </b:Person>
          <b:Person>
            <b:First>Ramón</b:First>
            <b:Last>Cózar-Gutiérrez</b:Last>
          </b:Person>
        </b:NameList>
      </b:Author>
    </b:Author>
    <b:JournalName>Revista Complutense de Educacion</b:JournalName>
    <b:Pages>409-426</b:Pages>
    <b:Volume>28</b:Volume>
    <b:Issue>2</b:Issue>
    <b:StandardNumber>10.5209/rev_RCED.2017.v28.n2.49381</b:StandardNumber>
    <b:Publisher>Universidad Complutense de Madrid</b:Publisher>
    <b:RefOrder>6</b:RefOrder>
  </b:Source>
  <b:Source>
    <b:Tag>Goo18</b:Tag>
    <b:SourceType>InternetSite</b:SourceType>
    <b:Guid>{E7B6658D-9634-4C15-81D4-002BCC27F7DE}</b:Guid>
    <b:Author>
      <b:Author>
        <b:Corporate>Google</b:Corporate>
      </b:Author>
    </b:Author>
    <b:Title>Google for Education - Blockly</b:Title>
    <b:InternetSiteTitle>Introduction to Blockly</b:InternetSiteTitle>
    <b:Year>2018</b:Year>
    <b:Month>Septiembre</b:Month>
    <b:Day>20</b:Day>
    <b:URL>https://developers.google.com/blockly/guides/overview</b:URL>
    <b:RefOrder>7</b:RefOrder>
  </b:Source>
  <b:Source>
    <b:Tag>MIT12</b:Tag>
    <b:SourceType>InternetSite</b:SourceType>
    <b:Guid>{ACB42FCC-C183-4CBA-87A5-9194287BD5E5}</b:Guid>
    <b:Author>
      <b:Author>
        <b:Corporate>MIT</b:Corporate>
      </b:Author>
    </b:Author>
    <b:Title>MIT App Inventor</b:Title>
    <b:InternetSiteTitle>About Us</b:InternetSiteTitle>
    <b:Year>2012</b:Year>
    <b:URL>http://appinventor.mit.edu/about-us</b:URL>
    <b:RefOrder>8</b:RefOrder>
  </b:Source>
  <b:Source>
    <b:Tag>Mic</b:Tag>
    <b:SourceType>InternetSite</b:SourceType>
    <b:Guid>{3D9E546A-A7F1-479F-9E7E-635A216B40E3}</b:Guid>
    <b:Author>
      <b:Author>
        <b:Corporate>Micro:Bit Educational Foundation</b:Corporate>
      </b:Author>
    </b:Author>
    <b:Title>Micro:Bit</b:Title>
    <b:InternetSiteTitle>Start your micro:bit adventure!</b:InternetSiteTitle>
    <b:URL>https://microbit.org/guide/</b:URL>
    <b:RefOrder>9</b:RefOrder>
  </b:Source>
  <b:Source>
    <b:Tag>Cod13</b:Tag>
    <b:SourceType>InternetSite</b:SourceType>
    <b:Guid>{6469C691-17D9-46FA-99EE-F8CFB4A1E85F}</b:Guid>
    <b:Author>
      <b:Author>
        <b:Corporate>Code</b:Corporate>
      </b:Author>
    </b:Author>
    <b:Title>Code</b:Title>
    <b:InternetSiteTitle>About Us</b:InternetSiteTitle>
    <b:Year>2013</b:Year>
    <b:URL>https://code.org/international/about</b:URL>
    <b:RefOrder>10</b:RefOrder>
  </b:Source>
  <b:Source>
    <b:Tag>NOV19</b:Tag>
    <b:SourceType>InternetSite</b:SourceType>
    <b:Guid>{912069A8-5627-4544-8401-3FCFC8B0C10D}</b:Guid>
    <b:Author>
      <b:Author>
        <b:Corporate>NOVA Labs</b:Corporate>
      </b:Author>
    </b:Author>
    <b:Title>NOVA Labs</b:Title>
    <b:InternetSiteTitle>ABOUT</b:InternetSiteTitle>
    <b:Year>2019</b:Year>
    <b:URL>https://www.pbs.org/wgbh/nova/labs/about/</b:URL>
    <b:RefOrder>12</b:RefOrder>
  </b:Source>
  <b:Source>
    <b:Tag>Atl19</b:Tag>
    <b:SourceType>InternetSite</b:SourceType>
    <b:Guid>{4BD64819-5DC8-4909-A1CD-B17245AFC2E0}</b:Guid>
    <b:Author>
      <b:Author>
        <b:Corporate>Atlassian Marketplace</b:Corporate>
      </b:Author>
    </b:Author>
    <b:Title>AutoBlocks for Jira</b:Title>
    <b:InternetSiteTitle>More details</b:InternetSiteTitle>
    <b:Year>2019</b:Year>
    <b:URL>https://marketplace.atlassian.com/apps/1219915/autoblocks-for-jira?hosting=server&amp;tab=overview</b:URL>
    <b:RefOrder>11</b:RefOrder>
  </b:Source>
  <b:Source>
    <b:Tag>Har16</b:Tag>
    <b:SourceType>JournalArticle</b:SourceType>
    <b:Guid>{ECF1947A-7E1E-4EE6-908D-F3BA54287169}</b:Guid>
    <b:Title>Learning programming from tutorials and code puzzles: Children's perceptions of value. In Visual Languages and Human-Centric Computing (VL/HCC)</b:Title>
    <b:JournalName>IEEE Symposium</b:JournalName>
    <b:Year>2016</b:Year>
    <b:Pages>59-67</b:Pages>
    <b:Author>
      <b:Author>
        <b:NameList>
          <b:Person>
            <b:Last>Harms</b:Last>
            <b:Middle>J</b:Middle>
            <b:First>K</b:First>
          </b:Person>
          <b:Person>
            <b:Last>Balzuweit</b:Last>
            <b:First>E</b:First>
          </b:Person>
          <b:Person>
            <b:Last>Chen</b:Last>
            <b:First>J</b:First>
          </b:Person>
          <b:Person>
            <b:Last>Kelleher</b:Last>
            <b:First>C</b:First>
          </b:Person>
        </b:NameList>
      </b:Author>
    </b:Author>
    <b:RefOrder>1</b:RefOrder>
  </b:Source>
  <b:Source>
    <b:Tag>SAa46</b:Tag>
    <b:SourceType>JournalArticle</b:SourceType>
    <b:Guid>{4239898C-CA59-428F-B980-85F749C8AAF8}</b:Guid>
    <b:Title>From Sonic Pi to Overtone: Creative Musical Experiences with Domain- Specific and Functional Languages.</b:Title>
    <b:Year>2013</b:Year>
    <b:JournalName>ACM SIGPLAN Workshop on Functional Art, Music, Modeling, and Design</b:JournalName>
    <b:Pages>35-46</b:Pages>
    <b:Author>
      <b:Author>
        <b:NameList>
          <b:Person>
            <b:Last>Aaron</b:Last>
            <b:First>S</b:First>
          </b:Person>
          <b:Person>
            <b:Last>Blackwell</b:Last>
            <b:First>A</b:First>
            <b:Middle>F</b:Middle>
          </b:Person>
        </b:NameList>
      </b:Author>
    </b:Author>
    <b:RefOrder>3</b:RefOrder>
  </b:Source>
  <b:Source>
    <b:Tag>San09</b:Tag>
    <b:SourceType>DocumentFromInternetSite</b:SourceType>
    <b:Guid>{43D9AB9A-F714-4267-B64D-FE720AAD5031}</b:Guid>
    <b:Title>The Technology Teacher</b:Title>
    <b:Year>2009</b:Year>
    <b:Author>
      <b:Author>
        <b:NameList>
          <b:Person>
            <b:Last>Sanders</b:Last>
            <b:First>Mark</b:First>
          </b:Person>
        </b:NameList>
      </b:Author>
    </b:Author>
    <b:InternetSiteTitle>STEM, STEM Education, STEMmania</b:InternetSiteTitle>
    <b:Month>Diciembre/Enero</b:Month>
    <b:URL>https://vtechworks.lib.vt.edu/bitstream/handle/10919/51616/STEMmania.pdf?sequence=1&amp;isAllowed=y</b:URL>
    <b:RefOrder>2</b:RefOrder>
  </b:Source>
  <b:Source>
    <b:Tag>Esp16</b:Tag>
    <b:SourceType>InternetSite</b:SourceType>
    <b:Guid>{96D5B79A-095D-4454-9354-4299A7565606}</b:Guid>
    <b:Author>
      <b:Author>
        <b:NameList>
          <b:Person>
            <b:Last>Systems</b:Last>
            <b:First>Espressif</b:First>
          </b:Person>
        </b:NameList>
      </b:Author>
    </b:Author>
    <b:Title>The Internet of Things with ESP32</b:Title>
    <b:InternetSiteTitle>Features &amp; Specifications</b:InternetSiteTitle>
    <b:Year>2016</b:Year>
    <b:URL>http://esp32.net/</b:URL>
    <b:RefOrder>13</b:RefOrder>
  </b:Source>
  <b:Source>
    <b:Tag>Mic18</b:Tag>
    <b:SourceType>InternetSite</b:SourceType>
    <b:Guid>{75D6FA53-513F-4704-A0AC-9B626306B8D7}</b:Guid>
    <b:Author>
      <b:Author>
        <b:NameList>
          <b:Person>
            <b:Last>MicroPython</b:Last>
          </b:Person>
        </b:NameList>
      </b:Author>
    </b:Author>
    <b:Title>MicroPython</b:Title>
    <b:InternetSiteTitle>Proper Python with hardware-specific modules </b:InternetSiteTitle>
    <b:Year>2018</b:Year>
    <b:URL>https://micropython.org/</b:URL>
    <b:RefOrder>14</b:RefOrder>
  </b:Source>
  <b:Source>
    <b:Tag>WiF20</b:Tag>
    <b:SourceType>InternetSite</b:SourceType>
    <b:Guid>{B2182262-B9BE-4301-9613-AA2B98E95B26}</b:Guid>
    <b:Author>
      <b:Author>
        <b:NameList>
          <b:Person>
            <b:Last>Alliance</b:Last>
            <b:First>Wi-Fi</b:First>
          </b:Person>
        </b:NameList>
      </b:Author>
    </b:Author>
    <b:Title>Wi-Fi Alliance</b:Title>
    <b:InternetSiteTitle>Who We Are</b:InternetSiteTitle>
    <b:Year>2020</b:Year>
    <b:URL>https://www.wi-fi.org/who-we-are</b:URL>
    <b:RefOrder>15</b:RefOrder>
  </b:Source>
  <b:Source>
    <b:Tag>Def09</b:Tag>
    <b:SourceType>InternetSite</b:SourceType>
    <b:Guid>{4BD8D87C-25A2-460D-9523-C02DA718E603}</b:Guid>
    <b:Author>
      <b:Author>
        <b:Corporate>Definición </b:Corporate>
      </b:Author>
    </b:Author>
    <b:Title>Definición </b:Title>
    <b:InternetSiteTitle>Bluetooth</b:InternetSiteTitle>
    <b:Year>2009</b:Year>
    <b:URL>https://definicion.de/bluetooth/</b:URL>
    <b:RefOrder>16</b:RefOrder>
  </b:Source>
  <b:Source>
    <b:Tag>Blu20</b:Tag>
    <b:SourceType>InternetSite</b:SourceType>
    <b:Guid>{3B26F6ED-B975-4178-A1EE-BC8301A30C40}</b:Guid>
    <b:Author>
      <b:Author>
        <b:Corporate>Bluetooth</b:Corporate>
      </b:Author>
    </b:Author>
    <b:Title>Bluetooth</b:Title>
    <b:InternetSiteTitle>Bluetooth</b:InternetSiteTitle>
    <b:Year>2020</b:Year>
    <b:URL>https://www.bluetooth.com/</b:URL>
    <b:RefOrder>17</b:RefOrder>
  </b:Source>
  <b:Source>
    <b:Tag>Góm18</b:Tag>
    <b:SourceType>InternetSite</b:SourceType>
    <b:Guid>{40039363-B933-4F18-9EC7-3989CA075D82}</b:Guid>
    <b:Title>Rincon Ingenieril</b:Title>
    <b:InternetSiteTitle>PWM</b:InternetSiteTitle>
    <b:Year>2018</b:Year>
    <b:URL>https://www.rinconingenieril.es/que-es-pwm-y-para-que-sirve/</b:URL>
    <b:Author>
      <b:Author>
        <b:NameList>
          <b:Person>
            <b:Last>Gómez</b:Last>
            <b:First>Enrique</b:First>
          </b:Person>
        </b:NameList>
      </b:Author>
    </b:Author>
    <b:RefOrder>18</b:RefOrder>
  </b:Source>
  <b:Source>
    <b:Tag>Par19</b:Tag>
    <b:SourceType>InternetSite</b:SourceType>
    <b:Guid>{00E6B939-9956-47B5-BBA9-0B4657CC42FF}</b:Guid>
    <b:Title>Ehorus</b:Title>
    <b:Year>2019</b:Year>
    <b:Author>
      <b:Author>
        <b:NameList>
          <b:Person>
            <b:Last>Pardo</b:Last>
            <b:First>Dimas</b:First>
          </b:Person>
        </b:NameList>
      </b:Author>
    </b:Author>
    <b:InternetSiteTitle>¿Ser o no ser? ¡No! ¿Qué es websocket? Esa es la cuestión</b:InternetSiteTitle>
    <b:Month>Abril</b:Month>
    <b:Day>11</b:Day>
    <b:URL>https://ehorus.com/es/que-es-websocket/</b:URL>
    <b:RefOrder>19</b:RefOrder>
  </b:Source>
  <b:Source>
    <b:Tag>Mag</b:Tag>
    <b:SourceType>InternetSite</b:SourceType>
    <b:Guid>{6570DFE4-65F6-4C9E-96E6-53EF0491A173}</b:Guid>
    <b:Title>Propagación del sonido</b:Title>
    <b:Author>
      <b:Author>
        <b:NameList>
          <b:Person>
            <b:Last>Maggiolo</b:Last>
            <b:First>Daniel</b:First>
          </b:Person>
        </b:NameList>
      </b:Author>
    </b:Author>
    <b:InternetSiteTitle>Eumus</b:InternetSiteTitle>
    <b:URL>https://www.eumus.edu.uy/docentes/maggiolo/acuapu/prp.html</b:URL>
    <b:RefOrder>24</b:RefOrder>
  </b:Source>
  <b:Source>
    <b:Tag>Key</b:Tag>
    <b:SourceType>InternetSite</b:SourceType>
    <b:Guid>{33172BF6-B3B0-43C8-93C0-677050915136}</b:Guid>
    <b:Author>
      <b:Author>
        <b:Corporate>Keyence Corporation</b:Corporate>
      </b:Author>
    </b:Author>
    <b:Title>¿Qué es un sensor ultrasónico?</b:Title>
    <b:InternetSiteTitle>Keyence</b:InternetSiteTitle>
    <b:URL>https://www.keyence.com.mx/ss/products/sensor/sensorbasics/ultrasonic/info/</b:URL>
    <b:RefOrder>23</b:RefOrder>
  </b:Source>
  <b:Source>
    <b:Tag>Nay16</b:Tag>
    <b:SourceType>InternetSite</b:SourceType>
    <b:Guid>{01B696D7-BF84-4A85-90FE-32F3988FF817}</b:Guid>
    <b:Author>
      <b:Author>
        <b:Corporate>NayLamp Mechatronics</b:Corporate>
      </b:Author>
    </b:Author>
    <b:Title>Tutorial MPU6050, Acelerómetro y Giroscopio</b:Title>
    <b:InternetSiteTitle>NayLamp Mechatronics</b:InternetSiteTitle>
    <b:Year>2016</b:Year>
    <b:URL>https://naylampmechatronics.com/blog/45_Tutorial-MPU6050-Aceler%C3%B3metro-y-Giroscopio.html</b:URL>
    <b:RefOrder>25</b:RefOrder>
  </b:Source>
  <b:Source>
    <b:Tag>Bri</b:Tag>
    <b:SourceType>InternetSite</b:SourceType>
    <b:Guid>{7B841749-965E-4EB9-9602-5A52FD25091A}</b:Guid>
    <b:Author>
      <b:Author>
        <b:Corporate>BricoGeek</b:Corporate>
      </b:Author>
    </b:Author>
    <b:Title>LED NeoPixel</b:Title>
    <b:InternetSiteTitle>BricoGeek</b:InternetSiteTitle>
    <b:URL>https://tienda.bricogeek.com/110-led-neopixel</b:URL>
    <b:RefOrder>21</b:RefOrder>
  </b:Source>
  <b:Source>
    <b:Tag>Web06</b:Tag>
    <b:SourceType>InternetSite</b:SourceType>
    <b:Guid>{159A07F6-53C2-4E66-9E20-B11D38AE43F5}</b:Guid>
    <b:Author>
      <b:Author>
        <b:Corporate>Web Archive Org</b:Corporate>
      </b:Author>
    </b:Author>
    <b:Title>Almost a shape/technology/Piano frequencies/Piano frequency table.pl</b:Title>
    <b:InternetSiteTitle>Web Archive Org</b:InternetSiteTitle>
    <b:Year>2006</b:Year>
    <b:Month>Julio</b:Month>
    <b:Day>27</b:Day>
    <b:URL>https://web.archive.org/web/20070305040009/http://wiki.highinbcgallery.com/index.php/Almost_a_shape/technology/Piano_frequencies/Piano_frequency_table.pl</b:URL>
    <b:RefOrder>20</b:RefOrder>
  </b:Source>
  <b:Source>
    <b:Tag>ROT08</b:Tag>
    <b:SourceType>InternetSite</b:SourceType>
    <b:Guid>{7D7F2E98-EAFD-4838-9DD5-795CBEA9A2A6}</b:Guid>
    <b:Author>
      <b:Author>
        <b:Corporate>ROTOTAON</b:Corporate>
      </b:Author>
    </b:Author>
    <b:Title>ROTOTAON</b:Title>
    <b:InternetSiteTitle>Raspberry Pi ESP32 MicroPython Touch &amp; Sound Tutorial</b:InternetSiteTitle>
    <b:Year>2008</b:Year>
    <b:Month>Marzo</b:Month>
    <b:Day>1</b:Day>
    <b:URL>https://www.rototron.info/raspberry-pi-esp32-micropython-touch-sound-tutorial/</b:URL>
    <b:RefOrder>26</b:RefOrder>
  </b:Source>
  <b:Source>
    <b:Tag>Mic19</b:Tag>
    <b:SourceType>DocumentFromInternetSite</b:SourceType>
    <b:Guid>{771B649C-CDD9-431E-8CB1-BF31A34516CA}</b:Guid>
    <b:Title>MicroPython 1,12</b:Title>
    <b:Year>2019</b:Year>
    <b:Author>
      <b:Author>
        <b:Corporate>MicroPython.org</b:Corporate>
      </b:Author>
    </b:Author>
    <b:InternetSiteTitle>WebREPL (web browser interactive prompt)</b:InternetSiteTitle>
    <b:Month>Diciembre</b:Month>
    <b:Day>20</b:Day>
    <b:URL>https://docs.micropython.org/en/latest/esp32/quickref.html#webrepl-web-browser-interactive-prompt</b:URL>
    <b:RefOrder>22</b:RefOrder>
  </b:Source>
</b:Sources>
</file>

<file path=customXml/itemProps1.xml><?xml version="1.0" encoding="utf-8"?>
<ds:datastoreItem xmlns:ds="http://schemas.openxmlformats.org/officeDocument/2006/customXml" ds:itemID="{4512D4DF-9C94-4CF5-BA2C-0374FF3497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294</TotalTime>
  <Pages>39</Pages>
  <Words>9152</Words>
  <Characters>50338</Characters>
  <Application>Microsoft Office Word</Application>
  <DocSecurity>0</DocSecurity>
  <Lines>419</Lines>
  <Paragraphs>118</Paragraphs>
  <ScaleCrop>false</ScaleCrop>
  <HeadingPairs>
    <vt:vector size="2" baseType="variant">
      <vt:variant>
        <vt:lpstr>Título</vt:lpstr>
      </vt:variant>
      <vt:variant>
        <vt:i4>1</vt:i4>
      </vt:variant>
    </vt:vector>
  </HeadingPairs>
  <TitlesOfParts>
    <vt:vector size="1" baseType="lpstr">
      <vt:lpstr/>
    </vt:vector>
  </TitlesOfParts>
  <Company>HP</Company>
  <LinksUpToDate>false</LinksUpToDate>
  <CharactersWithSpaces>59372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miscelanea tutin</dc:creator>
  <cp:keywords/>
  <dc:description/>
  <cp:lastModifiedBy>Steven Ortiz</cp:lastModifiedBy>
  <cp:revision>8</cp:revision>
  <dcterms:created xsi:type="dcterms:W3CDTF">2020-07-04T03:47:00Z</dcterms:created>
  <dcterms:modified xsi:type="dcterms:W3CDTF">2020-07-04T20:32:00Z</dcterms:modified>
</cp:coreProperties>
</file>