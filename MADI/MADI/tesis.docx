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7EFBB46" w:rsidR="009016DB" w:rsidRPr="002E71FB" w:rsidRDefault="009016DB" w:rsidP="009016DB">
      <w:pPr>
        <w:spacing w:after="0"/>
        <w:jc w:val="center"/>
        <w:rPr>
          <w:b/>
          <w:szCs w:val="36"/>
        </w:rPr>
      </w:pPr>
      <w:del w:id="1" w:author="Diany Lorena Hincapie Melo" w:date="2020-07-08T08:41:00Z">
        <w:r w:rsidRPr="00EE4A3B" w:rsidDel="001E1669">
          <w:rPr>
            <w:b/>
            <w:szCs w:val="36"/>
            <w:highlight w:val="yellow"/>
          </w:rPr>
          <w:delText>ESCUELA COLOMBIANA DE CARRERAS INDUSTRIALES</w:delText>
        </w:r>
      </w:del>
      <w:ins w:id="2" w:author="Diany Lorena Hincapie Melo" w:date="2020-07-08T08:41:00Z">
        <w:r w:rsidR="001E1669">
          <w:rPr>
            <w:b/>
            <w:szCs w:val="36"/>
          </w:rPr>
          <w:t>UNIVERSIDAD ECCI</w:t>
        </w:r>
      </w:ins>
    </w:p>
    <w:p w14:paraId="766D8DB5" w14:textId="33C2D74E" w:rsidR="009016DB" w:rsidRPr="002E71FB" w:rsidRDefault="009016DB" w:rsidP="009016DB">
      <w:pPr>
        <w:spacing w:after="0"/>
        <w:jc w:val="center"/>
        <w:rPr>
          <w:b/>
          <w:szCs w:val="36"/>
        </w:rPr>
      </w:pPr>
      <w:r>
        <w:rPr>
          <w:b/>
          <w:szCs w:val="36"/>
        </w:rPr>
        <w:t xml:space="preserve">FACULTAD DE INGENIERÍA </w:t>
      </w:r>
      <w:del w:id="3" w:author="UECCI" w:date="2020-07-07T11:04:00Z">
        <w:r w:rsidDel="00EE4A3B">
          <w:rPr>
            <w:b/>
            <w:szCs w:val="36"/>
          </w:rPr>
          <w:delText>MECATRÓ</w:delText>
        </w:r>
        <w:r w:rsidRPr="002E71FB" w:rsidDel="00EE4A3B">
          <w:rPr>
            <w:b/>
            <w:szCs w:val="36"/>
          </w:rPr>
          <w:delText>NICA</w:delText>
        </w:r>
      </w:del>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4E2006F1" w:rsidR="009016DB" w:rsidRPr="002E71FB" w:rsidRDefault="009016DB" w:rsidP="009016DB">
      <w:pPr>
        <w:spacing w:after="0"/>
        <w:jc w:val="center"/>
        <w:rPr>
          <w:b/>
          <w:szCs w:val="36"/>
        </w:rPr>
      </w:pPr>
      <w:del w:id="4" w:author="Diany Lorena Hincapie Melo" w:date="2020-07-08T08:41:00Z">
        <w:r w:rsidRPr="002E71FB" w:rsidDel="001E1669">
          <w:rPr>
            <w:b/>
            <w:szCs w:val="36"/>
          </w:rPr>
          <w:delText>ESCUELA COLOMBIANA DE CARRERAS INDUSTRIALES</w:delText>
        </w:r>
      </w:del>
      <w:ins w:id="5" w:author="Diany Lorena Hincapie Melo" w:date="2020-07-08T08:41:00Z">
        <w:r w:rsidR="001E1669">
          <w:rPr>
            <w:b/>
            <w:szCs w:val="36"/>
          </w:rPr>
          <w:t>UNIVERSIDAD ECCI</w:t>
        </w:r>
      </w:ins>
    </w:p>
    <w:p w14:paraId="34E3DBFB" w14:textId="6A20646B" w:rsidR="009016DB" w:rsidRPr="002E71FB" w:rsidRDefault="009016DB" w:rsidP="009016DB">
      <w:pPr>
        <w:spacing w:after="0"/>
        <w:jc w:val="center"/>
        <w:rPr>
          <w:b/>
          <w:szCs w:val="36"/>
        </w:rPr>
      </w:pPr>
      <w:r>
        <w:rPr>
          <w:b/>
          <w:szCs w:val="36"/>
        </w:rPr>
        <w:t>FACULTAD DE INGENIERÍ</w:t>
      </w:r>
      <w:r w:rsidRPr="002E71FB">
        <w:rPr>
          <w:b/>
          <w:szCs w:val="36"/>
        </w:rPr>
        <w:t xml:space="preserve">A </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4B2D0984" w14:textId="124831D1" w:rsidR="00C53CAF"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521153" w:history="1">
            <w:r w:rsidR="00C53CAF" w:rsidRPr="00BF4686">
              <w:rPr>
                <w:rStyle w:val="Hipervnculo"/>
                <w:noProof/>
              </w:rPr>
              <w:t>1</w:t>
            </w:r>
            <w:r w:rsidR="00C53CAF">
              <w:rPr>
                <w:rFonts w:asciiTheme="minorHAnsi" w:hAnsiTheme="minorHAnsi" w:cstheme="minorBidi"/>
                <w:noProof/>
                <w:sz w:val="22"/>
              </w:rPr>
              <w:tab/>
            </w:r>
            <w:r w:rsidR="00C53CAF" w:rsidRPr="00BF4686">
              <w:rPr>
                <w:rStyle w:val="Hipervnculo"/>
                <w:noProof/>
              </w:rPr>
              <w:t>Resumen</w:t>
            </w:r>
            <w:r w:rsidR="00C53CAF">
              <w:rPr>
                <w:noProof/>
                <w:webHidden/>
              </w:rPr>
              <w:tab/>
            </w:r>
            <w:r w:rsidR="00C53CAF">
              <w:rPr>
                <w:noProof/>
                <w:webHidden/>
              </w:rPr>
              <w:fldChar w:fldCharType="begin"/>
            </w:r>
            <w:r w:rsidR="00C53CAF">
              <w:rPr>
                <w:noProof/>
                <w:webHidden/>
              </w:rPr>
              <w:instrText xml:space="preserve"> PAGEREF _Toc45521153 \h </w:instrText>
            </w:r>
            <w:r w:rsidR="00C53CAF">
              <w:rPr>
                <w:noProof/>
                <w:webHidden/>
              </w:rPr>
            </w:r>
            <w:r w:rsidR="00C53CAF">
              <w:rPr>
                <w:noProof/>
                <w:webHidden/>
              </w:rPr>
              <w:fldChar w:fldCharType="separate"/>
            </w:r>
            <w:r w:rsidR="00C53CAF">
              <w:rPr>
                <w:noProof/>
                <w:webHidden/>
              </w:rPr>
              <w:t>8</w:t>
            </w:r>
            <w:r w:rsidR="00C53CAF">
              <w:rPr>
                <w:noProof/>
                <w:webHidden/>
              </w:rPr>
              <w:fldChar w:fldCharType="end"/>
            </w:r>
          </w:hyperlink>
        </w:p>
        <w:p w14:paraId="19D2D9D5" w14:textId="769081FF" w:rsidR="00C53CAF" w:rsidRDefault="00C53CAF">
          <w:pPr>
            <w:pStyle w:val="TDC1"/>
            <w:rPr>
              <w:rFonts w:asciiTheme="minorHAnsi" w:hAnsiTheme="minorHAnsi" w:cstheme="minorBidi"/>
              <w:noProof/>
              <w:sz w:val="22"/>
            </w:rPr>
          </w:pPr>
          <w:hyperlink w:anchor="_Toc45521154" w:history="1">
            <w:r w:rsidRPr="00BF4686">
              <w:rPr>
                <w:rStyle w:val="Hipervnculo"/>
                <w:noProof/>
              </w:rPr>
              <w:t>2</w:t>
            </w:r>
            <w:r>
              <w:rPr>
                <w:rFonts w:asciiTheme="minorHAnsi" w:hAnsiTheme="minorHAnsi" w:cstheme="minorBidi"/>
                <w:noProof/>
                <w:sz w:val="22"/>
              </w:rPr>
              <w:tab/>
            </w:r>
            <w:r w:rsidRPr="00BF4686">
              <w:rPr>
                <w:rStyle w:val="Hipervnculo"/>
                <w:noProof/>
              </w:rPr>
              <w:t>Definición del problema</w:t>
            </w:r>
            <w:r>
              <w:rPr>
                <w:noProof/>
                <w:webHidden/>
              </w:rPr>
              <w:tab/>
            </w:r>
            <w:r>
              <w:rPr>
                <w:noProof/>
                <w:webHidden/>
              </w:rPr>
              <w:fldChar w:fldCharType="begin"/>
            </w:r>
            <w:r>
              <w:rPr>
                <w:noProof/>
                <w:webHidden/>
              </w:rPr>
              <w:instrText xml:space="preserve"> PAGEREF _Toc45521154 \h </w:instrText>
            </w:r>
            <w:r>
              <w:rPr>
                <w:noProof/>
                <w:webHidden/>
              </w:rPr>
            </w:r>
            <w:r>
              <w:rPr>
                <w:noProof/>
                <w:webHidden/>
              </w:rPr>
              <w:fldChar w:fldCharType="separate"/>
            </w:r>
            <w:r>
              <w:rPr>
                <w:noProof/>
                <w:webHidden/>
              </w:rPr>
              <w:t>1</w:t>
            </w:r>
            <w:r>
              <w:rPr>
                <w:noProof/>
                <w:webHidden/>
              </w:rPr>
              <w:fldChar w:fldCharType="end"/>
            </w:r>
          </w:hyperlink>
        </w:p>
        <w:p w14:paraId="48FB81CB" w14:textId="7968162B" w:rsidR="00C53CAF" w:rsidRDefault="00C53CAF">
          <w:pPr>
            <w:pStyle w:val="TDC1"/>
            <w:rPr>
              <w:rFonts w:asciiTheme="minorHAnsi" w:hAnsiTheme="minorHAnsi" w:cstheme="minorBidi"/>
              <w:noProof/>
              <w:sz w:val="22"/>
            </w:rPr>
          </w:pPr>
          <w:hyperlink w:anchor="_Toc45521155" w:history="1">
            <w:r w:rsidRPr="00BF4686">
              <w:rPr>
                <w:rStyle w:val="Hipervnculo"/>
                <w:noProof/>
              </w:rPr>
              <w:t>3</w:t>
            </w:r>
            <w:r>
              <w:rPr>
                <w:rFonts w:asciiTheme="minorHAnsi" w:hAnsiTheme="minorHAnsi" w:cstheme="minorBidi"/>
                <w:noProof/>
                <w:sz w:val="22"/>
              </w:rPr>
              <w:tab/>
            </w:r>
            <w:r w:rsidRPr="00BF4686">
              <w:rPr>
                <w:rStyle w:val="Hipervnculo"/>
                <w:noProof/>
              </w:rPr>
              <w:t>Objetivos</w:t>
            </w:r>
            <w:r>
              <w:rPr>
                <w:noProof/>
                <w:webHidden/>
              </w:rPr>
              <w:tab/>
            </w:r>
            <w:r>
              <w:rPr>
                <w:noProof/>
                <w:webHidden/>
              </w:rPr>
              <w:fldChar w:fldCharType="begin"/>
            </w:r>
            <w:r>
              <w:rPr>
                <w:noProof/>
                <w:webHidden/>
              </w:rPr>
              <w:instrText xml:space="preserve"> PAGEREF _Toc45521155 \h </w:instrText>
            </w:r>
            <w:r>
              <w:rPr>
                <w:noProof/>
                <w:webHidden/>
              </w:rPr>
            </w:r>
            <w:r>
              <w:rPr>
                <w:noProof/>
                <w:webHidden/>
              </w:rPr>
              <w:fldChar w:fldCharType="separate"/>
            </w:r>
            <w:r>
              <w:rPr>
                <w:noProof/>
                <w:webHidden/>
              </w:rPr>
              <w:t>2</w:t>
            </w:r>
            <w:r>
              <w:rPr>
                <w:noProof/>
                <w:webHidden/>
              </w:rPr>
              <w:fldChar w:fldCharType="end"/>
            </w:r>
          </w:hyperlink>
        </w:p>
        <w:p w14:paraId="73AF122C" w14:textId="52A01BB2" w:rsidR="00C53CAF" w:rsidRDefault="00C53CAF">
          <w:pPr>
            <w:pStyle w:val="TDC2"/>
            <w:tabs>
              <w:tab w:val="left" w:pos="1540"/>
              <w:tab w:val="right" w:leader="dot" w:pos="8828"/>
            </w:tabs>
            <w:rPr>
              <w:rFonts w:asciiTheme="minorHAnsi" w:hAnsiTheme="minorHAnsi" w:cstheme="minorBidi"/>
              <w:noProof/>
              <w:sz w:val="22"/>
            </w:rPr>
          </w:pPr>
          <w:hyperlink w:anchor="_Toc45521156" w:history="1">
            <w:r w:rsidRPr="00BF4686">
              <w:rPr>
                <w:rStyle w:val="Hipervnculo"/>
                <w:noProof/>
              </w:rPr>
              <w:t>3.1</w:t>
            </w:r>
            <w:r>
              <w:rPr>
                <w:rFonts w:asciiTheme="minorHAnsi" w:hAnsiTheme="minorHAnsi" w:cstheme="minorBidi"/>
                <w:noProof/>
                <w:sz w:val="22"/>
              </w:rPr>
              <w:tab/>
            </w:r>
            <w:r w:rsidRPr="00BF4686">
              <w:rPr>
                <w:rStyle w:val="Hipervnculo"/>
                <w:noProof/>
              </w:rPr>
              <w:t>Objetivo general</w:t>
            </w:r>
            <w:r>
              <w:rPr>
                <w:noProof/>
                <w:webHidden/>
              </w:rPr>
              <w:tab/>
            </w:r>
            <w:r>
              <w:rPr>
                <w:noProof/>
                <w:webHidden/>
              </w:rPr>
              <w:fldChar w:fldCharType="begin"/>
            </w:r>
            <w:r>
              <w:rPr>
                <w:noProof/>
                <w:webHidden/>
              </w:rPr>
              <w:instrText xml:space="preserve"> PAGEREF _Toc45521156 \h </w:instrText>
            </w:r>
            <w:r>
              <w:rPr>
                <w:noProof/>
                <w:webHidden/>
              </w:rPr>
            </w:r>
            <w:r>
              <w:rPr>
                <w:noProof/>
                <w:webHidden/>
              </w:rPr>
              <w:fldChar w:fldCharType="separate"/>
            </w:r>
            <w:r>
              <w:rPr>
                <w:noProof/>
                <w:webHidden/>
              </w:rPr>
              <w:t>2</w:t>
            </w:r>
            <w:r>
              <w:rPr>
                <w:noProof/>
                <w:webHidden/>
              </w:rPr>
              <w:fldChar w:fldCharType="end"/>
            </w:r>
          </w:hyperlink>
        </w:p>
        <w:p w14:paraId="1E59227D" w14:textId="58C5BABB" w:rsidR="00C53CAF" w:rsidRDefault="00C53CAF">
          <w:pPr>
            <w:pStyle w:val="TDC2"/>
            <w:tabs>
              <w:tab w:val="left" w:pos="1540"/>
              <w:tab w:val="right" w:leader="dot" w:pos="8828"/>
            </w:tabs>
            <w:rPr>
              <w:rFonts w:asciiTheme="minorHAnsi" w:hAnsiTheme="minorHAnsi" w:cstheme="minorBidi"/>
              <w:noProof/>
              <w:sz w:val="22"/>
            </w:rPr>
          </w:pPr>
          <w:hyperlink w:anchor="_Toc45521157" w:history="1">
            <w:r w:rsidRPr="00BF4686">
              <w:rPr>
                <w:rStyle w:val="Hipervnculo"/>
                <w:noProof/>
              </w:rPr>
              <w:t>3.2</w:t>
            </w:r>
            <w:r>
              <w:rPr>
                <w:rFonts w:asciiTheme="minorHAnsi" w:hAnsiTheme="minorHAnsi" w:cstheme="minorBidi"/>
                <w:noProof/>
                <w:sz w:val="22"/>
              </w:rPr>
              <w:tab/>
            </w:r>
            <w:r w:rsidRPr="00BF4686">
              <w:rPr>
                <w:rStyle w:val="Hipervnculo"/>
                <w:noProof/>
              </w:rPr>
              <w:t>Objetivos específicos</w:t>
            </w:r>
            <w:r>
              <w:rPr>
                <w:noProof/>
                <w:webHidden/>
              </w:rPr>
              <w:tab/>
            </w:r>
            <w:r>
              <w:rPr>
                <w:noProof/>
                <w:webHidden/>
              </w:rPr>
              <w:fldChar w:fldCharType="begin"/>
            </w:r>
            <w:r>
              <w:rPr>
                <w:noProof/>
                <w:webHidden/>
              </w:rPr>
              <w:instrText xml:space="preserve"> PAGEREF _Toc45521157 \h </w:instrText>
            </w:r>
            <w:r>
              <w:rPr>
                <w:noProof/>
                <w:webHidden/>
              </w:rPr>
            </w:r>
            <w:r>
              <w:rPr>
                <w:noProof/>
                <w:webHidden/>
              </w:rPr>
              <w:fldChar w:fldCharType="separate"/>
            </w:r>
            <w:r>
              <w:rPr>
                <w:noProof/>
                <w:webHidden/>
              </w:rPr>
              <w:t>2</w:t>
            </w:r>
            <w:r>
              <w:rPr>
                <w:noProof/>
                <w:webHidden/>
              </w:rPr>
              <w:fldChar w:fldCharType="end"/>
            </w:r>
          </w:hyperlink>
        </w:p>
        <w:p w14:paraId="5C8CDCAA" w14:textId="2A99A2CB" w:rsidR="00C53CAF" w:rsidRDefault="00C53CAF">
          <w:pPr>
            <w:pStyle w:val="TDC3"/>
            <w:tabs>
              <w:tab w:val="left" w:pos="1849"/>
              <w:tab w:val="right" w:leader="dot" w:pos="8828"/>
            </w:tabs>
            <w:rPr>
              <w:rFonts w:asciiTheme="minorHAnsi" w:hAnsiTheme="minorHAnsi" w:cstheme="minorBidi"/>
              <w:noProof/>
              <w:sz w:val="22"/>
            </w:rPr>
          </w:pPr>
          <w:hyperlink w:anchor="_Toc45521158" w:history="1">
            <w:r w:rsidRPr="00BF4686">
              <w:rPr>
                <w:rStyle w:val="Hipervnculo"/>
                <w:rFonts w:eastAsia="Times New Roman"/>
                <w:noProof/>
              </w:rPr>
              <w:t>3.2.1</w:t>
            </w:r>
            <w:r>
              <w:rPr>
                <w:rFonts w:asciiTheme="minorHAnsi" w:hAnsiTheme="minorHAnsi" w:cstheme="minorBidi"/>
                <w:noProof/>
                <w:sz w:val="22"/>
              </w:rPr>
              <w:tab/>
            </w:r>
            <w:r w:rsidRPr="00BF4686">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_Toc45521158 \h </w:instrText>
            </w:r>
            <w:r>
              <w:rPr>
                <w:noProof/>
                <w:webHidden/>
              </w:rPr>
            </w:r>
            <w:r>
              <w:rPr>
                <w:noProof/>
                <w:webHidden/>
              </w:rPr>
              <w:fldChar w:fldCharType="separate"/>
            </w:r>
            <w:r>
              <w:rPr>
                <w:noProof/>
                <w:webHidden/>
              </w:rPr>
              <w:t>2</w:t>
            </w:r>
            <w:r>
              <w:rPr>
                <w:noProof/>
                <w:webHidden/>
              </w:rPr>
              <w:fldChar w:fldCharType="end"/>
            </w:r>
          </w:hyperlink>
        </w:p>
        <w:p w14:paraId="22FA5BFF" w14:textId="55AF8B00" w:rsidR="00C53CAF" w:rsidRDefault="00C53CAF">
          <w:pPr>
            <w:pStyle w:val="TDC3"/>
            <w:tabs>
              <w:tab w:val="left" w:pos="1849"/>
              <w:tab w:val="right" w:leader="dot" w:pos="8828"/>
            </w:tabs>
            <w:rPr>
              <w:rFonts w:asciiTheme="minorHAnsi" w:hAnsiTheme="minorHAnsi" w:cstheme="minorBidi"/>
              <w:noProof/>
              <w:sz w:val="22"/>
            </w:rPr>
          </w:pPr>
          <w:hyperlink w:anchor="_Toc45521159" w:history="1">
            <w:r w:rsidRPr="00BF4686">
              <w:rPr>
                <w:rStyle w:val="Hipervnculo"/>
                <w:rFonts w:eastAsia="Times New Roman"/>
                <w:noProof/>
              </w:rPr>
              <w:t>3.2.2</w:t>
            </w:r>
            <w:r>
              <w:rPr>
                <w:rFonts w:asciiTheme="minorHAnsi" w:hAnsiTheme="minorHAnsi" w:cstheme="minorBidi"/>
                <w:noProof/>
                <w:sz w:val="22"/>
              </w:rPr>
              <w:tab/>
            </w:r>
            <w:r w:rsidRPr="00BF4686">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_Toc45521159 \h </w:instrText>
            </w:r>
            <w:r>
              <w:rPr>
                <w:noProof/>
                <w:webHidden/>
              </w:rPr>
            </w:r>
            <w:r>
              <w:rPr>
                <w:noProof/>
                <w:webHidden/>
              </w:rPr>
              <w:fldChar w:fldCharType="separate"/>
            </w:r>
            <w:r>
              <w:rPr>
                <w:noProof/>
                <w:webHidden/>
              </w:rPr>
              <w:t>2</w:t>
            </w:r>
            <w:r>
              <w:rPr>
                <w:noProof/>
                <w:webHidden/>
              </w:rPr>
              <w:fldChar w:fldCharType="end"/>
            </w:r>
          </w:hyperlink>
        </w:p>
        <w:p w14:paraId="79A8113C" w14:textId="2A2B6C44" w:rsidR="00C53CAF" w:rsidRDefault="00C53CAF">
          <w:pPr>
            <w:pStyle w:val="TDC3"/>
            <w:tabs>
              <w:tab w:val="left" w:pos="1849"/>
              <w:tab w:val="right" w:leader="dot" w:pos="8828"/>
            </w:tabs>
            <w:rPr>
              <w:rFonts w:asciiTheme="minorHAnsi" w:hAnsiTheme="minorHAnsi" w:cstheme="minorBidi"/>
              <w:noProof/>
              <w:sz w:val="22"/>
            </w:rPr>
          </w:pPr>
          <w:hyperlink w:anchor="_Toc45521160" w:history="1">
            <w:r w:rsidRPr="00BF4686">
              <w:rPr>
                <w:rStyle w:val="Hipervnculo"/>
                <w:rFonts w:eastAsia="Times New Roman"/>
                <w:noProof/>
              </w:rPr>
              <w:t>3.2.3</w:t>
            </w:r>
            <w:r>
              <w:rPr>
                <w:rFonts w:asciiTheme="minorHAnsi" w:hAnsiTheme="minorHAnsi" w:cstheme="minorBidi"/>
                <w:noProof/>
                <w:sz w:val="22"/>
              </w:rPr>
              <w:tab/>
            </w:r>
            <w:r w:rsidRPr="00BF4686">
              <w:rPr>
                <w:rStyle w:val="Hipervnculo"/>
                <w:rFonts w:eastAsia="Times New Roman"/>
                <w:noProof/>
              </w:rPr>
              <w:t>Validar la interfaz visual de programación con la tarjeta de procesamiento.</w:t>
            </w:r>
            <w:r>
              <w:rPr>
                <w:noProof/>
                <w:webHidden/>
              </w:rPr>
              <w:tab/>
            </w:r>
            <w:r>
              <w:rPr>
                <w:noProof/>
                <w:webHidden/>
              </w:rPr>
              <w:fldChar w:fldCharType="begin"/>
            </w:r>
            <w:r>
              <w:rPr>
                <w:noProof/>
                <w:webHidden/>
              </w:rPr>
              <w:instrText xml:space="preserve"> PAGEREF _Toc45521160 \h </w:instrText>
            </w:r>
            <w:r>
              <w:rPr>
                <w:noProof/>
                <w:webHidden/>
              </w:rPr>
            </w:r>
            <w:r>
              <w:rPr>
                <w:noProof/>
                <w:webHidden/>
              </w:rPr>
              <w:fldChar w:fldCharType="separate"/>
            </w:r>
            <w:r>
              <w:rPr>
                <w:noProof/>
                <w:webHidden/>
              </w:rPr>
              <w:t>2</w:t>
            </w:r>
            <w:r>
              <w:rPr>
                <w:noProof/>
                <w:webHidden/>
              </w:rPr>
              <w:fldChar w:fldCharType="end"/>
            </w:r>
          </w:hyperlink>
        </w:p>
        <w:p w14:paraId="3FAA3590" w14:textId="3907B10C" w:rsidR="00C53CAF" w:rsidRDefault="00C53CAF">
          <w:pPr>
            <w:pStyle w:val="TDC3"/>
            <w:tabs>
              <w:tab w:val="left" w:pos="1849"/>
              <w:tab w:val="right" w:leader="dot" w:pos="8828"/>
            </w:tabs>
            <w:rPr>
              <w:rFonts w:asciiTheme="minorHAnsi" w:hAnsiTheme="minorHAnsi" w:cstheme="minorBidi"/>
              <w:noProof/>
              <w:sz w:val="22"/>
            </w:rPr>
          </w:pPr>
          <w:hyperlink w:anchor="_Toc45521161" w:history="1">
            <w:r w:rsidRPr="00BF4686">
              <w:rPr>
                <w:rStyle w:val="Hipervnculo"/>
                <w:rFonts w:eastAsia="Times New Roman"/>
                <w:noProof/>
              </w:rPr>
              <w:t>3.2.4</w:t>
            </w:r>
            <w:r>
              <w:rPr>
                <w:rFonts w:asciiTheme="minorHAnsi" w:hAnsiTheme="minorHAnsi" w:cstheme="minorBidi"/>
                <w:noProof/>
                <w:sz w:val="22"/>
              </w:rPr>
              <w:tab/>
            </w:r>
            <w:r w:rsidRPr="00BF4686">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_Toc45521161 \h </w:instrText>
            </w:r>
            <w:r>
              <w:rPr>
                <w:noProof/>
                <w:webHidden/>
              </w:rPr>
            </w:r>
            <w:r>
              <w:rPr>
                <w:noProof/>
                <w:webHidden/>
              </w:rPr>
              <w:fldChar w:fldCharType="separate"/>
            </w:r>
            <w:r>
              <w:rPr>
                <w:noProof/>
                <w:webHidden/>
              </w:rPr>
              <w:t>2</w:t>
            </w:r>
            <w:r>
              <w:rPr>
                <w:noProof/>
                <w:webHidden/>
              </w:rPr>
              <w:fldChar w:fldCharType="end"/>
            </w:r>
          </w:hyperlink>
        </w:p>
        <w:p w14:paraId="7FD5BE6F" w14:textId="4469A908" w:rsidR="00C53CAF" w:rsidRDefault="00C53CAF">
          <w:pPr>
            <w:pStyle w:val="TDC1"/>
            <w:rPr>
              <w:rFonts w:asciiTheme="minorHAnsi" w:hAnsiTheme="minorHAnsi" w:cstheme="minorBidi"/>
              <w:noProof/>
              <w:sz w:val="22"/>
            </w:rPr>
          </w:pPr>
          <w:hyperlink w:anchor="_Toc45521162" w:history="1">
            <w:r w:rsidRPr="00BF4686">
              <w:rPr>
                <w:rStyle w:val="Hipervnculo"/>
                <w:noProof/>
              </w:rPr>
              <w:t>4</w:t>
            </w:r>
            <w:r>
              <w:rPr>
                <w:rFonts w:asciiTheme="minorHAnsi" w:hAnsiTheme="minorHAnsi" w:cstheme="minorBidi"/>
                <w:noProof/>
                <w:sz w:val="22"/>
              </w:rPr>
              <w:tab/>
            </w:r>
            <w:r w:rsidRPr="00BF4686">
              <w:rPr>
                <w:rStyle w:val="Hipervnculo"/>
                <w:noProof/>
              </w:rPr>
              <w:t>Justificación</w:t>
            </w:r>
            <w:r>
              <w:rPr>
                <w:noProof/>
                <w:webHidden/>
              </w:rPr>
              <w:tab/>
            </w:r>
            <w:r>
              <w:rPr>
                <w:noProof/>
                <w:webHidden/>
              </w:rPr>
              <w:fldChar w:fldCharType="begin"/>
            </w:r>
            <w:r>
              <w:rPr>
                <w:noProof/>
                <w:webHidden/>
              </w:rPr>
              <w:instrText xml:space="preserve"> PAGEREF _Toc45521162 \h </w:instrText>
            </w:r>
            <w:r>
              <w:rPr>
                <w:noProof/>
                <w:webHidden/>
              </w:rPr>
            </w:r>
            <w:r>
              <w:rPr>
                <w:noProof/>
                <w:webHidden/>
              </w:rPr>
              <w:fldChar w:fldCharType="separate"/>
            </w:r>
            <w:r>
              <w:rPr>
                <w:noProof/>
                <w:webHidden/>
              </w:rPr>
              <w:t>3</w:t>
            </w:r>
            <w:r>
              <w:rPr>
                <w:noProof/>
                <w:webHidden/>
              </w:rPr>
              <w:fldChar w:fldCharType="end"/>
            </w:r>
          </w:hyperlink>
        </w:p>
        <w:p w14:paraId="45F7A275" w14:textId="13AF0D99" w:rsidR="00C53CAF" w:rsidRDefault="00C53CAF">
          <w:pPr>
            <w:pStyle w:val="TDC1"/>
            <w:rPr>
              <w:rFonts w:asciiTheme="minorHAnsi" w:hAnsiTheme="minorHAnsi" w:cstheme="minorBidi"/>
              <w:noProof/>
              <w:sz w:val="22"/>
            </w:rPr>
          </w:pPr>
          <w:hyperlink w:anchor="_Toc45521163" w:history="1">
            <w:r w:rsidRPr="00BF4686">
              <w:rPr>
                <w:rStyle w:val="Hipervnculo"/>
                <w:noProof/>
              </w:rPr>
              <w:t>5</w:t>
            </w:r>
            <w:r>
              <w:rPr>
                <w:rFonts w:asciiTheme="minorHAnsi" w:hAnsiTheme="minorHAnsi" w:cstheme="minorBidi"/>
                <w:noProof/>
                <w:sz w:val="22"/>
              </w:rPr>
              <w:tab/>
            </w:r>
            <w:r w:rsidRPr="00BF4686">
              <w:rPr>
                <w:rStyle w:val="Hipervnculo"/>
                <w:noProof/>
              </w:rPr>
              <w:t>Marco conceptual</w:t>
            </w:r>
            <w:r>
              <w:rPr>
                <w:noProof/>
                <w:webHidden/>
              </w:rPr>
              <w:tab/>
            </w:r>
            <w:r>
              <w:rPr>
                <w:noProof/>
                <w:webHidden/>
              </w:rPr>
              <w:fldChar w:fldCharType="begin"/>
            </w:r>
            <w:r>
              <w:rPr>
                <w:noProof/>
                <w:webHidden/>
              </w:rPr>
              <w:instrText xml:space="preserve"> PAGEREF _Toc45521163 \h </w:instrText>
            </w:r>
            <w:r>
              <w:rPr>
                <w:noProof/>
                <w:webHidden/>
              </w:rPr>
            </w:r>
            <w:r>
              <w:rPr>
                <w:noProof/>
                <w:webHidden/>
              </w:rPr>
              <w:fldChar w:fldCharType="separate"/>
            </w:r>
            <w:r>
              <w:rPr>
                <w:noProof/>
                <w:webHidden/>
              </w:rPr>
              <w:t>5</w:t>
            </w:r>
            <w:r>
              <w:rPr>
                <w:noProof/>
                <w:webHidden/>
              </w:rPr>
              <w:fldChar w:fldCharType="end"/>
            </w:r>
          </w:hyperlink>
        </w:p>
        <w:p w14:paraId="48203F57" w14:textId="0A7F34AE" w:rsidR="00C53CAF" w:rsidRDefault="00C53CAF">
          <w:pPr>
            <w:pStyle w:val="TDC2"/>
            <w:tabs>
              <w:tab w:val="left" w:pos="1540"/>
              <w:tab w:val="right" w:leader="dot" w:pos="8828"/>
            </w:tabs>
            <w:rPr>
              <w:rFonts w:asciiTheme="minorHAnsi" w:hAnsiTheme="minorHAnsi" w:cstheme="minorBidi"/>
              <w:noProof/>
              <w:sz w:val="22"/>
            </w:rPr>
          </w:pPr>
          <w:hyperlink w:anchor="_Toc45521164" w:history="1">
            <w:r w:rsidRPr="00BF4686">
              <w:rPr>
                <w:rStyle w:val="Hipervnculo"/>
                <w:noProof/>
              </w:rPr>
              <w:t>5.1</w:t>
            </w:r>
            <w:r>
              <w:rPr>
                <w:rFonts w:asciiTheme="minorHAnsi" w:hAnsiTheme="minorHAnsi" w:cstheme="minorBidi"/>
                <w:noProof/>
                <w:sz w:val="22"/>
              </w:rPr>
              <w:tab/>
            </w:r>
            <w:r w:rsidRPr="00BF4686">
              <w:rPr>
                <w:rStyle w:val="Hipervnculo"/>
                <w:noProof/>
              </w:rPr>
              <w:t>Pensamiento computacional</w:t>
            </w:r>
            <w:r>
              <w:rPr>
                <w:noProof/>
                <w:webHidden/>
              </w:rPr>
              <w:tab/>
            </w:r>
            <w:r>
              <w:rPr>
                <w:noProof/>
                <w:webHidden/>
              </w:rPr>
              <w:fldChar w:fldCharType="begin"/>
            </w:r>
            <w:r>
              <w:rPr>
                <w:noProof/>
                <w:webHidden/>
              </w:rPr>
              <w:instrText xml:space="preserve"> PAGEREF _Toc45521164 \h </w:instrText>
            </w:r>
            <w:r>
              <w:rPr>
                <w:noProof/>
                <w:webHidden/>
              </w:rPr>
            </w:r>
            <w:r>
              <w:rPr>
                <w:noProof/>
                <w:webHidden/>
              </w:rPr>
              <w:fldChar w:fldCharType="separate"/>
            </w:r>
            <w:r>
              <w:rPr>
                <w:noProof/>
                <w:webHidden/>
              </w:rPr>
              <w:t>5</w:t>
            </w:r>
            <w:r>
              <w:rPr>
                <w:noProof/>
                <w:webHidden/>
              </w:rPr>
              <w:fldChar w:fldCharType="end"/>
            </w:r>
          </w:hyperlink>
        </w:p>
        <w:p w14:paraId="182AC878" w14:textId="19B15BB9" w:rsidR="00C53CAF" w:rsidRDefault="00C53CAF">
          <w:pPr>
            <w:pStyle w:val="TDC2"/>
            <w:tabs>
              <w:tab w:val="left" w:pos="1540"/>
              <w:tab w:val="right" w:leader="dot" w:pos="8828"/>
            </w:tabs>
            <w:rPr>
              <w:rFonts w:asciiTheme="minorHAnsi" w:hAnsiTheme="minorHAnsi" w:cstheme="minorBidi"/>
              <w:noProof/>
              <w:sz w:val="22"/>
            </w:rPr>
          </w:pPr>
          <w:hyperlink w:anchor="_Toc45521165" w:history="1">
            <w:r w:rsidRPr="00BF4686">
              <w:rPr>
                <w:rStyle w:val="Hipervnculo"/>
                <w:noProof/>
              </w:rPr>
              <w:t>5.2</w:t>
            </w:r>
            <w:r>
              <w:rPr>
                <w:rFonts w:asciiTheme="minorHAnsi" w:hAnsiTheme="minorHAnsi" w:cstheme="minorBidi"/>
                <w:noProof/>
                <w:sz w:val="22"/>
              </w:rPr>
              <w:tab/>
            </w:r>
            <w:r w:rsidRPr="00BF4686">
              <w:rPr>
                <w:rStyle w:val="Hipervnculo"/>
                <w:noProof/>
              </w:rPr>
              <w:t>Programación por bloques</w:t>
            </w:r>
            <w:r>
              <w:rPr>
                <w:noProof/>
                <w:webHidden/>
              </w:rPr>
              <w:tab/>
            </w:r>
            <w:r>
              <w:rPr>
                <w:noProof/>
                <w:webHidden/>
              </w:rPr>
              <w:fldChar w:fldCharType="begin"/>
            </w:r>
            <w:r>
              <w:rPr>
                <w:noProof/>
                <w:webHidden/>
              </w:rPr>
              <w:instrText xml:space="preserve"> PAGEREF _Toc45521165 \h </w:instrText>
            </w:r>
            <w:r>
              <w:rPr>
                <w:noProof/>
                <w:webHidden/>
              </w:rPr>
            </w:r>
            <w:r>
              <w:rPr>
                <w:noProof/>
                <w:webHidden/>
              </w:rPr>
              <w:fldChar w:fldCharType="separate"/>
            </w:r>
            <w:r>
              <w:rPr>
                <w:noProof/>
                <w:webHidden/>
              </w:rPr>
              <w:t>6</w:t>
            </w:r>
            <w:r>
              <w:rPr>
                <w:noProof/>
                <w:webHidden/>
              </w:rPr>
              <w:fldChar w:fldCharType="end"/>
            </w:r>
          </w:hyperlink>
        </w:p>
        <w:p w14:paraId="3C597198" w14:textId="480971FD" w:rsidR="00C53CAF" w:rsidRDefault="00C53CAF">
          <w:pPr>
            <w:pStyle w:val="TDC2"/>
            <w:tabs>
              <w:tab w:val="left" w:pos="1540"/>
              <w:tab w:val="right" w:leader="dot" w:pos="8828"/>
            </w:tabs>
            <w:rPr>
              <w:rFonts w:asciiTheme="minorHAnsi" w:hAnsiTheme="minorHAnsi" w:cstheme="minorBidi"/>
              <w:noProof/>
              <w:sz w:val="22"/>
            </w:rPr>
          </w:pPr>
          <w:hyperlink w:anchor="_Toc45521166" w:history="1">
            <w:r w:rsidRPr="00BF4686">
              <w:rPr>
                <w:rStyle w:val="Hipervnculo"/>
                <w:noProof/>
              </w:rPr>
              <w:t>5.3</w:t>
            </w:r>
            <w:r>
              <w:rPr>
                <w:rFonts w:asciiTheme="minorHAnsi" w:hAnsiTheme="minorHAnsi" w:cstheme="minorBidi"/>
                <w:noProof/>
                <w:sz w:val="22"/>
              </w:rPr>
              <w:tab/>
            </w:r>
            <w:r w:rsidRPr="00BF4686">
              <w:rPr>
                <w:rStyle w:val="Hipervnculo"/>
                <w:noProof/>
              </w:rPr>
              <w:t>Blockly</w:t>
            </w:r>
            <w:r>
              <w:rPr>
                <w:noProof/>
                <w:webHidden/>
              </w:rPr>
              <w:tab/>
            </w:r>
            <w:r>
              <w:rPr>
                <w:noProof/>
                <w:webHidden/>
              </w:rPr>
              <w:fldChar w:fldCharType="begin"/>
            </w:r>
            <w:r>
              <w:rPr>
                <w:noProof/>
                <w:webHidden/>
              </w:rPr>
              <w:instrText xml:space="preserve"> PAGEREF _Toc45521166 \h </w:instrText>
            </w:r>
            <w:r>
              <w:rPr>
                <w:noProof/>
                <w:webHidden/>
              </w:rPr>
            </w:r>
            <w:r>
              <w:rPr>
                <w:noProof/>
                <w:webHidden/>
              </w:rPr>
              <w:fldChar w:fldCharType="separate"/>
            </w:r>
            <w:r>
              <w:rPr>
                <w:noProof/>
                <w:webHidden/>
              </w:rPr>
              <w:t>7</w:t>
            </w:r>
            <w:r>
              <w:rPr>
                <w:noProof/>
                <w:webHidden/>
              </w:rPr>
              <w:fldChar w:fldCharType="end"/>
            </w:r>
          </w:hyperlink>
        </w:p>
        <w:p w14:paraId="4E67B16E" w14:textId="6A61C3C0" w:rsidR="00C53CAF" w:rsidRDefault="00C53CAF">
          <w:pPr>
            <w:pStyle w:val="TDC3"/>
            <w:tabs>
              <w:tab w:val="left" w:pos="1849"/>
              <w:tab w:val="right" w:leader="dot" w:pos="8828"/>
            </w:tabs>
            <w:rPr>
              <w:rFonts w:asciiTheme="minorHAnsi" w:hAnsiTheme="minorHAnsi" w:cstheme="minorBidi"/>
              <w:noProof/>
              <w:sz w:val="22"/>
            </w:rPr>
          </w:pPr>
          <w:hyperlink w:anchor="_Toc45521167" w:history="1">
            <w:r w:rsidRPr="00BF4686">
              <w:rPr>
                <w:rStyle w:val="Hipervnculo"/>
                <w:noProof/>
              </w:rPr>
              <w:t>5.3.1</w:t>
            </w:r>
            <w:r>
              <w:rPr>
                <w:rFonts w:asciiTheme="minorHAnsi" w:hAnsiTheme="minorHAnsi" w:cstheme="minorBidi"/>
                <w:noProof/>
                <w:sz w:val="22"/>
              </w:rPr>
              <w:tab/>
            </w:r>
            <w:r w:rsidRPr="00BF4686">
              <w:rPr>
                <w:rStyle w:val="Hipervnculo"/>
                <w:noProof/>
              </w:rPr>
              <w:t>App Inventor</w:t>
            </w:r>
            <w:r>
              <w:rPr>
                <w:noProof/>
                <w:webHidden/>
              </w:rPr>
              <w:tab/>
            </w:r>
            <w:r>
              <w:rPr>
                <w:noProof/>
                <w:webHidden/>
              </w:rPr>
              <w:fldChar w:fldCharType="begin"/>
            </w:r>
            <w:r>
              <w:rPr>
                <w:noProof/>
                <w:webHidden/>
              </w:rPr>
              <w:instrText xml:space="preserve"> PAGEREF _Toc45521167 \h </w:instrText>
            </w:r>
            <w:r>
              <w:rPr>
                <w:noProof/>
                <w:webHidden/>
              </w:rPr>
            </w:r>
            <w:r>
              <w:rPr>
                <w:noProof/>
                <w:webHidden/>
              </w:rPr>
              <w:fldChar w:fldCharType="separate"/>
            </w:r>
            <w:r>
              <w:rPr>
                <w:noProof/>
                <w:webHidden/>
              </w:rPr>
              <w:t>7</w:t>
            </w:r>
            <w:r>
              <w:rPr>
                <w:noProof/>
                <w:webHidden/>
              </w:rPr>
              <w:fldChar w:fldCharType="end"/>
            </w:r>
          </w:hyperlink>
        </w:p>
        <w:p w14:paraId="7B0EA14C" w14:textId="00B33EC7" w:rsidR="00C53CAF" w:rsidRDefault="00C53CAF">
          <w:pPr>
            <w:pStyle w:val="TDC3"/>
            <w:tabs>
              <w:tab w:val="left" w:pos="1849"/>
              <w:tab w:val="right" w:leader="dot" w:pos="8828"/>
            </w:tabs>
            <w:rPr>
              <w:rFonts w:asciiTheme="minorHAnsi" w:hAnsiTheme="minorHAnsi" w:cstheme="minorBidi"/>
              <w:noProof/>
              <w:sz w:val="22"/>
            </w:rPr>
          </w:pPr>
          <w:hyperlink w:anchor="_Toc45521168" w:history="1">
            <w:r w:rsidRPr="00BF4686">
              <w:rPr>
                <w:rStyle w:val="Hipervnculo"/>
                <w:noProof/>
              </w:rPr>
              <w:t>5.3.2</w:t>
            </w:r>
            <w:r>
              <w:rPr>
                <w:rFonts w:asciiTheme="minorHAnsi" w:hAnsiTheme="minorHAnsi" w:cstheme="minorBidi"/>
                <w:noProof/>
                <w:sz w:val="22"/>
              </w:rPr>
              <w:tab/>
            </w:r>
            <w:r w:rsidRPr="00BF4686">
              <w:rPr>
                <w:rStyle w:val="Hipervnculo"/>
                <w:noProof/>
              </w:rPr>
              <w:t>Micro: bit</w:t>
            </w:r>
            <w:r>
              <w:rPr>
                <w:noProof/>
                <w:webHidden/>
              </w:rPr>
              <w:tab/>
            </w:r>
            <w:r>
              <w:rPr>
                <w:noProof/>
                <w:webHidden/>
              </w:rPr>
              <w:fldChar w:fldCharType="begin"/>
            </w:r>
            <w:r>
              <w:rPr>
                <w:noProof/>
                <w:webHidden/>
              </w:rPr>
              <w:instrText xml:space="preserve"> PAGEREF _Toc45521168 \h </w:instrText>
            </w:r>
            <w:r>
              <w:rPr>
                <w:noProof/>
                <w:webHidden/>
              </w:rPr>
            </w:r>
            <w:r>
              <w:rPr>
                <w:noProof/>
                <w:webHidden/>
              </w:rPr>
              <w:fldChar w:fldCharType="separate"/>
            </w:r>
            <w:r>
              <w:rPr>
                <w:noProof/>
                <w:webHidden/>
              </w:rPr>
              <w:t>8</w:t>
            </w:r>
            <w:r>
              <w:rPr>
                <w:noProof/>
                <w:webHidden/>
              </w:rPr>
              <w:fldChar w:fldCharType="end"/>
            </w:r>
          </w:hyperlink>
        </w:p>
        <w:p w14:paraId="7B4EE6BA" w14:textId="120E1592" w:rsidR="00C53CAF" w:rsidRDefault="00C53CAF">
          <w:pPr>
            <w:pStyle w:val="TDC3"/>
            <w:tabs>
              <w:tab w:val="left" w:pos="1849"/>
              <w:tab w:val="right" w:leader="dot" w:pos="8828"/>
            </w:tabs>
            <w:rPr>
              <w:rFonts w:asciiTheme="minorHAnsi" w:hAnsiTheme="minorHAnsi" w:cstheme="minorBidi"/>
              <w:noProof/>
              <w:sz w:val="22"/>
            </w:rPr>
          </w:pPr>
          <w:hyperlink w:anchor="_Toc45521169" w:history="1">
            <w:r w:rsidRPr="00BF4686">
              <w:rPr>
                <w:rStyle w:val="Hipervnculo"/>
                <w:noProof/>
              </w:rPr>
              <w:t>5.3.3</w:t>
            </w:r>
            <w:r>
              <w:rPr>
                <w:rFonts w:asciiTheme="minorHAnsi" w:hAnsiTheme="minorHAnsi" w:cstheme="minorBidi"/>
                <w:noProof/>
                <w:sz w:val="22"/>
              </w:rPr>
              <w:tab/>
            </w:r>
            <w:r w:rsidRPr="00BF4686">
              <w:rPr>
                <w:rStyle w:val="Hipervnculo"/>
                <w:noProof/>
              </w:rPr>
              <w:t>CODE</w:t>
            </w:r>
            <w:r>
              <w:rPr>
                <w:noProof/>
                <w:webHidden/>
              </w:rPr>
              <w:tab/>
            </w:r>
            <w:r>
              <w:rPr>
                <w:noProof/>
                <w:webHidden/>
              </w:rPr>
              <w:fldChar w:fldCharType="begin"/>
            </w:r>
            <w:r>
              <w:rPr>
                <w:noProof/>
                <w:webHidden/>
              </w:rPr>
              <w:instrText xml:space="preserve"> PAGEREF _Toc45521169 \h </w:instrText>
            </w:r>
            <w:r>
              <w:rPr>
                <w:noProof/>
                <w:webHidden/>
              </w:rPr>
            </w:r>
            <w:r>
              <w:rPr>
                <w:noProof/>
                <w:webHidden/>
              </w:rPr>
              <w:fldChar w:fldCharType="separate"/>
            </w:r>
            <w:r>
              <w:rPr>
                <w:noProof/>
                <w:webHidden/>
              </w:rPr>
              <w:t>9</w:t>
            </w:r>
            <w:r>
              <w:rPr>
                <w:noProof/>
                <w:webHidden/>
              </w:rPr>
              <w:fldChar w:fldCharType="end"/>
            </w:r>
          </w:hyperlink>
        </w:p>
        <w:p w14:paraId="1CF6732C" w14:textId="4A8968FC" w:rsidR="00C53CAF" w:rsidRDefault="00C53CAF">
          <w:pPr>
            <w:pStyle w:val="TDC3"/>
            <w:tabs>
              <w:tab w:val="left" w:pos="1849"/>
              <w:tab w:val="right" w:leader="dot" w:pos="8828"/>
            </w:tabs>
            <w:rPr>
              <w:rFonts w:asciiTheme="minorHAnsi" w:hAnsiTheme="minorHAnsi" w:cstheme="minorBidi"/>
              <w:noProof/>
              <w:sz w:val="22"/>
            </w:rPr>
          </w:pPr>
          <w:hyperlink w:anchor="_Toc45521170" w:history="1">
            <w:r w:rsidRPr="00BF4686">
              <w:rPr>
                <w:rStyle w:val="Hipervnculo"/>
                <w:noProof/>
              </w:rPr>
              <w:t>5.3.4</w:t>
            </w:r>
            <w:r>
              <w:rPr>
                <w:rFonts w:asciiTheme="minorHAnsi" w:hAnsiTheme="minorHAnsi" w:cstheme="minorBidi"/>
                <w:noProof/>
                <w:sz w:val="22"/>
              </w:rPr>
              <w:tab/>
            </w:r>
            <w:r w:rsidRPr="00BF4686">
              <w:rPr>
                <w:rStyle w:val="Hipervnculo"/>
                <w:noProof/>
              </w:rPr>
              <w:t>AutoBlocks for Jira</w:t>
            </w:r>
            <w:r>
              <w:rPr>
                <w:noProof/>
                <w:webHidden/>
              </w:rPr>
              <w:tab/>
            </w:r>
            <w:r>
              <w:rPr>
                <w:noProof/>
                <w:webHidden/>
              </w:rPr>
              <w:fldChar w:fldCharType="begin"/>
            </w:r>
            <w:r>
              <w:rPr>
                <w:noProof/>
                <w:webHidden/>
              </w:rPr>
              <w:instrText xml:space="preserve"> PAGEREF _Toc45521170 \h </w:instrText>
            </w:r>
            <w:r>
              <w:rPr>
                <w:noProof/>
                <w:webHidden/>
              </w:rPr>
            </w:r>
            <w:r>
              <w:rPr>
                <w:noProof/>
                <w:webHidden/>
              </w:rPr>
              <w:fldChar w:fldCharType="separate"/>
            </w:r>
            <w:r>
              <w:rPr>
                <w:noProof/>
                <w:webHidden/>
              </w:rPr>
              <w:t>9</w:t>
            </w:r>
            <w:r>
              <w:rPr>
                <w:noProof/>
                <w:webHidden/>
              </w:rPr>
              <w:fldChar w:fldCharType="end"/>
            </w:r>
          </w:hyperlink>
        </w:p>
        <w:p w14:paraId="35AD0D5E" w14:textId="1140BC2A" w:rsidR="00C53CAF" w:rsidRDefault="00C53CAF">
          <w:pPr>
            <w:pStyle w:val="TDC3"/>
            <w:tabs>
              <w:tab w:val="left" w:pos="1849"/>
              <w:tab w:val="right" w:leader="dot" w:pos="8828"/>
            </w:tabs>
            <w:rPr>
              <w:rFonts w:asciiTheme="minorHAnsi" w:hAnsiTheme="minorHAnsi" w:cstheme="minorBidi"/>
              <w:noProof/>
              <w:sz w:val="22"/>
            </w:rPr>
          </w:pPr>
          <w:hyperlink w:anchor="_Toc45521171" w:history="1">
            <w:r w:rsidRPr="00BF4686">
              <w:rPr>
                <w:rStyle w:val="Hipervnculo"/>
                <w:noProof/>
              </w:rPr>
              <w:t>5.3.5</w:t>
            </w:r>
            <w:r>
              <w:rPr>
                <w:rFonts w:asciiTheme="minorHAnsi" w:hAnsiTheme="minorHAnsi" w:cstheme="minorBidi"/>
                <w:noProof/>
                <w:sz w:val="22"/>
              </w:rPr>
              <w:tab/>
            </w:r>
            <w:r w:rsidRPr="00BF4686">
              <w:rPr>
                <w:rStyle w:val="Hipervnculo"/>
                <w:noProof/>
              </w:rPr>
              <w:t>NOVA Labs</w:t>
            </w:r>
            <w:r>
              <w:rPr>
                <w:noProof/>
                <w:webHidden/>
              </w:rPr>
              <w:tab/>
            </w:r>
            <w:r>
              <w:rPr>
                <w:noProof/>
                <w:webHidden/>
              </w:rPr>
              <w:fldChar w:fldCharType="begin"/>
            </w:r>
            <w:r>
              <w:rPr>
                <w:noProof/>
                <w:webHidden/>
              </w:rPr>
              <w:instrText xml:space="preserve"> PAGEREF _Toc45521171 \h </w:instrText>
            </w:r>
            <w:r>
              <w:rPr>
                <w:noProof/>
                <w:webHidden/>
              </w:rPr>
            </w:r>
            <w:r>
              <w:rPr>
                <w:noProof/>
                <w:webHidden/>
              </w:rPr>
              <w:fldChar w:fldCharType="separate"/>
            </w:r>
            <w:r>
              <w:rPr>
                <w:noProof/>
                <w:webHidden/>
              </w:rPr>
              <w:t>10</w:t>
            </w:r>
            <w:r>
              <w:rPr>
                <w:noProof/>
                <w:webHidden/>
              </w:rPr>
              <w:fldChar w:fldCharType="end"/>
            </w:r>
          </w:hyperlink>
        </w:p>
        <w:p w14:paraId="4AE69355" w14:textId="6FC2A1AB" w:rsidR="00C53CAF" w:rsidRDefault="00C53CAF">
          <w:pPr>
            <w:pStyle w:val="TDC2"/>
            <w:tabs>
              <w:tab w:val="left" w:pos="1540"/>
              <w:tab w:val="right" w:leader="dot" w:pos="8828"/>
            </w:tabs>
            <w:rPr>
              <w:rFonts w:asciiTheme="minorHAnsi" w:hAnsiTheme="minorHAnsi" w:cstheme="minorBidi"/>
              <w:noProof/>
              <w:sz w:val="22"/>
            </w:rPr>
          </w:pPr>
          <w:hyperlink w:anchor="_Toc45521172" w:history="1">
            <w:r w:rsidRPr="00BF4686">
              <w:rPr>
                <w:rStyle w:val="Hipervnculo"/>
                <w:noProof/>
              </w:rPr>
              <w:t>5.4</w:t>
            </w:r>
            <w:r>
              <w:rPr>
                <w:rFonts w:asciiTheme="minorHAnsi" w:hAnsiTheme="minorHAnsi" w:cstheme="minorBidi"/>
                <w:noProof/>
                <w:sz w:val="22"/>
              </w:rPr>
              <w:tab/>
            </w:r>
            <w:r w:rsidRPr="00BF4686">
              <w:rPr>
                <w:rStyle w:val="Hipervnculo"/>
                <w:noProof/>
              </w:rPr>
              <w:t>ESP32</w:t>
            </w:r>
            <w:r>
              <w:rPr>
                <w:noProof/>
                <w:webHidden/>
              </w:rPr>
              <w:tab/>
            </w:r>
            <w:r>
              <w:rPr>
                <w:noProof/>
                <w:webHidden/>
              </w:rPr>
              <w:fldChar w:fldCharType="begin"/>
            </w:r>
            <w:r>
              <w:rPr>
                <w:noProof/>
                <w:webHidden/>
              </w:rPr>
              <w:instrText xml:space="preserve"> PAGEREF _Toc45521172 \h </w:instrText>
            </w:r>
            <w:r>
              <w:rPr>
                <w:noProof/>
                <w:webHidden/>
              </w:rPr>
            </w:r>
            <w:r>
              <w:rPr>
                <w:noProof/>
                <w:webHidden/>
              </w:rPr>
              <w:fldChar w:fldCharType="separate"/>
            </w:r>
            <w:r>
              <w:rPr>
                <w:noProof/>
                <w:webHidden/>
              </w:rPr>
              <w:t>10</w:t>
            </w:r>
            <w:r>
              <w:rPr>
                <w:noProof/>
                <w:webHidden/>
              </w:rPr>
              <w:fldChar w:fldCharType="end"/>
            </w:r>
          </w:hyperlink>
        </w:p>
        <w:p w14:paraId="0AAF08F6" w14:textId="19072E50" w:rsidR="00C53CAF" w:rsidRDefault="00C53CAF">
          <w:pPr>
            <w:pStyle w:val="TDC2"/>
            <w:tabs>
              <w:tab w:val="left" w:pos="1540"/>
              <w:tab w:val="right" w:leader="dot" w:pos="8828"/>
            </w:tabs>
            <w:rPr>
              <w:rFonts w:asciiTheme="minorHAnsi" w:hAnsiTheme="minorHAnsi" w:cstheme="minorBidi"/>
              <w:noProof/>
              <w:sz w:val="22"/>
            </w:rPr>
          </w:pPr>
          <w:hyperlink w:anchor="_Toc45521173" w:history="1">
            <w:r w:rsidRPr="00BF4686">
              <w:rPr>
                <w:rStyle w:val="Hipervnculo"/>
                <w:noProof/>
              </w:rPr>
              <w:t>5.5</w:t>
            </w:r>
            <w:r>
              <w:rPr>
                <w:rFonts w:asciiTheme="minorHAnsi" w:hAnsiTheme="minorHAnsi" w:cstheme="minorBidi"/>
                <w:noProof/>
                <w:sz w:val="22"/>
              </w:rPr>
              <w:tab/>
            </w:r>
            <w:r w:rsidRPr="00BF4686">
              <w:rPr>
                <w:rStyle w:val="Hipervnculo"/>
                <w:noProof/>
              </w:rPr>
              <w:t>MicroPython</w:t>
            </w:r>
            <w:r>
              <w:rPr>
                <w:noProof/>
                <w:webHidden/>
              </w:rPr>
              <w:tab/>
            </w:r>
            <w:r>
              <w:rPr>
                <w:noProof/>
                <w:webHidden/>
              </w:rPr>
              <w:fldChar w:fldCharType="begin"/>
            </w:r>
            <w:r>
              <w:rPr>
                <w:noProof/>
                <w:webHidden/>
              </w:rPr>
              <w:instrText xml:space="preserve"> PAGEREF _Toc45521173 \h </w:instrText>
            </w:r>
            <w:r>
              <w:rPr>
                <w:noProof/>
                <w:webHidden/>
              </w:rPr>
            </w:r>
            <w:r>
              <w:rPr>
                <w:noProof/>
                <w:webHidden/>
              </w:rPr>
              <w:fldChar w:fldCharType="separate"/>
            </w:r>
            <w:r>
              <w:rPr>
                <w:noProof/>
                <w:webHidden/>
              </w:rPr>
              <w:t>11</w:t>
            </w:r>
            <w:r>
              <w:rPr>
                <w:noProof/>
                <w:webHidden/>
              </w:rPr>
              <w:fldChar w:fldCharType="end"/>
            </w:r>
          </w:hyperlink>
        </w:p>
        <w:p w14:paraId="77F77A1D" w14:textId="18CFD4A6" w:rsidR="00C53CAF" w:rsidRDefault="00C53CAF">
          <w:pPr>
            <w:pStyle w:val="TDC2"/>
            <w:tabs>
              <w:tab w:val="left" w:pos="1540"/>
              <w:tab w:val="right" w:leader="dot" w:pos="8828"/>
            </w:tabs>
            <w:rPr>
              <w:rFonts w:asciiTheme="minorHAnsi" w:hAnsiTheme="minorHAnsi" w:cstheme="minorBidi"/>
              <w:noProof/>
              <w:sz w:val="22"/>
            </w:rPr>
          </w:pPr>
          <w:hyperlink w:anchor="_Toc45521174" w:history="1">
            <w:r w:rsidRPr="00BF4686">
              <w:rPr>
                <w:rStyle w:val="Hipervnculo"/>
                <w:noProof/>
              </w:rPr>
              <w:t>5.6</w:t>
            </w:r>
            <w:r>
              <w:rPr>
                <w:rFonts w:asciiTheme="minorHAnsi" w:hAnsiTheme="minorHAnsi" w:cstheme="minorBidi"/>
                <w:noProof/>
                <w:sz w:val="22"/>
              </w:rPr>
              <w:tab/>
            </w:r>
            <w:r w:rsidRPr="00BF4686">
              <w:rPr>
                <w:rStyle w:val="Hipervnculo"/>
                <w:noProof/>
              </w:rPr>
              <w:t>Wi-Fi</w:t>
            </w:r>
            <w:r>
              <w:rPr>
                <w:noProof/>
                <w:webHidden/>
              </w:rPr>
              <w:tab/>
            </w:r>
            <w:r>
              <w:rPr>
                <w:noProof/>
                <w:webHidden/>
              </w:rPr>
              <w:fldChar w:fldCharType="begin"/>
            </w:r>
            <w:r>
              <w:rPr>
                <w:noProof/>
                <w:webHidden/>
              </w:rPr>
              <w:instrText xml:space="preserve"> PAGEREF _Toc45521174 \h </w:instrText>
            </w:r>
            <w:r>
              <w:rPr>
                <w:noProof/>
                <w:webHidden/>
              </w:rPr>
            </w:r>
            <w:r>
              <w:rPr>
                <w:noProof/>
                <w:webHidden/>
              </w:rPr>
              <w:fldChar w:fldCharType="separate"/>
            </w:r>
            <w:r>
              <w:rPr>
                <w:noProof/>
                <w:webHidden/>
              </w:rPr>
              <w:t>11</w:t>
            </w:r>
            <w:r>
              <w:rPr>
                <w:noProof/>
                <w:webHidden/>
              </w:rPr>
              <w:fldChar w:fldCharType="end"/>
            </w:r>
          </w:hyperlink>
        </w:p>
        <w:p w14:paraId="6C14A5F1" w14:textId="27378111" w:rsidR="00C53CAF" w:rsidRDefault="00C53CAF">
          <w:pPr>
            <w:pStyle w:val="TDC2"/>
            <w:tabs>
              <w:tab w:val="left" w:pos="1540"/>
              <w:tab w:val="right" w:leader="dot" w:pos="8828"/>
            </w:tabs>
            <w:rPr>
              <w:rFonts w:asciiTheme="minorHAnsi" w:hAnsiTheme="minorHAnsi" w:cstheme="minorBidi"/>
              <w:noProof/>
              <w:sz w:val="22"/>
            </w:rPr>
          </w:pPr>
          <w:hyperlink w:anchor="_Toc45521175" w:history="1">
            <w:r w:rsidRPr="00BF4686">
              <w:rPr>
                <w:rStyle w:val="Hipervnculo"/>
                <w:noProof/>
              </w:rPr>
              <w:t>5.7</w:t>
            </w:r>
            <w:r>
              <w:rPr>
                <w:rFonts w:asciiTheme="minorHAnsi" w:hAnsiTheme="minorHAnsi" w:cstheme="minorBidi"/>
                <w:noProof/>
                <w:sz w:val="22"/>
              </w:rPr>
              <w:tab/>
            </w:r>
            <w:r w:rsidRPr="00BF4686">
              <w:rPr>
                <w:rStyle w:val="Hipervnculo"/>
                <w:noProof/>
              </w:rPr>
              <w:t>PWM</w:t>
            </w:r>
            <w:r>
              <w:rPr>
                <w:noProof/>
                <w:webHidden/>
              </w:rPr>
              <w:tab/>
            </w:r>
            <w:r>
              <w:rPr>
                <w:noProof/>
                <w:webHidden/>
              </w:rPr>
              <w:fldChar w:fldCharType="begin"/>
            </w:r>
            <w:r>
              <w:rPr>
                <w:noProof/>
                <w:webHidden/>
              </w:rPr>
              <w:instrText xml:space="preserve"> PAGEREF _Toc45521175 \h </w:instrText>
            </w:r>
            <w:r>
              <w:rPr>
                <w:noProof/>
                <w:webHidden/>
              </w:rPr>
            </w:r>
            <w:r>
              <w:rPr>
                <w:noProof/>
                <w:webHidden/>
              </w:rPr>
              <w:fldChar w:fldCharType="separate"/>
            </w:r>
            <w:r>
              <w:rPr>
                <w:noProof/>
                <w:webHidden/>
              </w:rPr>
              <w:t>11</w:t>
            </w:r>
            <w:r>
              <w:rPr>
                <w:noProof/>
                <w:webHidden/>
              </w:rPr>
              <w:fldChar w:fldCharType="end"/>
            </w:r>
          </w:hyperlink>
        </w:p>
        <w:p w14:paraId="6F2EEEAE" w14:textId="4B6CAC05" w:rsidR="00C53CAF" w:rsidRDefault="00C53CAF">
          <w:pPr>
            <w:pStyle w:val="TDC1"/>
            <w:rPr>
              <w:rFonts w:asciiTheme="minorHAnsi" w:hAnsiTheme="minorHAnsi" w:cstheme="minorBidi"/>
              <w:noProof/>
              <w:sz w:val="22"/>
            </w:rPr>
          </w:pPr>
          <w:hyperlink w:anchor="_Toc45521176" w:history="1">
            <w:r w:rsidRPr="00BF4686">
              <w:rPr>
                <w:rStyle w:val="Hipervnculo"/>
                <w:noProof/>
              </w:rPr>
              <w:t>6</w:t>
            </w:r>
            <w:r>
              <w:rPr>
                <w:rFonts w:asciiTheme="minorHAnsi" w:hAnsiTheme="minorHAnsi" w:cstheme="minorBidi"/>
                <w:noProof/>
                <w:sz w:val="22"/>
              </w:rPr>
              <w:tab/>
            </w:r>
            <w:r w:rsidRPr="00BF4686">
              <w:rPr>
                <w:rStyle w:val="Hipervnculo"/>
                <w:noProof/>
              </w:rPr>
              <w:t>Metodología</w:t>
            </w:r>
            <w:r>
              <w:rPr>
                <w:noProof/>
                <w:webHidden/>
              </w:rPr>
              <w:tab/>
            </w:r>
            <w:r>
              <w:rPr>
                <w:noProof/>
                <w:webHidden/>
              </w:rPr>
              <w:fldChar w:fldCharType="begin"/>
            </w:r>
            <w:r>
              <w:rPr>
                <w:noProof/>
                <w:webHidden/>
              </w:rPr>
              <w:instrText xml:space="preserve"> PAGEREF _Toc45521176 \h </w:instrText>
            </w:r>
            <w:r>
              <w:rPr>
                <w:noProof/>
                <w:webHidden/>
              </w:rPr>
            </w:r>
            <w:r>
              <w:rPr>
                <w:noProof/>
                <w:webHidden/>
              </w:rPr>
              <w:fldChar w:fldCharType="separate"/>
            </w:r>
            <w:r>
              <w:rPr>
                <w:noProof/>
                <w:webHidden/>
              </w:rPr>
              <w:t>12</w:t>
            </w:r>
            <w:r>
              <w:rPr>
                <w:noProof/>
                <w:webHidden/>
              </w:rPr>
              <w:fldChar w:fldCharType="end"/>
            </w:r>
          </w:hyperlink>
        </w:p>
        <w:p w14:paraId="76878B35" w14:textId="2FB0E1A3" w:rsidR="00C53CAF" w:rsidRDefault="00C53CAF">
          <w:pPr>
            <w:pStyle w:val="TDC2"/>
            <w:tabs>
              <w:tab w:val="left" w:pos="1540"/>
              <w:tab w:val="right" w:leader="dot" w:pos="8828"/>
            </w:tabs>
            <w:rPr>
              <w:rFonts w:asciiTheme="minorHAnsi" w:hAnsiTheme="minorHAnsi" w:cstheme="minorBidi"/>
              <w:noProof/>
              <w:sz w:val="22"/>
            </w:rPr>
          </w:pPr>
          <w:hyperlink w:anchor="_Toc45521177" w:history="1">
            <w:r w:rsidRPr="00BF4686">
              <w:rPr>
                <w:rStyle w:val="Hipervnculo"/>
                <w:noProof/>
              </w:rPr>
              <w:t>6.1</w:t>
            </w:r>
            <w:r>
              <w:rPr>
                <w:rFonts w:asciiTheme="minorHAnsi" w:hAnsiTheme="minorHAnsi" w:cstheme="minorBidi"/>
                <w:noProof/>
                <w:sz w:val="22"/>
              </w:rPr>
              <w:tab/>
            </w:r>
            <w:r w:rsidRPr="00BF4686">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_Toc45521177 \h </w:instrText>
            </w:r>
            <w:r>
              <w:rPr>
                <w:noProof/>
                <w:webHidden/>
              </w:rPr>
            </w:r>
            <w:r>
              <w:rPr>
                <w:noProof/>
                <w:webHidden/>
              </w:rPr>
              <w:fldChar w:fldCharType="separate"/>
            </w:r>
            <w:r>
              <w:rPr>
                <w:noProof/>
                <w:webHidden/>
              </w:rPr>
              <w:t>12</w:t>
            </w:r>
            <w:r>
              <w:rPr>
                <w:noProof/>
                <w:webHidden/>
              </w:rPr>
              <w:fldChar w:fldCharType="end"/>
            </w:r>
          </w:hyperlink>
        </w:p>
        <w:p w14:paraId="48F47627" w14:textId="2976980A" w:rsidR="00C53CAF" w:rsidRDefault="00C53CAF">
          <w:pPr>
            <w:pStyle w:val="TDC3"/>
            <w:tabs>
              <w:tab w:val="left" w:pos="1849"/>
              <w:tab w:val="right" w:leader="dot" w:pos="8828"/>
            </w:tabs>
            <w:rPr>
              <w:rFonts w:asciiTheme="minorHAnsi" w:hAnsiTheme="minorHAnsi" w:cstheme="minorBidi"/>
              <w:noProof/>
              <w:sz w:val="22"/>
            </w:rPr>
          </w:pPr>
          <w:hyperlink w:anchor="_Toc45521178" w:history="1">
            <w:r w:rsidRPr="00BF4686">
              <w:rPr>
                <w:rStyle w:val="Hipervnculo"/>
                <w:noProof/>
              </w:rPr>
              <w:t>6.1.1</w:t>
            </w:r>
            <w:r>
              <w:rPr>
                <w:rFonts w:asciiTheme="minorHAnsi" w:hAnsiTheme="minorHAnsi" w:cstheme="minorBidi"/>
                <w:noProof/>
                <w:sz w:val="22"/>
              </w:rPr>
              <w:tab/>
            </w:r>
            <w:r w:rsidRPr="00BF4686">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_Toc45521178 \h </w:instrText>
            </w:r>
            <w:r>
              <w:rPr>
                <w:noProof/>
                <w:webHidden/>
              </w:rPr>
            </w:r>
            <w:r>
              <w:rPr>
                <w:noProof/>
                <w:webHidden/>
              </w:rPr>
              <w:fldChar w:fldCharType="separate"/>
            </w:r>
            <w:r>
              <w:rPr>
                <w:noProof/>
                <w:webHidden/>
              </w:rPr>
              <w:t>12</w:t>
            </w:r>
            <w:r>
              <w:rPr>
                <w:noProof/>
                <w:webHidden/>
              </w:rPr>
              <w:fldChar w:fldCharType="end"/>
            </w:r>
          </w:hyperlink>
        </w:p>
        <w:p w14:paraId="6565806C" w14:textId="18A4469B" w:rsidR="00C53CAF" w:rsidRDefault="00C53CAF">
          <w:pPr>
            <w:pStyle w:val="TDC3"/>
            <w:tabs>
              <w:tab w:val="left" w:pos="1849"/>
              <w:tab w:val="right" w:leader="dot" w:pos="8828"/>
            </w:tabs>
            <w:rPr>
              <w:rFonts w:asciiTheme="minorHAnsi" w:hAnsiTheme="minorHAnsi" w:cstheme="minorBidi"/>
              <w:noProof/>
              <w:sz w:val="22"/>
            </w:rPr>
          </w:pPr>
          <w:hyperlink w:anchor="_Toc45521179" w:history="1">
            <w:r w:rsidRPr="00BF4686">
              <w:rPr>
                <w:rStyle w:val="Hipervnculo"/>
                <w:noProof/>
              </w:rPr>
              <w:t>6.1.2</w:t>
            </w:r>
            <w:r>
              <w:rPr>
                <w:rFonts w:asciiTheme="minorHAnsi" w:hAnsiTheme="minorHAnsi" w:cstheme="minorBidi"/>
                <w:noProof/>
                <w:sz w:val="22"/>
              </w:rPr>
              <w:tab/>
            </w:r>
            <w:r w:rsidRPr="00BF4686">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_Toc45521179 \h </w:instrText>
            </w:r>
            <w:r>
              <w:rPr>
                <w:noProof/>
                <w:webHidden/>
              </w:rPr>
            </w:r>
            <w:r>
              <w:rPr>
                <w:noProof/>
                <w:webHidden/>
              </w:rPr>
              <w:fldChar w:fldCharType="separate"/>
            </w:r>
            <w:r>
              <w:rPr>
                <w:noProof/>
                <w:webHidden/>
              </w:rPr>
              <w:t>14</w:t>
            </w:r>
            <w:r>
              <w:rPr>
                <w:noProof/>
                <w:webHidden/>
              </w:rPr>
              <w:fldChar w:fldCharType="end"/>
            </w:r>
          </w:hyperlink>
        </w:p>
        <w:p w14:paraId="01FC894D" w14:textId="40555262" w:rsidR="00C53CAF" w:rsidRDefault="00C53CAF">
          <w:pPr>
            <w:pStyle w:val="TDC3"/>
            <w:tabs>
              <w:tab w:val="left" w:pos="1849"/>
              <w:tab w:val="right" w:leader="dot" w:pos="8828"/>
            </w:tabs>
            <w:rPr>
              <w:rFonts w:asciiTheme="minorHAnsi" w:hAnsiTheme="minorHAnsi" w:cstheme="minorBidi"/>
              <w:noProof/>
              <w:sz w:val="22"/>
            </w:rPr>
          </w:pPr>
          <w:hyperlink w:anchor="_Toc45521180" w:history="1">
            <w:r w:rsidRPr="00BF4686">
              <w:rPr>
                <w:rStyle w:val="Hipervnculo"/>
                <w:noProof/>
              </w:rPr>
              <w:t>6.1.3</w:t>
            </w:r>
            <w:r>
              <w:rPr>
                <w:rFonts w:asciiTheme="minorHAnsi" w:hAnsiTheme="minorHAnsi" w:cstheme="minorBidi"/>
                <w:noProof/>
                <w:sz w:val="22"/>
              </w:rPr>
              <w:tab/>
            </w:r>
            <w:r w:rsidRPr="00BF4686">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_Toc45521180 \h </w:instrText>
            </w:r>
            <w:r>
              <w:rPr>
                <w:noProof/>
                <w:webHidden/>
              </w:rPr>
            </w:r>
            <w:r>
              <w:rPr>
                <w:noProof/>
                <w:webHidden/>
              </w:rPr>
              <w:fldChar w:fldCharType="separate"/>
            </w:r>
            <w:r>
              <w:rPr>
                <w:noProof/>
                <w:webHidden/>
              </w:rPr>
              <w:t>14</w:t>
            </w:r>
            <w:r>
              <w:rPr>
                <w:noProof/>
                <w:webHidden/>
              </w:rPr>
              <w:fldChar w:fldCharType="end"/>
            </w:r>
          </w:hyperlink>
        </w:p>
        <w:p w14:paraId="502C0F2F" w14:textId="599F720C" w:rsidR="00C53CAF" w:rsidRDefault="00C53CAF">
          <w:pPr>
            <w:pStyle w:val="TDC2"/>
            <w:tabs>
              <w:tab w:val="left" w:pos="1540"/>
              <w:tab w:val="right" w:leader="dot" w:pos="8828"/>
            </w:tabs>
            <w:rPr>
              <w:rFonts w:asciiTheme="minorHAnsi" w:hAnsiTheme="minorHAnsi" w:cstheme="minorBidi"/>
              <w:noProof/>
              <w:sz w:val="22"/>
            </w:rPr>
          </w:pPr>
          <w:hyperlink w:anchor="_Toc45521181" w:history="1">
            <w:r w:rsidRPr="00BF4686">
              <w:rPr>
                <w:rStyle w:val="Hipervnculo"/>
                <w:noProof/>
              </w:rPr>
              <w:t>6.2</w:t>
            </w:r>
            <w:r>
              <w:rPr>
                <w:rFonts w:asciiTheme="minorHAnsi" w:hAnsiTheme="minorHAnsi" w:cstheme="minorBidi"/>
                <w:noProof/>
                <w:sz w:val="22"/>
              </w:rPr>
              <w:tab/>
            </w:r>
            <w:r w:rsidRPr="00BF4686">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_Toc45521181 \h </w:instrText>
            </w:r>
            <w:r>
              <w:rPr>
                <w:noProof/>
                <w:webHidden/>
              </w:rPr>
            </w:r>
            <w:r>
              <w:rPr>
                <w:noProof/>
                <w:webHidden/>
              </w:rPr>
              <w:fldChar w:fldCharType="separate"/>
            </w:r>
            <w:r>
              <w:rPr>
                <w:noProof/>
                <w:webHidden/>
              </w:rPr>
              <w:t>14</w:t>
            </w:r>
            <w:r>
              <w:rPr>
                <w:noProof/>
                <w:webHidden/>
              </w:rPr>
              <w:fldChar w:fldCharType="end"/>
            </w:r>
          </w:hyperlink>
        </w:p>
        <w:p w14:paraId="454F7177" w14:textId="4630EE69" w:rsidR="00C53CAF" w:rsidRDefault="00C53CAF">
          <w:pPr>
            <w:pStyle w:val="TDC3"/>
            <w:tabs>
              <w:tab w:val="left" w:pos="1849"/>
              <w:tab w:val="right" w:leader="dot" w:pos="8828"/>
            </w:tabs>
            <w:rPr>
              <w:rFonts w:asciiTheme="minorHAnsi" w:hAnsiTheme="minorHAnsi" w:cstheme="minorBidi"/>
              <w:noProof/>
              <w:sz w:val="22"/>
            </w:rPr>
          </w:pPr>
          <w:hyperlink w:anchor="_Toc45521182" w:history="1">
            <w:r w:rsidRPr="00BF4686">
              <w:rPr>
                <w:rStyle w:val="Hipervnculo"/>
                <w:noProof/>
              </w:rPr>
              <w:t>6.2.1</w:t>
            </w:r>
            <w:r>
              <w:rPr>
                <w:rFonts w:asciiTheme="minorHAnsi" w:hAnsiTheme="minorHAnsi" w:cstheme="minorBidi"/>
                <w:noProof/>
                <w:sz w:val="22"/>
              </w:rPr>
              <w:tab/>
            </w:r>
            <w:r w:rsidRPr="00BF4686">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_Toc45521182 \h </w:instrText>
            </w:r>
            <w:r>
              <w:rPr>
                <w:noProof/>
                <w:webHidden/>
              </w:rPr>
            </w:r>
            <w:r>
              <w:rPr>
                <w:noProof/>
                <w:webHidden/>
              </w:rPr>
              <w:fldChar w:fldCharType="separate"/>
            </w:r>
            <w:r>
              <w:rPr>
                <w:noProof/>
                <w:webHidden/>
              </w:rPr>
              <w:t>14</w:t>
            </w:r>
            <w:r>
              <w:rPr>
                <w:noProof/>
                <w:webHidden/>
              </w:rPr>
              <w:fldChar w:fldCharType="end"/>
            </w:r>
          </w:hyperlink>
        </w:p>
        <w:p w14:paraId="13C0C896" w14:textId="2582ECE3" w:rsidR="00C53CAF" w:rsidRDefault="00C53CAF">
          <w:pPr>
            <w:pStyle w:val="TDC3"/>
            <w:tabs>
              <w:tab w:val="left" w:pos="1849"/>
              <w:tab w:val="right" w:leader="dot" w:pos="8828"/>
            </w:tabs>
            <w:rPr>
              <w:rFonts w:asciiTheme="minorHAnsi" w:hAnsiTheme="minorHAnsi" w:cstheme="minorBidi"/>
              <w:noProof/>
              <w:sz w:val="22"/>
            </w:rPr>
          </w:pPr>
          <w:hyperlink w:anchor="_Toc45521183" w:history="1">
            <w:r w:rsidRPr="00BF4686">
              <w:rPr>
                <w:rStyle w:val="Hipervnculo"/>
                <w:noProof/>
              </w:rPr>
              <w:t>6.2.2</w:t>
            </w:r>
            <w:r>
              <w:rPr>
                <w:rFonts w:asciiTheme="minorHAnsi" w:hAnsiTheme="minorHAnsi" w:cstheme="minorBidi"/>
                <w:noProof/>
                <w:sz w:val="22"/>
              </w:rPr>
              <w:tab/>
            </w:r>
            <w:r w:rsidRPr="00BF4686">
              <w:rPr>
                <w:rStyle w:val="Hipervnculo"/>
                <w:noProof/>
              </w:rPr>
              <w:t>Actividad 2.2 – Diseño de la tarjeta PCB</w:t>
            </w:r>
            <w:r>
              <w:rPr>
                <w:noProof/>
                <w:webHidden/>
              </w:rPr>
              <w:tab/>
            </w:r>
            <w:r>
              <w:rPr>
                <w:noProof/>
                <w:webHidden/>
              </w:rPr>
              <w:fldChar w:fldCharType="begin"/>
            </w:r>
            <w:r>
              <w:rPr>
                <w:noProof/>
                <w:webHidden/>
              </w:rPr>
              <w:instrText xml:space="preserve"> PAGEREF _Toc45521183 \h </w:instrText>
            </w:r>
            <w:r>
              <w:rPr>
                <w:noProof/>
                <w:webHidden/>
              </w:rPr>
            </w:r>
            <w:r>
              <w:rPr>
                <w:noProof/>
                <w:webHidden/>
              </w:rPr>
              <w:fldChar w:fldCharType="separate"/>
            </w:r>
            <w:r>
              <w:rPr>
                <w:noProof/>
                <w:webHidden/>
              </w:rPr>
              <w:t>14</w:t>
            </w:r>
            <w:r>
              <w:rPr>
                <w:noProof/>
                <w:webHidden/>
              </w:rPr>
              <w:fldChar w:fldCharType="end"/>
            </w:r>
          </w:hyperlink>
        </w:p>
        <w:p w14:paraId="65DBDA9D" w14:textId="3F79C94E" w:rsidR="00C53CAF" w:rsidRDefault="00C53CAF">
          <w:pPr>
            <w:pStyle w:val="TDC3"/>
            <w:tabs>
              <w:tab w:val="left" w:pos="1849"/>
              <w:tab w:val="right" w:leader="dot" w:pos="8828"/>
            </w:tabs>
            <w:rPr>
              <w:rFonts w:asciiTheme="minorHAnsi" w:hAnsiTheme="minorHAnsi" w:cstheme="minorBidi"/>
              <w:noProof/>
              <w:sz w:val="22"/>
            </w:rPr>
          </w:pPr>
          <w:hyperlink w:anchor="_Toc45521184" w:history="1">
            <w:r w:rsidRPr="00BF4686">
              <w:rPr>
                <w:rStyle w:val="Hipervnculo"/>
                <w:noProof/>
              </w:rPr>
              <w:t>6.2.3</w:t>
            </w:r>
            <w:r>
              <w:rPr>
                <w:rFonts w:asciiTheme="minorHAnsi" w:hAnsiTheme="minorHAnsi" w:cstheme="minorBidi"/>
                <w:noProof/>
                <w:sz w:val="22"/>
              </w:rPr>
              <w:tab/>
            </w:r>
            <w:r w:rsidRPr="00BF4686">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_Toc45521184 \h </w:instrText>
            </w:r>
            <w:r>
              <w:rPr>
                <w:noProof/>
                <w:webHidden/>
              </w:rPr>
            </w:r>
            <w:r>
              <w:rPr>
                <w:noProof/>
                <w:webHidden/>
              </w:rPr>
              <w:fldChar w:fldCharType="separate"/>
            </w:r>
            <w:r>
              <w:rPr>
                <w:noProof/>
                <w:webHidden/>
              </w:rPr>
              <w:t>14</w:t>
            </w:r>
            <w:r>
              <w:rPr>
                <w:noProof/>
                <w:webHidden/>
              </w:rPr>
              <w:fldChar w:fldCharType="end"/>
            </w:r>
          </w:hyperlink>
        </w:p>
        <w:p w14:paraId="3E5E94BF" w14:textId="26522411" w:rsidR="00C53CAF" w:rsidRDefault="00C53CAF">
          <w:pPr>
            <w:pStyle w:val="TDC2"/>
            <w:tabs>
              <w:tab w:val="left" w:pos="1540"/>
              <w:tab w:val="right" w:leader="dot" w:pos="8828"/>
            </w:tabs>
            <w:rPr>
              <w:rFonts w:asciiTheme="minorHAnsi" w:hAnsiTheme="minorHAnsi" w:cstheme="minorBidi"/>
              <w:noProof/>
              <w:sz w:val="22"/>
            </w:rPr>
          </w:pPr>
          <w:hyperlink w:anchor="_Toc45521185" w:history="1">
            <w:r w:rsidRPr="00BF4686">
              <w:rPr>
                <w:rStyle w:val="Hipervnculo"/>
                <w:noProof/>
              </w:rPr>
              <w:t>6.3</w:t>
            </w:r>
            <w:r>
              <w:rPr>
                <w:rFonts w:asciiTheme="minorHAnsi" w:hAnsiTheme="minorHAnsi" w:cstheme="minorBidi"/>
                <w:noProof/>
                <w:sz w:val="22"/>
              </w:rPr>
              <w:tab/>
            </w:r>
            <w:r w:rsidRPr="00BF4686">
              <w:rPr>
                <w:rStyle w:val="Hipervnculo"/>
                <w:noProof/>
              </w:rPr>
              <w:t>Objetivo 3 - Validar la interfaz visual de programación con la tarjeta de procesamiento</w:t>
            </w:r>
            <w:r>
              <w:rPr>
                <w:noProof/>
                <w:webHidden/>
              </w:rPr>
              <w:tab/>
            </w:r>
            <w:r>
              <w:rPr>
                <w:noProof/>
                <w:webHidden/>
              </w:rPr>
              <w:fldChar w:fldCharType="begin"/>
            </w:r>
            <w:r>
              <w:rPr>
                <w:noProof/>
                <w:webHidden/>
              </w:rPr>
              <w:instrText xml:space="preserve"> PAGEREF _Toc45521185 \h </w:instrText>
            </w:r>
            <w:r>
              <w:rPr>
                <w:noProof/>
                <w:webHidden/>
              </w:rPr>
            </w:r>
            <w:r>
              <w:rPr>
                <w:noProof/>
                <w:webHidden/>
              </w:rPr>
              <w:fldChar w:fldCharType="separate"/>
            </w:r>
            <w:r>
              <w:rPr>
                <w:noProof/>
                <w:webHidden/>
              </w:rPr>
              <w:t>15</w:t>
            </w:r>
            <w:r>
              <w:rPr>
                <w:noProof/>
                <w:webHidden/>
              </w:rPr>
              <w:fldChar w:fldCharType="end"/>
            </w:r>
          </w:hyperlink>
        </w:p>
        <w:p w14:paraId="4D7D49D0" w14:textId="3727CC46" w:rsidR="00C53CAF" w:rsidRDefault="00C53CAF">
          <w:pPr>
            <w:pStyle w:val="TDC3"/>
            <w:tabs>
              <w:tab w:val="left" w:pos="1849"/>
              <w:tab w:val="right" w:leader="dot" w:pos="8828"/>
            </w:tabs>
            <w:rPr>
              <w:rFonts w:asciiTheme="minorHAnsi" w:hAnsiTheme="minorHAnsi" w:cstheme="minorBidi"/>
              <w:noProof/>
              <w:sz w:val="22"/>
            </w:rPr>
          </w:pPr>
          <w:hyperlink w:anchor="_Toc45521186" w:history="1">
            <w:r w:rsidRPr="00BF4686">
              <w:rPr>
                <w:rStyle w:val="Hipervnculo"/>
                <w:noProof/>
              </w:rPr>
              <w:t>6.3.1</w:t>
            </w:r>
            <w:r>
              <w:rPr>
                <w:rFonts w:asciiTheme="minorHAnsi" w:hAnsiTheme="minorHAnsi" w:cstheme="minorBidi"/>
                <w:noProof/>
                <w:sz w:val="22"/>
              </w:rPr>
              <w:tab/>
            </w:r>
            <w:r w:rsidRPr="00BF4686">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_Toc45521186 \h </w:instrText>
            </w:r>
            <w:r>
              <w:rPr>
                <w:noProof/>
                <w:webHidden/>
              </w:rPr>
            </w:r>
            <w:r>
              <w:rPr>
                <w:noProof/>
                <w:webHidden/>
              </w:rPr>
              <w:fldChar w:fldCharType="separate"/>
            </w:r>
            <w:r>
              <w:rPr>
                <w:noProof/>
                <w:webHidden/>
              </w:rPr>
              <w:t>15</w:t>
            </w:r>
            <w:r>
              <w:rPr>
                <w:noProof/>
                <w:webHidden/>
              </w:rPr>
              <w:fldChar w:fldCharType="end"/>
            </w:r>
          </w:hyperlink>
        </w:p>
        <w:p w14:paraId="5A859604" w14:textId="575B9DB6" w:rsidR="00C53CAF" w:rsidRDefault="00C53CAF">
          <w:pPr>
            <w:pStyle w:val="TDC3"/>
            <w:tabs>
              <w:tab w:val="left" w:pos="1849"/>
              <w:tab w:val="right" w:leader="dot" w:pos="8828"/>
            </w:tabs>
            <w:rPr>
              <w:rFonts w:asciiTheme="minorHAnsi" w:hAnsiTheme="minorHAnsi" w:cstheme="minorBidi"/>
              <w:noProof/>
              <w:sz w:val="22"/>
            </w:rPr>
          </w:pPr>
          <w:hyperlink w:anchor="_Toc45521187" w:history="1">
            <w:r w:rsidRPr="00BF4686">
              <w:rPr>
                <w:rStyle w:val="Hipervnculo"/>
                <w:noProof/>
              </w:rPr>
              <w:t>6.3.2</w:t>
            </w:r>
            <w:r>
              <w:rPr>
                <w:rFonts w:asciiTheme="minorHAnsi" w:hAnsiTheme="minorHAnsi" w:cstheme="minorBidi"/>
                <w:noProof/>
                <w:sz w:val="22"/>
              </w:rPr>
              <w:tab/>
            </w:r>
            <w:r w:rsidRPr="00BF4686">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_Toc45521187 \h </w:instrText>
            </w:r>
            <w:r>
              <w:rPr>
                <w:noProof/>
                <w:webHidden/>
              </w:rPr>
            </w:r>
            <w:r>
              <w:rPr>
                <w:noProof/>
                <w:webHidden/>
              </w:rPr>
              <w:fldChar w:fldCharType="separate"/>
            </w:r>
            <w:r>
              <w:rPr>
                <w:noProof/>
                <w:webHidden/>
              </w:rPr>
              <w:t>15</w:t>
            </w:r>
            <w:r>
              <w:rPr>
                <w:noProof/>
                <w:webHidden/>
              </w:rPr>
              <w:fldChar w:fldCharType="end"/>
            </w:r>
          </w:hyperlink>
        </w:p>
        <w:p w14:paraId="51D8EF0B" w14:textId="10E15A25" w:rsidR="00C53CAF" w:rsidRDefault="00C53CAF">
          <w:pPr>
            <w:pStyle w:val="TDC3"/>
            <w:tabs>
              <w:tab w:val="left" w:pos="1849"/>
              <w:tab w:val="right" w:leader="dot" w:pos="8828"/>
            </w:tabs>
            <w:rPr>
              <w:rFonts w:asciiTheme="minorHAnsi" w:hAnsiTheme="minorHAnsi" w:cstheme="minorBidi"/>
              <w:noProof/>
              <w:sz w:val="22"/>
            </w:rPr>
          </w:pPr>
          <w:hyperlink w:anchor="_Toc45521188" w:history="1">
            <w:r w:rsidRPr="00BF4686">
              <w:rPr>
                <w:rStyle w:val="Hipervnculo"/>
                <w:noProof/>
              </w:rPr>
              <w:t>6.3.3</w:t>
            </w:r>
            <w:r>
              <w:rPr>
                <w:rFonts w:asciiTheme="minorHAnsi" w:hAnsiTheme="minorHAnsi" w:cstheme="minorBidi"/>
                <w:noProof/>
                <w:sz w:val="22"/>
              </w:rPr>
              <w:tab/>
            </w:r>
            <w:r w:rsidRPr="00BF4686">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_Toc45521188 \h </w:instrText>
            </w:r>
            <w:r>
              <w:rPr>
                <w:noProof/>
                <w:webHidden/>
              </w:rPr>
            </w:r>
            <w:r>
              <w:rPr>
                <w:noProof/>
                <w:webHidden/>
              </w:rPr>
              <w:fldChar w:fldCharType="separate"/>
            </w:r>
            <w:r>
              <w:rPr>
                <w:noProof/>
                <w:webHidden/>
              </w:rPr>
              <w:t>15</w:t>
            </w:r>
            <w:r>
              <w:rPr>
                <w:noProof/>
                <w:webHidden/>
              </w:rPr>
              <w:fldChar w:fldCharType="end"/>
            </w:r>
          </w:hyperlink>
        </w:p>
        <w:p w14:paraId="0A575FCD" w14:textId="0F81745D" w:rsidR="00C53CAF" w:rsidRDefault="00C53CAF">
          <w:pPr>
            <w:pStyle w:val="TDC3"/>
            <w:tabs>
              <w:tab w:val="left" w:pos="1849"/>
              <w:tab w:val="right" w:leader="dot" w:pos="8828"/>
            </w:tabs>
            <w:rPr>
              <w:rFonts w:asciiTheme="minorHAnsi" w:hAnsiTheme="minorHAnsi" w:cstheme="minorBidi"/>
              <w:noProof/>
              <w:sz w:val="22"/>
            </w:rPr>
          </w:pPr>
          <w:hyperlink w:anchor="_Toc45521189" w:history="1">
            <w:r w:rsidRPr="00BF4686">
              <w:rPr>
                <w:rStyle w:val="Hipervnculo"/>
                <w:noProof/>
              </w:rPr>
              <w:t>6.3.4</w:t>
            </w:r>
            <w:r>
              <w:rPr>
                <w:rFonts w:asciiTheme="minorHAnsi" w:hAnsiTheme="minorHAnsi" w:cstheme="minorBidi"/>
                <w:noProof/>
                <w:sz w:val="22"/>
              </w:rPr>
              <w:tab/>
            </w:r>
            <w:r w:rsidRPr="00BF4686">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_Toc45521189 \h </w:instrText>
            </w:r>
            <w:r>
              <w:rPr>
                <w:noProof/>
                <w:webHidden/>
              </w:rPr>
            </w:r>
            <w:r>
              <w:rPr>
                <w:noProof/>
                <w:webHidden/>
              </w:rPr>
              <w:fldChar w:fldCharType="separate"/>
            </w:r>
            <w:r>
              <w:rPr>
                <w:noProof/>
                <w:webHidden/>
              </w:rPr>
              <w:t>16</w:t>
            </w:r>
            <w:r>
              <w:rPr>
                <w:noProof/>
                <w:webHidden/>
              </w:rPr>
              <w:fldChar w:fldCharType="end"/>
            </w:r>
          </w:hyperlink>
        </w:p>
        <w:p w14:paraId="5502F70A" w14:textId="28BE8379" w:rsidR="00C53CAF" w:rsidRDefault="00C53CAF">
          <w:pPr>
            <w:pStyle w:val="TDC2"/>
            <w:tabs>
              <w:tab w:val="left" w:pos="1540"/>
              <w:tab w:val="right" w:leader="dot" w:pos="8828"/>
            </w:tabs>
            <w:rPr>
              <w:rFonts w:asciiTheme="minorHAnsi" w:hAnsiTheme="minorHAnsi" w:cstheme="minorBidi"/>
              <w:noProof/>
              <w:sz w:val="22"/>
            </w:rPr>
          </w:pPr>
          <w:hyperlink w:anchor="_Toc45521190" w:history="1">
            <w:r w:rsidRPr="00BF4686">
              <w:rPr>
                <w:rStyle w:val="Hipervnculo"/>
                <w:noProof/>
              </w:rPr>
              <w:t>6.4</w:t>
            </w:r>
            <w:r>
              <w:rPr>
                <w:rFonts w:asciiTheme="minorHAnsi" w:hAnsiTheme="minorHAnsi" w:cstheme="minorBidi"/>
                <w:noProof/>
                <w:sz w:val="22"/>
              </w:rPr>
              <w:tab/>
            </w:r>
            <w:r w:rsidRPr="00BF4686">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_Toc45521190 \h </w:instrText>
            </w:r>
            <w:r>
              <w:rPr>
                <w:noProof/>
                <w:webHidden/>
              </w:rPr>
            </w:r>
            <w:r>
              <w:rPr>
                <w:noProof/>
                <w:webHidden/>
              </w:rPr>
              <w:fldChar w:fldCharType="separate"/>
            </w:r>
            <w:r>
              <w:rPr>
                <w:noProof/>
                <w:webHidden/>
              </w:rPr>
              <w:t>16</w:t>
            </w:r>
            <w:r>
              <w:rPr>
                <w:noProof/>
                <w:webHidden/>
              </w:rPr>
              <w:fldChar w:fldCharType="end"/>
            </w:r>
          </w:hyperlink>
        </w:p>
        <w:p w14:paraId="6DCC23FB" w14:textId="2FABFDF6" w:rsidR="00C53CAF" w:rsidRDefault="00C53CAF">
          <w:pPr>
            <w:pStyle w:val="TDC3"/>
            <w:tabs>
              <w:tab w:val="left" w:pos="1849"/>
              <w:tab w:val="right" w:leader="dot" w:pos="8828"/>
            </w:tabs>
            <w:rPr>
              <w:rFonts w:asciiTheme="minorHAnsi" w:hAnsiTheme="minorHAnsi" w:cstheme="minorBidi"/>
              <w:noProof/>
              <w:sz w:val="22"/>
            </w:rPr>
          </w:pPr>
          <w:hyperlink w:anchor="_Toc45521191" w:history="1">
            <w:r w:rsidRPr="00BF4686">
              <w:rPr>
                <w:rStyle w:val="Hipervnculo"/>
                <w:noProof/>
              </w:rPr>
              <w:t>6.4.1</w:t>
            </w:r>
            <w:r>
              <w:rPr>
                <w:rFonts w:asciiTheme="minorHAnsi" w:hAnsiTheme="minorHAnsi" w:cstheme="minorBidi"/>
                <w:noProof/>
                <w:sz w:val="22"/>
              </w:rPr>
              <w:tab/>
            </w:r>
            <w:r w:rsidRPr="00BF4686">
              <w:rPr>
                <w:rStyle w:val="Hipervnculo"/>
                <w:noProof/>
              </w:rPr>
              <w:t>Actividad 4.1 – Configuración del web server</w:t>
            </w:r>
            <w:r>
              <w:rPr>
                <w:noProof/>
                <w:webHidden/>
              </w:rPr>
              <w:tab/>
            </w:r>
            <w:r>
              <w:rPr>
                <w:noProof/>
                <w:webHidden/>
              </w:rPr>
              <w:fldChar w:fldCharType="begin"/>
            </w:r>
            <w:r>
              <w:rPr>
                <w:noProof/>
                <w:webHidden/>
              </w:rPr>
              <w:instrText xml:space="preserve"> PAGEREF _Toc45521191 \h </w:instrText>
            </w:r>
            <w:r>
              <w:rPr>
                <w:noProof/>
                <w:webHidden/>
              </w:rPr>
            </w:r>
            <w:r>
              <w:rPr>
                <w:noProof/>
                <w:webHidden/>
              </w:rPr>
              <w:fldChar w:fldCharType="separate"/>
            </w:r>
            <w:r>
              <w:rPr>
                <w:noProof/>
                <w:webHidden/>
              </w:rPr>
              <w:t>16</w:t>
            </w:r>
            <w:r>
              <w:rPr>
                <w:noProof/>
                <w:webHidden/>
              </w:rPr>
              <w:fldChar w:fldCharType="end"/>
            </w:r>
          </w:hyperlink>
        </w:p>
        <w:p w14:paraId="4B8D3CDC" w14:textId="39D283EA" w:rsidR="00C53CAF" w:rsidRDefault="00C53CAF">
          <w:pPr>
            <w:pStyle w:val="TDC3"/>
            <w:tabs>
              <w:tab w:val="left" w:pos="1849"/>
              <w:tab w:val="right" w:leader="dot" w:pos="8828"/>
            </w:tabs>
            <w:rPr>
              <w:rFonts w:asciiTheme="minorHAnsi" w:hAnsiTheme="minorHAnsi" w:cstheme="minorBidi"/>
              <w:noProof/>
              <w:sz w:val="22"/>
            </w:rPr>
          </w:pPr>
          <w:hyperlink w:anchor="_Toc45521192" w:history="1">
            <w:r w:rsidRPr="00BF4686">
              <w:rPr>
                <w:rStyle w:val="Hipervnculo"/>
                <w:noProof/>
              </w:rPr>
              <w:t>6.4.2</w:t>
            </w:r>
            <w:r>
              <w:rPr>
                <w:rFonts w:asciiTheme="minorHAnsi" w:hAnsiTheme="minorHAnsi" w:cstheme="minorBidi"/>
                <w:noProof/>
                <w:sz w:val="22"/>
              </w:rPr>
              <w:tab/>
            </w:r>
            <w:r w:rsidRPr="00BF4686">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_Toc45521192 \h </w:instrText>
            </w:r>
            <w:r>
              <w:rPr>
                <w:noProof/>
                <w:webHidden/>
              </w:rPr>
            </w:r>
            <w:r>
              <w:rPr>
                <w:noProof/>
                <w:webHidden/>
              </w:rPr>
              <w:fldChar w:fldCharType="separate"/>
            </w:r>
            <w:r>
              <w:rPr>
                <w:noProof/>
                <w:webHidden/>
              </w:rPr>
              <w:t>16</w:t>
            </w:r>
            <w:r>
              <w:rPr>
                <w:noProof/>
                <w:webHidden/>
              </w:rPr>
              <w:fldChar w:fldCharType="end"/>
            </w:r>
          </w:hyperlink>
        </w:p>
        <w:p w14:paraId="04649453" w14:textId="50A6B08E" w:rsidR="00C53CAF" w:rsidRDefault="00C53CAF">
          <w:pPr>
            <w:pStyle w:val="TDC1"/>
            <w:rPr>
              <w:rFonts w:asciiTheme="minorHAnsi" w:hAnsiTheme="minorHAnsi" w:cstheme="minorBidi"/>
              <w:noProof/>
              <w:sz w:val="22"/>
            </w:rPr>
          </w:pPr>
          <w:hyperlink w:anchor="_Toc45521193" w:history="1">
            <w:r w:rsidRPr="00BF4686">
              <w:rPr>
                <w:rStyle w:val="Hipervnculo"/>
                <w:noProof/>
              </w:rPr>
              <w:t>7</w:t>
            </w:r>
            <w:r>
              <w:rPr>
                <w:rFonts w:asciiTheme="minorHAnsi" w:hAnsiTheme="minorHAnsi" w:cstheme="minorBidi"/>
                <w:noProof/>
                <w:sz w:val="22"/>
              </w:rPr>
              <w:tab/>
            </w:r>
            <w:r w:rsidRPr="00BF4686">
              <w:rPr>
                <w:rStyle w:val="Hipervnculo"/>
                <w:noProof/>
              </w:rPr>
              <w:t>Cronograma</w:t>
            </w:r>
            <w:r>
              <w:rPr>
                <w:noProof/>
                <w:webHidden/>
              </w:rPr>
              <w:tab/>
            </w:r>
            <w:r>
              <w:rPr>
                <w:noProof/>
                <w:webHidden/>
              </w:rPr>
              <w:fldChar w:fldCharType="begin"/>
            </w:r>
            <w:r>
              <w:rPr>
                <w:noProof/>
                <w:webHidden/>
              </w:rPr>
              <w:instrText xml:space="preserve"> PAGEREF _Toc45521193 \h </w:instrText>
            </w:r>
            <w:r>
              <w:rPr>
                <w:noProof/>
                <w:webHidden/>
              </w:rPr>
            </w:r>
            <w:r>
              <w:rPr>
                <w:noProof/>
                <w:webHidden/>
              </w:rPr>
              <w:fldChar w:fldCharType="separate"/>
            </w:r>
            <w:r>
              <w:rPr>
                <w:noProof/>
                <w:webHidden/>
              </w:rPr>
              <w:t>17</w:t>
            </w:r>
            <w:r>
              <w:rPr>
                <w:noProof/>
                <w:webHidden/>
              </w:rPr>
              <w:fldChar w:fldCharType="end"/>
            </w:r>
          </w:hyperlink>
        </w:p>
        <w:p w14:paraId="219AE3CF" w14:textId="18BDD55B" w:rsidR="00C53CAF" w:rsidRDefault="00C53CAF">
          <w:pPr>
            <w:pStyle w:val="TDC1"/>
            <w:rPr>
              <w:rFonts w:asciiTheme="minorHAnsi" w:hAnsiTheme="minorHAnsi" w:cstheme="minorBidi"/>
              <w:noProof/>
              <w:sz w:val="22"/>
            </w:rPr>
          </w:pPr>
          <w:hyperlink w:anchor="_Toc45521194" w:history="1">
            <w:r w:rsidRPr="00BF4686">
              <w:rPr>
                <w:rStyle w:val="Hipervnculo"/>
                <w:noProof/>
              </w:rPr>
              <w:t>8</w:t>
            </w:r>
            <w:r>
              <w:rPr>
                <w:rFonts w:asciiTheme="minorHAnsi" w:hAnsiTheme="minorHAnsi" w:cstheme="minorBidi"/>
                <w:noProof/>
                <w:sz w:val="22"/>
              </w:rPr>
              <w:tab/>
            </w:r>
            <w:r w:rsidRPr="00BF4686">
              <w:rPr>
                <w:rStyle w:val="Hipervnculo"/>
                <w:noProof/>
              </w:rPr>
              <w:t>Resultados</w:t>
            </w:r>
            <w:r>
              <w:rPr>
                <w:noProof/>
                <w:webHidden/>
              </w:rPr>
              <w:tab/>
            </w:r>
            <w:r>
              <w:rPr>
                <w:noProof/>
                <w:webHidden/>
              </w:rPr>
              <w:fldChar w:fldCharType="begin"/>
            </w:r>
            <w:r>
              <w:rPr>
                <w:noProof/>
                <w:webHidden/>
              </w:rPr>
              <w:instrText xml:space="preserve"> PAGEREF _Toc45521194 \h </w:instrText>
            </w:r>
            <w:r>
              <w:rPr>
                <w:noProof/>
                <w:webHidden/>
              </w:rPr>
            </w:r>
            <w:r>
              <w:rPr>
                <w:noProof/>
                <w:webHidden/>
              </w:rPr>
              <w:fldChar w:fldCharType="separate"/>
            </w:r>
            <w:r>
              <w:rPr>
                <w:noProof/>
                <w:webHidden/>
              </w:rPr>
              <w:t>18</w:t>
            </w:r>
            <w:r>
              <w:rPr>
                <w:noProof/>
                <w:webHidden/>
              </w:rPr>
              <w:fldChar w:fldCharType="end"/>
            </w:r>
          </w:hyperlink>
        </w:p>
        <w:p w14:paraId="4E2243C1" w14:textId="59743196" w:rsidR="00C53CAF" w:rsidRDefault="00C53CAF">
          <w:pPr>
            <w:pStyle w:val="TDC2"/>
            <w:tabs>
              <w:tab w:val="left" w:pos="1540"/>
              <w:tab w:val="right" w:leader="dot" w:pos="8828"/>
            </w:tabs>
            <w:rPr>
              <w:rFonts w:asciiTheme="minorHAnsi" w:hAnsiTheme="minorHAnsi" w:cstheme="minorBidi"/>
              <w:noProof/>
              <w:sz w:val="22"/>
            </w:rPr>
          </w:pPr>
          <w:hyperlink w:anchor="_Toc45521195" w:history="1">
            <w:r w:rsidRPr="00BF4686">
              <w:rPr>
                <w:rStyle w:val="Hipervnculo"/>
                <w:noProof/>
              </w:rPr>
              <w:t>8.1</w:t>
            </w:r>
            <w:r>
              <w:rPr>
                <w:rFonts w:asciiTheme="minorHAnsi" w:hAnsiTheme="minorHAnsi" w:cstheme="minorBidi"/>
                <w:noProof/>
                <w:sz w:val="22"/>
              </w:rPr>
              <w:tab/>
            </w:r>
            <w:r w:rsidRPr="00BF4686">
              <w:rPr>
                <w:rStyle w:val="Hipervnculo"/>
                <w:noProof/>
              </w:rPr>
              <w:t>Creación de bloques funcionales</w:t>
            </w:r>
            <w:r>
              <w:rPr>
                <w:noProof/>
                <w:webHidden/>
              </w:rPr>
              <w:tab/>
            </w:r>
            <w:r>
              <w:rPr>
                <w:noProof/>
                <w:webHidden/>
              </w:rPr>
              <w:fldChar w:fldCharType="begin"/>
            </w:r>
            <w:r>
              <w:rPr>
                <w:noProof/>
                <w:webHidden/>
              </w:rPr>
              <w:instrText xml:space="preserve"> PAGEREF _Toc45521195 \h </w:instrText>
            </w:r>
            <w:r>
              <w:rPr>
                <w:noProof/>
                <w:webHidden/>
              </w:rPr>
            </w:r>
            <w:r>
              <w:rPr>
                <w:noProof/>
                <w:webHidden/>
              </w:rPr>
              <w:fldChar w:fldCharType="separate"/>
            </w:r>
            <w:r>
              <w:rPr>
                <w:noProof/>
                <w:webHidden/>
              </w:rPr>
              <w:t>18</w:t>
            </w:r>
            <w:r>
              <w:rPr>
                <w:noProof/>
                <w:webHidden/>
              </w:rPr>
              <w:fldChar w:fldCharType="end"/>
            </w:r>
          </w:hyperlink>
        </w:p>
        <w:p w14:paraId="138E2EDD" w14:textId="16F873B1" w:rsidR="00C53CAF" w:rsidRDefault="00C53CAF">
          <w:pPr>
            <w:pStyle w:val="TDC3"/>
            <w:tabs>
              <w:tab w:val="left" w:pos="1849"/>
              <w:tab w:val="right" w:leader="dot" w:pos="8828"/>
            </w:tabs>
            <w:rPr>
              <w:rFonts w:asciiTheme="minorHAnsi" w:hAnsiTheme="minorHAnsi" w:cstheme="minorBidi"/>
              <w:noProof/>
              <w:sz w:val="22"/>
            </w:rPr>
          </w:pPr>
          <w:hyperlink w:anchor="_Toc45521196" w:history="1">
            <w:r w:rsidRPr="00BF4686">
              <w:rPr>
                <w:rStyle w:val="Hipervnculo"/>
                <w:noProof/>
              </w:rPr>
              <w:t>8.1.1</w:t>
            </w:r>
            <w:r>
              <w:rPr>
                <w:rFonts w:asciiTheme="minorHAnsi" w:hAnsiTheme="minorHAnsi" w:cstheme="minorBidi"/>
                <w:noProof/>
                <w:sz w:val="22"/>
              </w:rPr>
              <w:tab/>
            </w:r>
            <w:r w:rsidRPr="00BF4686">
              <w:rPr>
                <w:rStyle w:val="Hipervnculo"/>
                <w:noProof/>
              </w:rPr>
              <w:t>Notas</w:t>
            </w:r>
            <w:r>
              <w:rPr>
                <w:noProof/>
                <w:webHidden/>
              </w:rPr>
              <w:tab/>
            </w:r>
            <w:r>
              <w:rPr>
                <w:noProof/>
                <w:webHidden/>
              </w:rPr>
              <w:fldChar w:fldCharType="begin"/>
            </w:r>
            <w:r>
              <w:rPr>
                <w:noProof/>
                <w:webHidden/>
              </w:rPr>
              <w:instrText xml:space="preserve"> PAGEREF _Toc45521196 \h </w:instrText>
            </w:r>
            <w:r>
              <w:rPr>
                <w:noProof/>
                <w:webHidden/>
              </w:rPr>
            </w:r>
            <w:r>
              <w:rPr>
                <w:noProof/>
                <w:webHidden/>
              </w:rPr>
              <w:fldChar w:fldCharType="separate"/>
            </w:r>
            <w:r>
              <w:rPr>
                <w:noProof/>
                <w:webHidden/>
              </w:rPr>
              <w:t>20</w:t>
            </w:r>
            <w:r>
              <w:rPr>
                <w:noProof/>
                <w:webHidden/>
              </w:rPr>
              <w:fldChar w:fldCharType="end"/>
            </w:r>
          </w:hyperlink>
        </w:p>
        <w:p w14:paraId="50A88F67" w14:textId="1DDCA0B3" w:rsidR="00C53CAF" w:rsidRDefault="00C53CAF">
          <w:pPr>
            <w:pStyle w:val="TDC3"/>
            <w:tabs>
              <w:tab w:val="left" w:pos="1849"/>
              <w:tab w:val="right" w:leader="dot" w:pos="8828"/>
            </w:tabs>
            <w:rPr>
              <w:rFonts w:asciiTheme="minorHAnsi" w:hAnsiTheme="minorHAnsi" w:cstheme="minorBidi"/>
              <w:noProof/>
              <w:sz w:val="22"/>
            </w:rPr>
          </w:pPr>
          <w:hyperlink w:anchor="_Toc45521197" w:history="1">
            <w:r w:rsidRPr="00BF4686">
              <w:rPr>
                <w:rStyle w:val="Hipervnculo"/>
                <w:noProof/>
              </w:rPr>
              <w:t>8.1.2</w:t>
            </w:r>
            <w:r>
              <w:rPr>
                <w:rFonts w:asciiTheme="minorHAnsi" w:hAnsiTheme="minorHAnsi" w:cstheme="minorBidi"/>
                <w:noProof/>
                <w:sz w:val="22"/>
              </w:rPr>
              <w:tab/>
            </w:r>
            <w:r w:rsidRPr="00BF4686">
              <w:rPr>
                <w:rStyle w:val="Hipervnculo"/>
                <w:noProof/>
              </w:rPr>
              <w:t>Sensores</w:t>
            </w:r>
            <w:r>
              <w:rPr>
                <w:noProof/>
                <w:webHidden/>
              </w:rPr>
              <w:tab/>
            </w:r>
            <w:r>
              <w:rPr>
                <w:noProof/>
                <w:webHidden/>
              </w:rPr>
              <w:fldChar w:fldCharType="begin"/>
            </w:r>
            <w:r>
              <w:rPr>
                <w:noProof/>
                <w:webHidden/>
              </w:rPr>
              <w:instrText xml:space="preserve"> PAGEREF _Toc45521197 \h </w:instrText>
            </w:r>
            <w:r>
              <w:rPr>
                <w:noProof/>
                <w:webHidden/>
              </w:rPr>
            </w:r>
            <w:r>
              <w:rPr>
                <w:noProof/>
                <w:webHidden/>
              </w:rPr>
              <w:fldChar w:fldCharType="separate"/>
            </w:r>
            <w:r>
              <w:rPr>
                <w:noProof/>
                <w:webHidden/>
              </w:rPr>
              <w:t>21</w:t>
            </w:r>
            <w:r>
              <w:rPr>
                <w:noProof/>
                <w:webHidden/>
              </w:rPr>
              <w:fldChar w:fldCharType="end"/>
            </w:r>
          </w:hyperlink>
        </w:p>
        <w:p w14:paraId="6D924851" w14:textId="7D51D8F9" w:rsidR="00C53CAF" w:rsidRDefault="00C53CAF">
          <w:pPr>
            <w:pStyle w:val="TDC3"/>
            <w:tabs>
              <w:tab w:val="left" w:pos="1849"/>
              <w:tab w:val="right" w:leader="dot" w:pos="8828"/>
            </w:tabs>
            <w:rPr>
              <w:rFonts w:asciiTheme="minorHAnsi" w:hAnsiTheme="minorHAnsi" w:cstheme="minorBidi"/>
              <w:noProof/>
              <w:sz w:val="22"/>
            </w:rPr>
          </w:pPr>
          <w:hyperlink w:anchor="_Toc45521198" w:history="1">
            <w:r w:rsidRPr="00BF4686">
              <w:rPr>
                <w:rStyle w:val="Hipervnculo"/>
                <w:noProof/>
              </w:rPr>
              <w:t>8.1.3</w:t>
            </w:r>
            <w:r>
              <w:rPr>
                <w:rFonts w:asciiTheme="minorHAnsi" w:hAnsiTheme="minorHAnsi" w:cstheme="minorBidi"/>
                <w:noProof/>
                <w:sz w:val="22"/>
              </w:rPr>
              <w:tab/>
            </w:r>
            <w:r w:rsidRPr="00BF4686">
              <w:rPr>
                <w:rStyle w:val="Hipervnculo"/>
                <w:noProof/>
              </w:rPr>
              <w:t>ESP32</w:t>
            </w:r>
            <w:r>
              <w:rPr>
                <w:noProof/>
                <w:webHidden/>
              </w:rPr>
              <w:tab/>
            </w:r>
            <w:r>
              <w:rPr>
                <w:noProof/>
                <w:webHidden/>
              </w:rPr>
              <w:fldChar w:fldCharType="begin"/>
            </w:r>
            <w:r>
              <w:rPr>
                <w:noProof/>
                <w:webHidden/>
              </w:rPr>
              <w:instrText xml:space="preserve"> PAGEREF _Toc45521198 \h </w:instrText>
            </w:r>
            <w:r>
              <w:rPr>
                <w:noProof/>
                <w:webHidden/>
              </w:rPr>
            </w:r>
            <w:r>
              <w:rPr>
                <w:noProof/>
                <w:webHidden/>
              </w:rPr>
              <w:fldChar w:fldCharType="separate"/>
            </w:r>
            <w:r>
              <w:rPr>
                <w:noProof/>
                <w:webHidden/>
              </w:rPr>
              <w:t>24</w:t>
            </w:r>
            <w:r>
              <w:rPr>
                <w:noProof/>
                <w:webHidden/>
              </w:rPr>
              <w:fldChar w:fldCharType="end"/>
            </w:r>
          </w:hyperlink>
        </w:p>
        <w:p w14:paraId="1FED4CD4" w14:textId="32D1FF14" w:rsidR="00C53CAF" w:rsidRDefault="00C53CAF">
          <w:pPr>
            <w:pStyle w:val="TDC3"/>
            <w:tabs>
              <w:tab w:val="left" w:pos="1849"/>
              <w:tab w:val="right" w:leader="dot" w:pos="8828"/>
            </w:tabs>
            <w:rPr>
              <w:rFonts w:asciiTheme="minorHAnsi" w:hAnsiTheme="minorHAnsi" w:cstheme="minorBidi"/>
              <w:noProof/>
              <w:sz w:val="22"/>
            </w:rPr>
          </w:pPr>
          <w:hyperlink w:anchor="_Toc45521199" w:history="1">
            <w:r w:rsidRPr="00BF4686">
              <w:rPr>
                <w:rStyle w:val="Hipervnculo"/>
                <w:noProof/>
              </w:rPr>
              <w:t>8.1.4</w:t>
            </w:r>
            <w:r>
              <w:rPr>
                <w:rFonts w:asciiTheme="minorHAnsi" w:hAnsiTheme="minorHAnsi" w:cstheme="minorBidi"/>
                <w:noProof/>
                <w:sz w:val="22"/>
              </w:rPr>
              <w:tab/>
            </w:r>
            <w:r w:rsidRPr="00BF4686">
              <w:rPr>
                <w:rStyle w:val="Hipervnculo"/>
                <w:noProof/>
              </w:rPr>
              <w:t>NeoPixel</w:t>
            </w:r>
            <w:r>
              <w:rPr>
                <w:noProof/>
                <w:webHidden/>
              </w:rPr>
              <w:tab/>
            </w:r>
            <w:r>
              <w:rPr>
                <w:noProof/>
                <w:webHidden/>
              </w:rPr>
              <w:fldChar w:fldCharType="begin"/>
            </w:r>
            <w:r>
              <w:rPr>
                <w:noProof/>
                <w:webHidden/>
              </w:rPr>
              <w:instrText xml:space="preserve"> PAGEREF _Toc45521199 \h </w:instrText>
            </w:r>
            <w:r>
              <w:rPr>
                <w:noProof/>
                <w:webHidden/>
              </w:rPr>
            </w:r>
            <w:r>
              <w:rPr>
                <w:noProof/>
                <w:webHidden/>
              </w:rPr>
              <w:fldChar w:fldCharType="separate"/>
            </w:r>
            <w:r>
              <w:rPr>
                <w:noProof/>
                <w:webHidden/>
              </w:rPr>
              <w:t>27</w:t>
            </w:r>
            <w:r>
              <w:rPr>
                <w:noProof/>
                <w:webHidden/>
              </w:rPr>
              <w:fldChar w:fldCharType="end"/>
            </w:r>
          </w:hyperlink>
        </w:p>
        <w:p w14:paraId="6DA92F2A" w14:textId="1BC44D3D" w:rsidR="00C53CAF" w:rsidRDefault="00C53CAF">
          <w:pPr>
            <w:pStyle w:val="TDC3"/>
            <w:tabs>
              <w:tab w:val="left" w:pos="1849"/>
              <w:tab w:val="right" w:leader="dot" w:pos="8828"/>
            </w:tabs>
            <w:rPr>
              <w:rFonts w:asciiTheme="minorHAnsi" w:hAnsiTheme="minorHAnsi" w:cstheme="minorBidi"/>
              <w:noProof/>
              <w:sz w:val="22"/>
            </w:rPr>
          </w:pPr>
          <w:hyperlink w:anchor="_Toc45521200" w:history="1">
            <w:r w:rsidRPr="00BF4686">
              <w:rPr>
                <w:rStyle w:val="Hipervnculo"/>
                <w:noProof/>
              </w:rPr>
              <w:t>8.1.5</w:t>
            </w:r>
            <w:r>
              <w:rPr>
                <w:rFonts w:asciiTheme="minorHAnsi" w:hAnsiTheme="minorHAnsi" w:cstheme="minorBidi"/>
                <w:noProof/>
                <w:sz w:val="22"/>
              </w:rPr>
              <w:tab/>
            </w:r>
            <w:r w:rsidRPr="00BF4686">
              <w:rPr>
                <w:rStyle w:val="Hipervnculo"/>
                <w:noProof/>
              </w:rPr>
              <w:t>Tiempo</w:t>
            </w:r>
            <w:r>
              <w:rPr>
                <w:noProof/>
                <w:webHidden/>
              </w:rPr>
              <w:tab/>
            </w:r>
            <w:r>
              <w:rPr>
                <w:noProof/>
                <w:webHidden/>
              </w:rPr>
              <w:fldChar w:fldCharType="begin"/>
            </w:r>
            <w:r>
              <w:rPr>
                <w:noProof/>
                <w:webHidden/>
              </w:rPr>
              <w:instrText xml:space="preserve"> PAGEREF _Toc45521200 \h </w:instrText>
            </w:r>
            <w:r>
              <w:rPr>
                <w:noProof/>
                <w:webHidden/>
              </w:rPr>
            </w:r>
            <w:r>
              <w:rPr>
                <w:noProof/>
                <w:webHidden/>
              </w:rPr>
              <w:fldChar w:fldCharType="separate"/>
            </w:r>
            <w:r>
              <w:rPr>
                <w:noProof/>
                <w:webHidden/>
              </w:rPr>
              <w:t>29</w:t>
            </w:r>
            <w:r>
              <w:rPr>
                <w:noProof/>
                <w:webHidden/>
              </w:rPr>
              <w:fldChar w:fldCharType="end"/>
            </w:r>
          </w:hyperlink>
        </w:p>
        <w:p w14:paraId="0E834969" w14:textId="50E80926" w:rsidR="00C53CAF" w:rsidRDefault="00C53CAF">
          <w:pPr>
            <w:pStyle w:val="TDC2"/>
            <w:tabs>
              <w:tab w:val="left" w:pos="1540"/>
              <w:tab w:val="right" w:leader="dot" w:pos="8828"/>
            </w:tabs>
            <w:rPr>
              <w:rFonts w:asciiTheme="minorHAnsi" w:hAnsiTheme="minorHAnsi" w:cstheme="minorBidi"/>
              <w:noProof/>
              <w:sz w:val="22"/>
            </w:rPr>
          </w:pPr>
          <w:hyperlink w:anchor="_Toc45521201" w:history="1">
            <w:r w:rsidRPr="00BF4686">
              <w:rPr>
                <w:rStyle w:val="Hipervnculo"/>
                <w:noProof/>
              </w:rPr>
              <w:t>8.2</w:t>
            </w:r>
            <w:r>
              <w:rPr>
                <w:rFonts w:asciiTheme="minorHAnsi" w:hAnsiTheme="minorHAnsi" w:cstheme="minorBidi"/>
                <w:noProof/>
                <w:sz w:val="22"/>
              </w:rPr>
              <w:tab/>
            </w:r>
            <w:r w:rsidRPr="00BF4686">
              <w:rPr>
                <w:rStyle w:val="Hipervnculo"/>
                <w:noProof/>
              </w:rPr>
              <w:t>Diseño de la PCB</w:t>
            </w:r>
            <w:r>
              <w:rPr>
                <w:noProof/>
                <w:webHidden/>
              </w:rPr>
              <w:tab/>
            </w:r>
            <w:r>
              <w:rPr>
                <w:noProof/>
                <w:webHidden/>
              </w:rPr>
              <w:fldChar w:fldCharType="begin"/>
            </w:r>
            <w:r>
              <w:rPr>
                <w:noProof/>
                <w:webHidden/>
              </w:rPr>
              <w:instrText xml:space="preserve"> PAGEREF _Toc45521201 \h </w:instrText>
            </w:r>
            <w:r>
              <w:rPr>
                <w:noProof/>
                <w:webHidden/>
              </w:rPr>
            </w:r>
            <w:r>
              <w:rPr>
                <w:noProof/>
                <w:webHidden/>
              </w:rPr>
              <w:fldChar w:fldCharType="separate"/>
            </w:r>
            <w:r>
              <w:rPr>
                <w:noProof/>
                <w:webHidden/>
              </w:rPr>
              <w:t>31</w:t>
            </w:r>
            <w:r>
              <w:rPr>
                <w:noProof/>
                <w:webHidden/>
              </w:rPr>
              <w:fldChar w:fldCharType="end"/>
            </w:r>
          </w:hyperlink>
        </w:p>
        <w:p w14:paraId="5DA3EB07" w14:textId="5C866AC2" w:rsidR="00C53CAF" w:rsidRDefault="00C53CAF">
          <w:pPr>
            <w:pStyle w:val="TDC2"/>
            <w:tabs>
              <w:tab w:val="left" w:pos="1540"/>
              <w:tab w:val="right" w:leader="dot" w:pos="8828"/>
            </w:tabs>
            <w:rPr>
              <w:rFonts w:asciiTheme="minorHAnsi" w:hAnsiTheme="minorHAnsi" w:cstheme="minorBidi"/>
              <w:noProof/>
              <w:sz w:val="22"/>
            </w:rPr>
          </w:pPr>
          <w:hyperlink w:anchor="_Toc45521202" w:history="1">
            <w:r w:rsidRPr="00BF4686">
              <w:rPr>
                <w:rStyle w:val="Hipervnculo"/>
                <w:noProof/>
              </w:rPr>
              <w:t>8.3</w:t>
            </w:r>
            <w:r>
              <w:rPr>
                <w:rFonts w:asciiTheme="minorHAnsi" w:hAnsiTheme="minorHAnsi" w:cstheme="minorBidi"/>
                <w:noProof/>
                <w:sz w:val="22"/>
              </w:rPr>
              <w:tab/>
            </w:r>
            <w:r w:rsidRPr="00BF4686">
              <w:rPr>
                <w:rStyle w:val="Hipervnculo"/>
                <w:noProof/>
              </w:rPr>
              <w:t>Validación de la interfaz visual y la tarjeta</w:t>
            </w:r>
            <w:r>
              <w:rPr>
                <w:noProof/>
                <w:webHidden/>
              </w:rPr>
              <w:tab/>
            </w:r>
            <w:r>
              <w:rPr>
                <w:noProof/>
                <w:webHidden/>
              </w:rPr>
              <w:fldChar w:fldCharType="begin"/>
            </w:r>
            <w:r>
              <w:rPr>
                <w:noProof/>
                <w:webHidden/>
              </w:rPr>
              <w:instrText xml:space="preserve"> PAGEREF _Toc45521202 \h </w:instrText>
            </w:r>
            <w:r>
              <w:rPr>
                <w:noProof/>
                <w:webHidden/>
              </w:rPr>
            </w:r>
            <w:r>
              <w:rPr>
                <w:noProof/>
                <w:webHidden/>
              </w:rPr>
              <w:fldChar w:fldCharType="separate"/>
            </w:r>
            <w:r>
              <w:rPr>
                <w:noProof/>
                <w:webHidden/>
              </w:rPr>
              <w:t>33</w:t>
            </w:r>
            <w:r>
              <w:rPr>
                <w:noProof/>
                <w:webHidden/>
              </w:rPr>
              <w:fldChar w:fldCharType="end"/>
            </w:r>
          </w:hyperlink>
        </w:p>
        <w:p w14:paraId="747C59FC" w14:textId="20768526" w:rsidR="00C53CAF" w:rsidRDefault="00C53CAF">
          <w:pPr>
            <w:pStyle w:val="TDC3"/>
            <w:tabs>
              <w:tab w:val="left" w:pos="1849"/>
              <w:tab w:val="right" w:leader="dot" w:pos="8828"/>
            </w:tabs>
            <w:rPr>
              <w:rFonts w:asciiTheme="minorHAnsi" w:hAnsiTheme="minorHAnsi" w:cstheme="minorBidi"/>
              <w:noProof/>
              <w:sz w:val="22"/>
            </w:rPr>
          </w:pPr>
          <w:hyperlink w:anchor="_Toc45521203" w:history="1">
            <w:r w:rsidRPr="00BF4686">
              <w:rPr>
                <w:rStyle w:val="Hipervnculo"/>
                <w:noProof/>
              </w:rPr>
              <w:t>8.3.1</w:t>
            </w:r>
            <w:r>
              <w:rPr>
                <w:rFonts w:asciiTheme="minorHAnsi" w:hAnsiTheme="minorHAnsi" w:cstheme="minorBidi"/>
                <w:noProof/>
                <w:sz w:val="22"/>
              </w:rPr>
              <w:tab/>
            </w:r>
            <w:r w:rsidRPr="00BF4686">
              <w:rPr>
                <w:rStyle w:val="Hipervnculo"/>
                <w:noProof/>
              </w:rPr>
              <w:t>Creación del WebSocket</w:t>
            </w:r>
            <w:r>
              <w:rPr>
                <w:noProof/>
                <w:webHidden/>
              </w:rPr>
              <w:tab/>
            </w:r>
            <w:r>
              <w:rPr>
                <w:noProof/>
                <w:webHidden/>
              </w:rPr>
              <w:fldChar w:fldCharType="begin"/>
            </w:r>
            <w:r>
              <w:rPr>
                <w:noProof/>
                <w:webHidden/>
              </w:rPr>
              <w:instrText xml:space="preserve"> PAGEREF _Toc45521203 \h </w:instrText>
            </w:r>
            <w:r>
              <w:rPr>
                <w:noProof/>
                <w:webHidden/>
              </w:rPr>
            </w:r>
            <w:r>
              <w:rPr>
                <w:noProof/>
                <w:webHidden/>
              </w:rPr>
              <w:fldChar w:fldCharType="separate"/>
            </w:r>
            <w:r>
              <w:rPr>
                <w:noProof/>
                <w:webHidden/>
              </w:rPr>
              <w:t>33</w:t>
            </w:r>
            <w:r>
              <w:rPr>
                <w:noProof/>
                <w:webHidden/>
              </w:rPr>
              <w:fldChar w:fldCharType="end"/>
            </w:r>
          </w:hyperlink>
        </w:p>
        <w:p w14:paraId="61950EB5" w14:textId="638F593B" w:rsidR="00C53CAF" w:rsidRDefault="00C53CAF">
          <w:pPr>
            <w:pStyle w:val="TDC3"/>
            <w:tabs>
              <w:tab w:val="left" w:pos="1849"/>
              <w:tab w:val="right" w:leader="dot" w:pos="8828"/>
            </w:tabs>
            <w:rPr>
              <w:rFonts w:asciiTheme="minorHAnsi" w:hAnsiTheme="minorHAnsi" w:cstheme="minorBidi"/>
              <w:noProof/>
              <w:sz w:val="22"/>
            </w:rPr>
          </w:pPr>
          <w:hyperlink w:anchor="_Toc45521204" w:history="1">
            <w:r w:rsidRPr="00BF4686">
              <w:rPr>
                <w:rStyle w:val="Hipervnculo"/>
                <w:noProof/>
              </w:rPr>
              <w:t>8.3.2</w:t>
            </w:r>
            <w:r>
              <w:rPr>
                <w:rFonts w:asciiTheme="minorHAnsi" w:hAnsiTheme="minorHAnsi" w:cstheme="minorBidi"/>
                <w:noProof/>
                <w:sz w:val="22"/>
              </w:rPr>
              <w:tab/>
            </w:r>
            <w:r w:rsidRPr="00BF4686">
              <w:rPr>
                <w:rStyle w:val="Hipervnculo"/>
                <w:noProof/>
              </w:rPr>
              <w:t>Validación con el Software-Hardware</w:t>
            </w:r>
            <w:r>
              <w:rPr>
                <w:noProof/>
                <w:webHidden/>
              </w:rPr>
              <w:tab/>
            </w:r>
            <w:r>
              <w:rPr>
                <w:noProof/>
                <w:webHidden/>
              </w:rPr>
              <w:fldChar w:fldCharType="begin"/>
            </w:r>
            <w:r>
              <w:rPr>
                <w:noProof/>
                <w:webHidden/>
              </w:rPr>
              <w:instrText xml:space="preserve"> PAGEREF _Toc45521204 \h </w:instrText>
            </w:r>
            <w:r>
              <w:rPr>
                <w:noProof/>
                <w:webHidden/>
              </w:rPr>
            </w:r>
            <w:r>
              <w:rPr>
                <w:noProof/>
                <w:webHidden/>
              </w:rPr>
              <w:fldChar w:fldCharType="separate"/>
            </w:r>
            <w:r>
              <w:rPr>
                <w:noProof/>
                <w:webHidden/>
              </w:rPr>
              <w:t>34</w:t>
            </w:r>
            <w:r>
              <w:rPr>
                <w:noProof/>
                <w:webHidden/>
              </w:rPr>
              <w:fldChar w:fldCharType="end"/>
            </w:r>
          </w:hyperlink>
        </w:p>
        <w:p w14:paraId="2E6220D4" w14:textId="084A3323" w:rsidR="00C53CAF" w:rsidRDefault="00C53CAF">
          <w:pPr>
            <w:pStyle w:val="TDC2"/>
            <w:tabs>
              <w:tab w:val="left" w:pos="1540"/>
              <w:tab w:val="right" w:leader="dot" w:pos="8828"/>
            </w:tabs>
            <w:rPr>
              <w:rFonts w:asciiTheme="minorHAnsi" w:hAnsiTheme="minorHAnsi" w:cstheme="minorBidi"/>
              <w:noProof/>
              <w:sz w:val="22"/>
            </w:rPr>
          </w:pPr>
          <w:hyperlink w:anchor="_Toc45521205" w:history="1">
            <w:r w:rsidRPr="00BF4686">
              <w:rPr>
                <w:rStyle w:val="Hipervnculo"/>
                <w:noProof/>
              </w:rPr>
              <w:t>8.4</w:t>
            </w:r>
            <w:r>
              <w:rPr>
                <w:rFonts w:asciiTheme="minorHAnsi" w:hAnsiTheme="minorHAnsi" w:cstheme="minorBidi"/>
                <w:noProof/>
                <w:sz w:val="22"/>
              </w:rPr>
              <w:tab/>
            </w:r>
            <w:r w:rsidRPr="00BF4686">
              <w:rPr>
                <w:rStyle w:val="Hipervnculo"/>
                <w:noProof/>
              </w:rPr>
              <w:t>Diseño centrado en el usuario</w:t>
            </w:r>
            <w:r>
              <w:rPr>
                <w:noProof/>
                <w:webHidden/>
              </w:rPr>
              <w:tab/>
            </w:r>
            <w:r>
              <w:rPr>
                <w:noProof/>
                <w:webHidden/>
              </w:rPr>
              <w:fldChar w:fldCharType="begin"/>
            </w:r>
            <w:r>
              <w:rPr>
                <w:noProof/>
                <w:webHidden/>
              </w:rPr>
              <w:instrText xml:space="preserve"> PAGEREF _Toc45521205 \h </w:instrText>
            </w:r>
            <w:r>
              <w:rPr>
                <w:noProof/>
                <w:webHidden/>
              </w:rPr>
            </w:r>
            <w:r>
              <w:rPr>
                <w:noProof/>
                <w:webHidden/>
              </w:rPr>
              <w:fldChar w:fldCharType="separate"/>
            </w:r>
            <w:r>
              <w:rPr>
                <w:noProof/>
                <w:webHidden/>
              </w:rPr>
              <w:t>36</w:t>
            </w:r>
            <w:r>
              <w:rPr>
                <w:noProof/>
                <w:webHidden/>
              </w:rPr>
              <w:fldChar w:fldCharType="end"/>
            </w:r>
          </w:hyperlink>
        </w:p>
        <w:p w14:paraId="05922E26" w14:textId="6D39F2BE" w:rsidR="00C53CAF" w:rsidRDefault="00C53CAF">
          <w:pPr>
            <w:pStyle w:val="TDC3"/>
            <w:tabs>
              <w:tab w:val="left" w:pos="1849"/>
              <w:tab w:val="right" w:leader="dot" w:pos="8828"/>
            </w:tabs>
            <w:rPr>
              <w:rFonts w:asciiTheme="minorHAnsi" w:hAnsiTheme="minorHAnsi" w:cstheme="minorBidi"/>
              <w:noProof/>
              <w:sz w:val="22"/>
            </w:rPr>
          </w:pPr>
          <w:hyperlink w:anchor="_Toc45521206" w:history="1">
            <w:r w:rsidRPr="00BF4686">
              <w:rPr>
                <w:rStyle w:val="Hipervnculo"/>
                <w:noProof/>
              </w:rPr>
              <w:t>8.4.1</w:t>
            </w:r>
            <w:r>
              <w:rPr>
                <w:rFonts w:asciiTheme="minorHAnsi" w:hAnsiTheme="minorHAnsi" w:cstheme="minorBidi"/>
                <w:noProof/>
                <w:sz w:val="22"/>
              </w:rPr>
              <w:tab/>
            </w:r>
            <w:r w:rsidRPr="00BF4686">
              <w:rPr>
                <w:rStyle w:val="Hipervnculo"/>
                <w:noProof/>
              </w:rPr>
              <w:t>Área musical</w:t>
            </w:r>
            <w:r>
              <w:rPr>
                <w:noProof/>
                <w:webHidden/>
              </w:rPr>
              <w:tab/>
            </w:r>
            <w:r>
              <w:rPr>
                <w:noProof/>
                <w:webHidden/>
              </w:rPr>
              <w:fldChar w:fldCharType="begin"/>
            </w:r>
            <w:r>
              <w:rPr>
                <w:noProof/>
                <w:webHidden/>
              </w:rPr>
              <w:instrText xml:space="preserve"> PAGEREF _Toc45521206 \h </w:instrText>
            </w:r>
            <w:r>
              <w:rPr>
                <w:noProof/>
                <w:webHidden/>
              </w:rPr>
            </w:r>
            <w:r>
              <w:rPr>
                <w:noProof/>
                <w:webHidden/>
              </w:rPr>
              <w:fldChar w:fldCharType="separate"/>
            </w:r>
            <w:r>
              <w:rPr>
                <w:noProof/>
                <w:webHidden/>
              </w:rPr>
              <w:t>37</w:t>
            </w:r>
            <w:r>
              <w:rPr>
                <w:noProof/>
                <w:webHidden/>
              </w:rPr>
              <w:fldChar w:fldCharType="end"/>
            </w:r>
          </w:hyperlink>
        </w:p>
        <w:p w14:paraId="54012612" w14:textId="4A15C857" w:rsidR="00C53CAF" w:rsidRDefault="00C53CAF">
          <w:pPr>
            <w:pStyle w:val="TDC3"/>
            <w:tabs>
              <w:tab w:val="left" w:pos="1849"/>
              <w:tab w:val="right" w:leader="dot" w:pos="8828"/>
            </w:tabs>
            <w:rPr>
              <w:rFonts w:asciiTheme="minorHAnsi" w:hAnsiTheme="minorHAnsi" w:cstheme="minorBidi"/>
              <w:noProof/>
              <w:sz w:val="22"/>
            </w:rPr>
          </w:pPr>
          <w:hyperlink w:anchor="_Toc45521207" w:history="1">
            <w:r w:rsidRPr="00BF4686">
              <w:rPr>
                <w:rStyle w:val="Hipervnculo"/>
                <w:noProof/>
              </w:rPr>
              <w:t>8.4.2</w:t>
            </w:r>
            <w:r>
              <w:rPr>
                <w:rFonts w:asciiTheme="minorHAnsi" w:hAnsiTheme="minorHAnsi" w:cstheme="minorBidi"/>
                <w:noProof/>
                <w:sz w:val="22"/>
              </w:rPr>
              <w:tab/>
            </w:r>
            <w:r w:rsidRPr="00BF4686">
              <w:rPr>
                <w:rStyle w:val="Hipervnculo"/>
                <w:noProof/>
              </w:rPr>
              <w:t>Área de botones</w:t>
            </w:r>
            <w:r>
              <w:rPr>
                <w:noProof/>
                <w:webHidden/>
              </w:rPr>
              <w:tab/>
            </w:r>
            <w:r>
              <w:rPr>
                <w:noProof/>
                <w:webHidden/>
              </w:rPr>
              <w:fldChar w:fldCharType="begin"/>
            </w:r>
            <w:r>
              <w:rPr>
                <w:noProof/>
                <w:webHidden/>
              </w:rPr>
              <w:instrText xml:space="preserve"> PAGEREF _Toc45521207 \h </w:instrText>
            </w:r>
            <w:r>
              <w:rPr>
                <w:noProof/>
                <w:webHidden/>
              </w:rPr>
            </w:r>
            <w:r>
              <w:rPr>
                <w:noProof/>
                <w:webHidden/>
              </w:rPr>
              <w:fldChar w:fldCharType="separate"/>
            </w:r>
            <w:r>
              <w:rPr>
                <w:noProof/>
                <w:webHidden/>
              </w:rPr>
              <w:t>38</w:t>
            </w:r>
            <w:r>
              <w:rPr>
                <w:noProof/>
                <w:webHidden/>
              </w:rPr>
              <w:fldChar w:fldCharType="end"/>
            </w:r>
          </w:hyperlink>
        </w:p>
        <w:p w14:paraId="4B1E5834" w14:textId="32DC4294" w:rsidR="00C53CAF" w:rsidRDefault="00C53CAF">
          <w:pPr>
            <w:pStyle w:val="TDC3"/>
            <w:tabs>
              <w:tab w:val="left" w:pos="1849"/>
              <w:tab w:val="right" w:leader="dot" w:pos="8828"/>
            </w:tabs>
            <w:rPr>
              <w:rFonts w:asciiTheme="minorHAnsi" w:hAnsiTheme="minorHAnsi" w:cstheme="minorBidi"/>
              <w:noProof/>
              <w:sz w:val="22"/>
            </w:rPr>
          </w:pPr>
          <w:hyperlink w:anchor="_Toc45521208" w:history="1">
            <w:r w:rsidRPr="00BF4686">
              <w:rPr>
                <w:rStyle w:val="Hipervnculo"/>
                <w:noProof/>
              </w:rPr>
              <w:t>8.4.3</w:t>
            </w:r>
            <w:r>
              <w:rPr>
                <w:rFonts w:asciiTheme="minorHAnsi" w:hAnsiTheme="minorHAnsi" w:cstheme="minorBidi"/>
                <w:noProof/>
                <w:sz w:val="22"/>
              </w:rPr>
              <w:tab/>
            </w:r>
            <w:r w:rsidRPr="00BF4686">
              <w:rPr>
                <w:rStyle w:val="Hipervnculo"/>
                <w:noProof/>
              </w:rPr>
              <w:t>Área de trabajo</w:t>
            </w:r>
            <w:r>
              <w:rPr>
                <w:noProof/>
                <w:webHidden/>
              </w:rPr>
              <w:tab/>
            </w:r>
            <w:r>
              <w:rPr>
                <w:noProof/>
                <w:webHidden/>
              </w:rPr>
              <w:fldChar w:fldCharType="begin"/>
            </w:r>
            <w:r>
              <w:rPr>
                <w:noProof/>
                <w:webHidden/>
              </w:rPr>
              <w:instrText xml:space="preserve"> PAGEREF _Toc45521208 \h </w:instrText>
            </w:r>
            <w:r>
              <w:rPr>
                <w:noProof/>
                <w:webHidden/>
              </w:rPr>
            </w:r>
            <w:r>
              <w:rPr>
                <w:noProof/>
                <w:webHidden/>
              </w:rPr>
              <w:fldChar w:fldCharType="separate"/>
            </w:r>
            <w:r>
              <w:rPr>
                <w:noProof/>
                <w:webHidden/>
              </w:rPr>
              <w:t>39</w:t>
            </w:r>
            <w:r>
              <w:rPr>
                <w:noProof/>
                <w:webHidden/>
              </w:rPr>
              <w:fldChar w:fldCharType="end"/>
            </w:r>
          </w:hyperlink>
        </w:p>
        <w:p w14:paraId="662AB0A9" w14:textId="10479611" w:rsidR="00C53CAF" w:rsidRDefault="00C53CAF">
          <w:pPr>
            <w:pStyle w:val="TDC3"/>
            <w:tabs>
              <w:tab w:val="left" w:pos="1849"/>
              <w:tab w:val="right" w:leader="dot" w:pos="8828"/>
            </w:tabs>
            <w:rPr>
              <w:rFonts w:asciiTheme="minorHAnsi" w:hAnsiTheme="minorHAnsi" w:cstheme="minorBidi"/>
              <w:noProof/>
              <w:sz w:val="22"/>
            </w:rPr>
          </w:pPr>
          <w:hyperlink w:anchor="_Toc45521209" w:history="1">
            <w:r w:rsidRPr="00BF4686">
              <w:rPr>
                <w:rStyle w:val="Hipervnculo"/>
                <w:noProof/>
              </w:rPr>
              <w:t>8.4.4</w:t>
            </w:r>
            <w:r>
              <w:rPr>
                <w:rFonts w:asciiTheme="minorHAnsi" w:hAnsiTheme="minorHAnsi" w:cstheme="minorBidi"/>
                <w:noProof/>
                <w:sz w:val="22"/>
              </w:rPr>
              <w:tab/>
            </w:r>
            <w:r w:rsidRPr="00BF4686">
              <w:rPr>
                <w:rStyle w:val="Hipervnculo"/>
                <w:noProof/>
              </w:rPr>
              <w:t>Área de Tarjeta</w:t>
            </w:r>
            <w:r>
              <w:rPr>
                <w:noProof/>
                <w:webHidden/>
              </w:rPr>
              <w:tab/>
            </w:r>
            <w:r>
              <w:rPr>
                <w:noProof/>
                <w:webHidden/>
              </w:rPr>
              <w:fldChar w:fldCharType="begin"/>
            </w:r>
            <w:r>
              <w:rPr>
                <w:noProof/>
                <w:webHidden/>
              </w:rPr>
              <w:instrText xml:space="preserve"> PAGEREF _Toc45521209 \h </w:instrText>
            </w:r>
            <w:r>
              <w:rPr>
                <w:noProof/>
                <w:webHidden/>
              </w:rPr>
            </w:r>
            <w:r>
              <w:rPr>
                <w:noProof/>
                <w:webHidden/>
              </w:rPr>
              <w:fldChar w:fldCharType="separate"/>
            </w:r>
            <w:r>
              <w:rPr>
                <w:noProof/>
                <w:webHidden/>
              </w:rPr>
              <w:t>39</w:t>
            </w:r>
            <w:r>
              <w:rPr>
                <w:noProof/>
                <w:webHidden/>
              </w:rPr>
              <w:fldChar w:fldCharType="end"/>
            </w:r>
          </w:hyperlink>
        </w:p>
        <w:p w14:paraId="0EC82135" w14:textId="7E964950" w:rsidR="00C53CAF" w:rsidRDefault="00C53CAF">
          <w:pPr>
            <w:pStyle w:val="TDC2"/>
            <w:tabs>
              <w:tab w:val="left" w:pos="1540"/>
              <w:tab w:val="right" w:leader="dot" w:pos="8828"/>
            </w:tabs>
            <w:rPr>
              <w:rFonts w:asciiTheme="minorHAnsi" w:hAnsiTheme="minorHAnsi" w:cstheme="minorBidi"/>
              <w:noProof/>
              <w:sz w:val="22"/>
            </w:rPr>
          </w:pPr>
          <w:hyperlink w:anchor="_Toc45521210" w:history="1">
            <w:r w:rsidRPr="00BF4686">
              <w:rPr>
                <w:rStyle w:val="Hipervnculo"/>
                <w:noProof/>
              </w:rPr>
              <w:t>8.5</w:t>
            </w:r>
            <w:r>
              <w:rPr>
                <w:rFonts w:asciiTheme="minorHAnsi" w:hAnsiTheme="minorHAnsi" w:cstheme="minorBidi"/>
                <w:noProof/>
                <w:sz w:val="22"/>
              </w:rPr>
              <w:tab/>
            </w:r>
            <w:r w:rsidRPr="00BF4686">
              <w:rPr>
                <w:rStyle w:val="Hipervnculo"/>
                <w:noProof/>
              </w:rPr>
              <w:t>Prueba de integración</w:t>
            </w:r>
            <w:r>
              <w:rPr>
                <w:noProof/>
                <w:webHidden/>
              </w:rPr>
              <w:tab/>
            </w:r>
            <w:r>
              <w:rPr>
                <w:noProof/>
                <w:webHidden/>
              </w:rPr>
              <w:fldChar w:fldCharType="begin"/>
            </w:r>
            <w:r>
              <w:rPr>
                <w:noProof/>
                <w:webHidden/>
              </w:rPr>
              <w:instrText xml:space="preserve"> PAGEREF _Toc45521210 \h </w:instrText>
            </w:r>
            <w:r>
              <w:rPr>
                <w:noProof/>
                <w:webHidden/>
              </w:rPr>
            </w:r>
            <w:r>
              <w:rPr>
                <w:noProof/>
                <w:webHidden/>
              </w:rPr>
              <w:fldChar w:fldCharType="separate"/>
            </w:r>
            <w:r>
              <w:rPr>
                <w:noProof/>
                <w:webHidden/>
              </w:rPr>
              <w:t>40</w:t>
            </w:r>
            <w:r>
              <w:rPr>
                <w:noProof/>
                <w:webHidden/>
              </w:rPr>
              <w:fldChar w:fldCharType="end"/>
            </w:r>
          </w:hyperlink>
        </w:p>
        <w:p w14:paraId="2EAEB19E" w14:textId="2481D795" w:rsidR="00C53CAF" w:rsidRDefault="00C53CAF">
          <w:pPr>
            <w:pStyle w:val="TDC1"/>
            <w:rPr>
              <w:rFonts w:asciiTheme="minorHAnsi" w:hAnsiTheme="minorHAnsi" w:cstheme="minorBidi"/>
              <w:noProof/>
              <w:sz w:val="22"/>
            </w:rPr>
          </w:pPr>
          <w:hyperlink w:anchor="_Toc45521211" w:history="1">
            <w:r w:rsidRPr="00BF4686">
              <w:rPr>
                <w:rStyle w:val="Hipervnculo"/>
                <w:noProof/>
              </w:rPr>
              <w:t>9</w:t>
            </w:r>
            <w:r>
              <w:rPr>
                <w:rFonts w:asciiTheme="minorHAnsi" w:hAnsiTheme="minorHAnsi" w:cstheme="minorBidi"/>
                <w:noProof/>
                <w:sz w:val="22"/>
              </w:rPr>
              <w:tab/>
            </w:r>
            <w:r w:rsidRPr="00BF4686">
              <w:rPr>
                <w:rStyle w:val="Hipervnculo"/>
                <w:noProof/>
              </w:rPr>
              <w:t>Análisis de resultados</w:t>
            </w:r>
            <w:r>
              <w:rPr>
                <w:noProof/>
                <w:webHidden/>
              </w:rPr>
              <w:tab/>
            </w:r>
            <w:r>
              <w:rPr>
                <w:noProof/>
                <w:webHidden/>
              </w:rPr>
              <w:fldChar w:fldCharType="begin"/>
            </w:r>
            <w:r>
              <w:rPr>
                <w:noProof/>
                <w:webHidden/>
              </w:rPr>
              <w:instrText xml:space="preserve"> PAGEREF _Toc45521211 \h </w:instrText>
            </w:r>
            <w:r>
              <w:rPr>
                <w:noProof/>
                <w:webHidden/>
              </w:rPr>
            </w:r>
            <w:r>
              <w:rPr>
                <w:noProof/>
                <w:webHidden/>
              </w:rPr>
              <w:fldChar w:fldCharType="separate"/>
            </w:r>
            <w:r>
              <w:rPr>
                <w:noProof/>
                <w:webHidden/>
              </w:rPr>
              <w:t>42</w:t>
            </w:r>
            <w:r>
              <w:rPr>
                <w:noProof/>
                <w:webHidden/>
              </w:rPr>
              <w:fldChar w:fldCharType="end"/>
            </w:r>
          </w:hyperlink>
        </w:p>
        <w:p w14:paraId="7EE0B92F" w14:textId="31C2125D" w:rsidR="00C53CAF" w:rsidRDefault="00C53CAF">
          <w:pPr>
            <w:pStyle w:val="TDC1"/>
            <w:rPr>
              <w:rFonts w:asciiTheme="minorHAnsi" w:hAnsiTheme="minorHAnsi" w:cstheme="minorBidi"/>
              <w:noProof/>
              <w:sz w:val="22"/>
            </w:rPr>
          </w:pPr>
          <w:hyperlink w:anchor="_Toc45521212" w:history="1">
            <w:r w:rsidRPr="00BF4686">
              <w:rPr>
                <w:rStyle w:val="Hipervnculo"/>
                <w:noProof/>
              </w:rPr>
              <w:t>10</w:t>
            </w:r>
            <w:r>
              <w:rPr>
                <w:rFonts w:asciiTheme="minorHAnsi" w:hAnsiTheme="minorHAnsi" w:cstheme="minorBidi"/>
                <w:noProof/>
                <w:sz w:val="22"/>
              </w:rPr>
              <w:tab/>
            </w:r>
            <w:r w:rsidRPr="00BF4686">
              <w:rPr>
                <w:rStyle w:val="Hipervnculo"/>
                <w:noProof/>
              </w:rPr>
              <w:t>Conclusiones</w:t>
            </w:r>
            <w:r>
              <w:rPr>
                <w:noProof/>
                <w:webHidden/>
              </w:rPr>
              <w:tab/>
            </w:r>
            <w:r>
              <w:rPr>
                <w:noProof/>
                <w:webHidden/>
              </w:rPr>
              <w:fldChar w:fldCharType="begin"/>
            </w:r>
            <w:r>
              <w:rPr>
                <w:noProof/>
                <w:webHidden/>
              </w:rPr>
              <w:instrText xml:space="preserve"> PAGEREF _Toc45521212 \h </w:instrText>
            </w:r>
            <w:r>
              <w:rPr>
                <w:noProof/>
                <w:webHidden/>
              </w:rPr>
            </w:r>
            <w:r>
              <w:rPr>
                <w:noProof/>
                <w:webHidden/>
              </w:rPr>
              <w:fldChar w:fldCharType="separate"/>
            </w:r>
            <w:r>
              <w:rPr>
                <w:noProof/>
                <w:webHidden/>
              </w:rPr>
              <w:t>44</w:t>
            </w:r>
            <w:r>
              <w:rPr>
                <w:noProof/>
                <w:webHidden/>
              </w:rPr>
              <w:fldChar w:fldCharType="end"/>
            </w:r>
          </w:hyperlink>
        </w:p>
        <w:p w14:paraId="0E2D4886" w14:textId="0C42F884" w:rsidR="00C53CAF" w:rsidRDefault="00C53CAF">
          <w:pPr>
            <w:pStyle w:val="TDC1"/>
            <w:rPr>
              <w:rFonts w:asciiTheme="minorHAnsi" w:hAnsiTheme="minorHAnsi" w:cstheme="minorBidi"/>
              <w:noProof/>
              <w:sz w:val="22"/>
            </w:rPr>
          </w:pPr>
          <w:hyperlink w:anchor="_Toc45521213" w:history="1">
            <w:r w:rsidRPr="00BF4686">
              <w:rPr>
                <w:rStyle w:val="Hipervnculo"/>
                <w:noProof/>
              </w:rPr>
              <w:t>11</w:t>
            </w:r>
            <w:r>
              <w:rPr>
                <w:rFonts w:asciiTheme="minorHAnsi" w:hAnsiTheme="minorHAnsi" w:cstheme="minorBidi"/>
                <w:noProof/>
                <w:sz w:val="22"/>
              </w:rPr>
              <w:tab/>
            </w:r>
            <w:r w:rsidRPr="00BF4686">
              <w:rPr>
                <w:rStyle w:val="Hipervnculo"/>
                <w:noProof/>
                <w:lang w:val="es-ES"/>
              </w:rPr>
              <w:t>Bibliografía</w:t>
            </w:r>
            <w:r>
              <w:rPr>
                <w:noProof/>
                <w:webHidden/>
              </w:rPr>
              <w:tab/>
            </w:r>
            <w:r>
              <w:rPr>
                <w:noProof/>
                <w:webHidden/>
              </w:rPr>
              <w:fldChar w:fldCharType="begin"/>
            </w:r>
            <w:r>
              <w:rPr>
                <w:noProof/>
                <w:webHidden/>
              </w:rPr>
              <w:instrText xml:space="preserve"> PAGEREF _Toc45521213 \h </w:instrText>
            </w:r>
            <w:r>
              <w:rPr>
                <w:noProof/>
                <w:webHidden/>
              </w:rPr>
            </w:r>
            <w:r>
              <w:rPr>
                <w:noProof/>
                <w:webHidden/>
              </w:rPr>
              <w:fldChar w:fldCharType="separate"/>
            </w:r>
            <w:r>
              <w:rPr>
                <w:noProof/>
                <w:webHidden/>
              </w:rPr>
              <w:t>45</w:t>
            </w:r>
            <w:r>
              <w:rPr>
                <w:noProof/>
                <w:webHidden/>
              </w:rPr>
              <w:fldChar w:fldCharType="end"/>
            </w:r>
          </w:hyperlink>
        </w:p>
        <w:p w14:paraId="013C3745" w14:textId="0B86BDD3"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368BF94B" w14:textId="63946C69" w:rsidR="00EA69B8"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5116267" w:history="1">
        <w:r w:rsidR="00EA69B8" w:rsidRPr="00CB3A30">
          <w:rPr>
            <w:rStyle w:val="Hipervnculo"/>
            <w:noProof/>
          </w:rPr>
          <w:t>Ilustración 1 Interfaz App Inventor (Tomada de: App Inventor interfaz de programación)</w:t>
        </w:r>
        <w:r w:rsidR="00EA69B8">
          <w:rPr>
            <w:noProof/>
            <w:webHidden/>
          </w:rPr>
          <w:tab/>
        </w:r>
        <w:r w:rsidR="00EA69B8">
          <w:rPr>
            <w:noProof/>
            <w:webHidden/>
          </w:rPr>
          <w:fldChar w:fldCharType="begin"/>
        </w:r>
        <w:r w:rsidR="00EA69B8">
          <w:rPr>
            <w:noProof/>
            <w:webHidden/>
          </w:rPr>
          <w:instrText xml:space="preserve"> PAGEREF _Toc45116267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32E77D8D" w14:textId="1BCBB4FD" w:rsidR="00EA69B8" w:rsidRDefault="00020EBB">
      <w:pPr>
        <w:pStyle w:val="Tabladeilustraciones"/>
        <w:tabs>
          <w:tab w:val="right" w:leader="dot" w:pos="8828"/>
        </w:tabs>
        <w:rPr>
          <w:rFonts w:eastAsiaTheme="minorEastAsia" w:cstheme="minorBidi"/>
          <w:smallCaps w:val="0"/>
          <w:noProof/>
          <w:sz w:val="22"/>
          <w:szCs w:val="22"/>
          <w:lang w:eastAsia="es-CO"/>
        </w:rPr>
      </w:pPr>
      <w:hyperlink r:id="rId9" w:anchor="_Toc45116268" w:history="1">
        <w:r w:rsidR="00EA69B8" w:rsidRPr="00CB3A30">
          <w:rPr>
            <w:rStyle w:val="Hipervnculo"/>
            <w:noProof/>
          </w:rPr>
          <w:t>Ilustración 2 micro:bit (Tomada de: https://microbit.org/code/)</w:t>
        </w:r>
        <w:r w:rsidR="00EA69B8">
          <w:rPr>
            <w:noProof/>
            <w:webHidden/>
          </w:rPr>
          <w:tab/>
        </w:r>
        <w:r w:rsidR="00EA69B8">
          <w:rPr>
            <w:noProof/>
            <w:webHidden/>
          </w:rPr>
          <w:fldChar w:fldCharType="begin"/>
        </w:r>
        <w:r w:rsidR="00EA69B8">
          <w:rPr>
            <w:noProof/>
            <w:webHidden/>
          </w:rPr>
          <w:instrText xml:space="preserve"> PAGEREF _Toc45116268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75C852C0" w14:textId="19CEB0A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0" w:anchor="_Toc45116269" w:history="1">
        <w:r w:rsidR="00EA69B8" w:rsidRPr="00CB3A30">
          <w:rPr>
            <w:rStyle w:val="Hipervnculo"/>
            <w:noProof/>
          </w:rPr>
          <w:t>Ilustración 3 Interfaz Code.org (Tomada de: CODE interfaz de programación)</w:t>
        </w:r>
        <w:r w:rsidR="00EA69B8">
          <w:rPr>
            <w:noProof/>
            <w:webHidden/>
          </w:rPr>
          <w:tab/>
        </w:r>
        <w:r w:rsidR="00EA69B8">
          <w:rPr>
            <w:noProof/>
            <w:webHidden/>
          </w:rPr>
          <w:fldChar w:fldCharType="begin"/>
        </w:r>
        <w:r w:rsidR="00EA69B8">
          <w:rPr>
            <w:noProof/>
            <w:webHidden/>
          </w:rPr>
          <w:instrText xml:space="preserve"> PAGEREF _Toc45116269 \h </w:instrText>
        </w:r>
        <w:r w:rsidR="00EA69B8">
          <w:rPr>
            <w:noProof/>
            <w:webHidden/>
          </w:rPr>
        </w:r>
        <w:r w:rsidR="00EA69B8">
          <w:rPr>
            <w:noProof/>
            <w:webHidden/>
          </w:rPr>
          <w:fldChar w:fldCharType="separate"/>
        </w:r>
        <w:r w:rsidR="00EA69B8">
          <w:rPr>
            <w:noProof/>
            <w:webHidden/>
          </w:rPr>
          <w:t>9</w:t>
        </w:r>
        <w:r w:rsidR="00EA69B8">
          <w:rPr>
            <w:noProof/>
            <w:webHidden/>
          </w:rPr>
          <w:fldChar w:fldCharType="end"/>
        </w:r>
      </w:hyperlink>
    </w:p>
    <w:p w14:paraId="211B895C" w14:textId="6F56E80F"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1" w:anchor="_Toc45116270" w:history="1">
        <w:r w:rsidR="00EA69B8" w:rsidRPr="00CB3A30">
          <w:rPr>
            <w:rStyle w:val="Hipervnculo"/>
            <w:noProof/>
          </w:rPr>
          <w:t>Ilustración 4 Interfaz de AutoBlock (Tomada de https://marketplace.atlassian.com/apps/1219915/autoblocks-for-jira?hosting=server&amp;tab=overview)</w:t>
        </w:r>
        <w:r w:rsidR="00EA69B8">
          <w:rPr>
            <w:noProof/>
            <w:webHidden/>
          </w:rPr>
          <w:tab/>
        </w:r>
        <w:r w:rsidR="00EA69B8">
          <w:rPr>
            <w:noProof/>
            <w:webHidden/>
          </w:rPr>
          <w:fldChar w:fldCharType="begin"/>
        </w:r>
        <w:r w:rsidR="00EA69B8">
          <w:rPr>
            <w:noProof/>
            <w:webHidden/>
          </w:rPr>
          <w:instrText xml:space="preserve"> PAGEREF _Toc45116270 \h </w:instrText>
        </w:r>
        <w:r w:rsidR="00EA69B8">
          <w:rPr>
            <w:noProof/>
            <w:webHidden/>
          </w:rPr>
        </w:r>
        <w:r w:rsidR="00EA69B8">
          <w:rPr>
            <w:noProof/>
            <w:webHidden/>
          </w:rPr>
          <w:fldChar w:fldCharType="separate"/>
        </w:r>
        <w:r w:rsidR="00EA69B8">
          <w:rPr>
            <w:noProof/>
            <w:webHidden/>
          </w:rPr>
          <w:t>10</w:t>
        </w:r>
        <w:r w:rsidR="00EA69B8">
          <w:rPr>
            <w:noProof/>
            <w:webHidden/>
          </w:rPr>
          <w:fldChar w:fldCharType="end"/>
        </w:r>
      </w:hyperlink>
    </w:p>
    <w:p w14:paraId="387160C5" w14:textId="4123F7D3"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2" w:anchor="_Toc45116271" w:history="1">
        <w:r w:rsidR="00EA69B8" w:rsidRPr="00CB3A30">
          <w:rPr>
            <w:rStyle w:val="Hipervnculo"/>
            <w:noProof/>
          </w:rPr>
          <w:t>Ilustración 5 Diagrama de bloques de funciones (Tomada de: ESP32 página 12)</w:t>
        </w:r>
        <w:r w:rsidR="00EA69B8">
          <w:rPr>
            <w:noProof/>
            <w:webHidden/>
          </w:rPr>
          <w:tab/>
        </w:r>
        <w:r w:rsidR="00EA69B8">
          <w:rPr>
            <w:noProof/>
            <w:webHidden/>
          </w:rPr>
          <w:fldChar w:fldCharType="begin"/>
        </w:r>
        <w:r w:rsidR="00EA69B8">
          <w:rPr>
            <w:noProof/>
            <w:webHidden/>
          </w:rPr>
          <w:instrText xml:space="preserve"> PAGEREF _Toc45116271 \h </w:instrText>
        </w:r>
        <w:r w:rsidR="00EA69B8">
          <w:rPr>
            <w:noProof/>
            <w:webHidden/>
          </w:rPr>
        </w:r>
        <w:r w:rsidR="00EA69B8">
          <w:rPr>
            <w:noProof/>
            <w:webHidden/>
          </w:rPr>
          <w:fldChar w:fldCharType="separate"/>
        </w:r>
        <w:r w:rsidR="00EA69B8">
          <w:rPr>
            <w:noProof/>
            <w:webHidden/>
          </w:rPr>
          <w:t>12</w:t>
        </w:r>
        <w:r w:rsidR="00EA69B8">
          <w:rPr>
            <w:noProof/>
            <w:webHidden/>
          </w:rPr>
          <w:fldChar w:fldCharType="end"/>
        </w:r>
      </w:hyperlink>
    </w:p>
    <w:p w14:paraId="709A30F1" w14:textId="6893A6FC"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3" w:anchor="_Toc45116272" w:history="1">
        <w:r w:rsidR="00EA69B8" w:rsidRPr="00CB3A30">
          <w:rPr>
            <w:rStyle w:val="Hipervnculo"/>
            <w:noProof/>
          </w:rPr>
          <w:t>Ilustración 6 Herramienta para elaborar bloques (Tomado de: Blockly Developer Tools)</w:t>
        </w:r>
        <w:r w:rsidR="00EA69B8">
          <w:rPr>
            <w:noProof/>
            <w:webHidden/>
          </w:rPr>
          <w:tab/>
        </w:r>
        <w:r w:rsidR="00EA69B8">
          <w:rPr>
            <w:noProof/>
            <w:webHidden/>
          </w:rPr>
          <w:fldChar w:fldCharType="begin"/>
        </w:r>
        <w:r w:rsidR="00EA69B8">
          <w:rPr>
            <w:noProof/>
            <w:webHidden/>
          </w:rPr>
          <w:instrText xml:space="preserve"> PAGEREF _Toc45116272 \h </w:instrText>
        </w:r>
        <w:r w:rsidR="00EA69B8">
          <w:rPr>
            <w:noProof/>
            <w:webHidden/>
          </w:rPr>
        </w:r>
        <w:r w:rsidR="00EA69B8">
          <w:rPr>
            <w:noProof/>
            <w:webHidden/>
          </w:rPr>
          <w:fldChar w:fldCharType="separate"/>
        </w:r>
        <w:r w:rsidR="00EA69B8">
          <w:rPr>
            <w:noProof/>
            <w:webHidden/>
          </w:rPr>
          <w:t>13</w:t>
        </w:r>
        <w:r w:rsidR="00EA69B8">
          <w:rPr>
            <w:noProof/>
            <w:webHidden/>
          </w:rPr>
          <w:fldChar w:fldCharType="end"/>
        </w:r>
      </w:hyperlink>
    </w:p>
    <w:p w14:paraId="66548369" w14:textId="125B50C2"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4" w:anchor="_Toc45116273" w:history="1">
        <w:r w:rsidR="00EA69B8" w:rsidRPr="00CB3A30">
          <w:rPr>
            <w:rStyle w:val="Hipervnculo"/>
            <w:noProof/>
          </w:rPr>
          <w:t>Ilustración 7 Distribución de bloques (Categoría y bloque)</w:t>
        </w:r>
        <w:r w:rsidR="00EA69B8">
          <w:rPr>
            <w:noProof/>
            <w:webHidden/>
          </w:rPr>
          <w:tab/>
        </w:r>
        <w:r w:rsidR="00EA69B8">
          <w:rPr>
            <w:noProof/>
            <w:webHidden/>
          </w:rPr>
          <w:fldChar w:fldCharType="begin"/>
        </w:r>
        <w:r w:rsidR="00EA69B8">
          <w:rPr>
            <w:noProof/>
            <w:webHidden/>
          </w:rPr>
          <w:instrText xml:space="preserve"> PAGEREF _Toc45116273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534248B5" w14:textId="165EA5C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5" w:anchor="_Toc45116274" w:history="1">
        <w:r w:rsidR="00EA69B8" w:rsidRPr="00CB3A30">
          <w:rPr>
            <w:rStyle w:val="Hipervnculo"/>
            <w:noProof/>
          </w:rPr>
          <w:t>Ilustración 8 Creación del bloque importador musical, con su vista previa, su definición y su generador</w:t>
        </w:r>
        <w:r w:rsidR="00EA69B8">
          <w:rPr>
            <w:noProof/>
            <w:webHidden/>
          </w:rPr>
          <w:tab/>
        </w:r>
        <w:r w:rsidR="00EA69B8">
          <w:rPr>
            <w:noProof/>
            <w:webHidden/>
          </w:rPr>
          <w:fldChar w:fldCharType="begin"/>
        </w:r>
        <w:r w:rsidR="00EA69B8">
          <w:rPr>
            <w:noProof/>
            <w:webHidden/>
          </w:rPr>
          <w:instrText xml:space="preserve"> PAGEREF _Toc45116274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30EC215F" w14:textId="77666228"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6" w:anchor="_Toc45116275" w:history="1">
        <w:r w:rsidR="00EA69B8" w:rsidRPr="00CB3A30">
          <w:rPr>
            <w:rStyle w:val="Hipervnculo"/>
            <w:noProof/>
          </w:rPr>
          <w:t>Ilustración 9 Importador musical</w:t>
        </w:r>
        <w:r w:rsidR="00EA69B8">
          <w:rPr>
            <w:noProof/>
            <w:webHidden/>
          </w:rPr>
          <w:tab/>
        </w:r>
        <w:r w:rsidR="00EA69B8">
          <w:rPr>
            <w:noProof/>
            <w:webHidden/>
          </w:rPr>
          <w:fldChar w:fldCharType="begin"/>
        </w:r>
        <w:r w:rsidR="00EA69B8">
          <w:rPr>
            <w:noProof/>
            <w:webHidden/>
          </w:rPr>
          <w:instrText xml:space="preserve"> PAGEREF _Toc45116275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6DC8F647" w14:textId="552AFCDB"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7" w:anchor="_Toc45116276" w:history="1">
        <w:r w:rsidR="00EA69B8" w:rsidRPr="00CB3A30">
          <w:rPr>
            <w:rStyle w:val="Hipervnculo"/>
            <w:noProof/>
          </w:rPr>
          <w:t>Ilustración 10 Funcional musical (Flauta)</w:t>
        </w:r>
        <w:r w:rsidR="00EA69B8">
          <w:rPr>
            <w:noProof/>
            <w:webHidden/>
          </w:rPr>
          <w:tab/>
        </w:r>
        <w:r w:rsidR="00EA69B8">
          <w:rPr>
            <w:noProof/>
            <w:webHidden/>
          </w:rPr>
          <w:fldChar w:fldCharType="begin"/>
        </w:r>
        <w:r w:rsidR="00EA69B8">
          <w:rPr>
            <w:noProof/>
            <w:webHidden/>
          </w:rPr>
          <w:instrText xml:space="preserve"> PAGEREF _Toc45116276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519CE78B" w14:textId="29348BE4"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8" w:anchor="_Toc45116277" w:history="1">
        <w:r w:rsidR="00EA69B8" w:rsidRPr="00CB3A30">
          <w:rPr>
            <w:rStyle w:val="Hipervnculo"/>
            <w:noProof/>
          </w:rPr>
          <w:t>Ilustración 11 Importador sensor HC-SR04</w:t>
        </w:r>
        <w:r w:rsidR="00EA69B8">
          <w:rPr>
            <w:noProof/>
            <w:webHidden/>
          </w:rPr>
          <w:tab/>
        </w:r>
        <w:r w:rsidR="00EA69B8">
          <w:rPr>
            <w:noProof/>
            <w:webHidden/>
          </w:rPr>
          <w:fldChar w:fldCharType="begin"/>
        </w:r>
        <w:r w:rsidR="00EA69B8">
          <w:rPr>
            <w:noProof/>
            <w:webHidden/>
          </w:rPr>
          <w:instrText xml:space="preserve"> PAGEREF _Toc45116277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B6BB31D" w14:textId="4EA94FDC" w:rsidR="00EA69B8" w:rsidRDefault="00020EBB">
      <w:pPr>
        <w:pStyle w:val="Tabladeilustraciones"/>
        <w:tabs>
          <w:tab w:val="right" w:leader="dot" w:pos="8828"/>
        </w:tabs>
        <w:rPr>
          <w:rFonts w:eastAsiaTheme="minorEastAsia" w:cstheme="minorBidi"/>
          <w:smallCaps w:val="0"/>
          <w:noProof/>
          <w:sz w:val="22"/>
          <w:szCs w:val="22"/>
          <w:lang w:eastAsia="es-CO"/>
        </w:rPr>
      </w:pPr>
      <w:hyperlink r:id="rId19" w:anchor="_Toc45116278" w:history="1">
        <w:r w:rsidR="00EA69B8" w:rsidRPr="00CB3A30">
          <w:rPr>
            <w:rStyle w:val="Hipervnculo"/>
            <w:noProof/>
          </w:rPr>
          <w:t>Ilustración 12 Funcional sensor HC-SR04</w:t>
        </w:r>
        <w:r w:rsidR="00EA69B8">
          <w:rPr>
            <w:noProof/>
            <w:webHidden/>
          </w:rPr>
          <w:tab/>
        </w:r>
        <w:r w:rsidR="00EA69B8">
          <w:rPr>
            <w:noProof/>
            <w:webHidden/>
          </w:rPr>
          <w:fldChar w:fldCharType="begin"/>
        </w:r>
        <w:r w:rsidR="00EA69B8">
          <w:rPr>
            <w:noProof/>
            <w:webHidden/>
          </w:rPr>
          <w:instrText xml:space="preserve"> PAGEREF _Toc45116278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3DC31D6D" w14:textId="11FECF07"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0" w:anchor="_Toc45116279" w:history="1">
        <w:r w:rsidR="00EA69B8" w:rsidRPr="00CB3A30">
          <w:rPr>
            <w:rStyle w:val="Hipervnculo"/>
            <w:noProof/>
          </w:rPr>
          <w:t>Ilustración 13 Importador Touch</w:t>
        </w:r>
        <w:r w:rsidR="00EA69B8">
          <w:rPr>
            <w:noProof/>
            <w:webHidden/>
          </w:rPr>
          <w:tab/>
        </w:r>
        <w:r w:rsidR="00EA69B8">
          <w:rPr>
            <w:noProof/>
            <w:webHidden/>
          </w:rPr>
          <w:fldChar w:fldCharType="begin"/>
        </w:r>
        <w:r w:rsidR="00EA69B8">
          <w:rPr>
            <w:noProof/>
            <w:webHidden/>
          </w:rPr>
          <w:instrText xml:space="preserve"> PAGEREF _Toc45116279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14CB9CA" w14:textId="41E77D25"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1" w:anchor="_Toc45116280" w:history="1">
        <w:r w:rsidR="00EA69B8" w:rsidRPr="00CB3A30">
          <w:rPr>
            <w:rStyle w:val="Hipervnculo"/>
            <w:noProof/>
          </w:rPr>
          <w:t>Ilustración 14 Funcional Touch</w:t>
        </w:r>
        <w:r w:rsidR="00EA69B8">
          <w:rPr>
            <w:noProof/>
            <w:webHidden/>
          </w:rPr>
          <w:tab/>
        </w:r>
        <w:r w:rsidR="00EA69B8">
          <w:rPr>
            <w:noProof/>
            <w:webHidden/>
          </w:rPr>
          <w:fldChar w:fldCharType="begin"/>
        </w:r>
        <w:r w:rsidR="00EA69B8">
          <w:rPr>
            <w:noProof/>
            <w:webHidden/>
          </w:rPr>
          <w:instrText xml:space="preserve"> PAGEREF _Toc45116280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77803007" w14:textId="66FB49C7"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2" w:anchor="_Toc45116281" w:history="1">
        <w:r w:rsidR="00EA69B8" w:rsidRPr="00CB3A30">
          <w:rPr>
            <w:rStyle w:val="Hipervnculo"/>
            <w:noProof/>
          </w:rPr>
          <w:t>Ilustración 15 Configuración Touch</w:t>
        </w:r>
        <w:r w:rsidR="00EA69B8">
          <w:rPr>
            <w:noProof/>
            <w:webHidden/>
          </w:rPr>
          <w:tab/>
        </w:r>
        <w:r w:rsidR="00EA69B8">
          <w:rPr>
            <w:noProof/>
            <w:webHidden/>
          </w:rPr>
          <w:fldChar w:fldCharType="begin"/>
        </w:r>
        <w:r w:rsidR="00EA69B8">
          <w:rPr>
            <w:noProof/>
            <w:webHidden/>
          </w:rPr>
          <w:instrText xml:space="preserve"> PAGEREF _Toc45116281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0BBF7ED9" w14:textId="1607A40C"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3" w:anchor="_Toc45116282" w:history="1">
        <w:r w:rsidR="00EA69B8" w:rsidRPr="00CB3A30">
          <w:rPr>
            <w:rStyle w:val="Hipervnculo"/>
            <w:noProof/>
          </w:rPr>
          <w:t>Ilustración 16 Importador MPU6050</w:t>
        </w:r>
        <w:r w:rsidR="00EA69B8">
          <w:rPr>
            <w:noProof/>
            <w:webHidden/>
          </w:rPr>
          <w:tab/>
        </w:r>
        <w:r w:rsidR="00EA69B8">
          <w:rPr>
            <w:noProof/>
            <w:webHidden/>
          </w:rPr>
          <w:fldChar w:fldCharType="begin"/>
        </w:r>
        <w:r w:rsidR="00EA69B8">
          <w:rPr>
            <w:noProof/>
            <w:webHidden/>
          </w:rPr>
          <w:instrText xml:space="preserve"> PAGEREF _Toc45116282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C72050D" w14:textId="5CEC5E92"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4" w:anchor="_Toc45116283" w:history="1">
        <w:r w:rsidR="00EA69B8" w:rsidRPr="00CB3A30">
          <w:rPr>
            <w:rStyle w:val="Hipervnculo"/>
            <w:noProof/>
          </w:rPr>
          <w:t>Ilustración 17 Funcional MPU6050</w:t>
        </w:r>
        <w:r w:rsidR="00EA69B8">
          <w:rPr>
            <w:noProof/>
            <w:webHidden/>
          </w:rPr>
          <w:tab/>
        </w:r>
        <w:r w:rsidR="00EA69B8">
          <w:rPr>
            <w:noProof/>
            <w:webHidden/>
          </w:rPr>
          <w:fldChar w:fldCharType="begin"/>
        </w:r>
        <w:r w:rsidR="00EA69B8">
          <w:rPr>
            <w:noProof/>
            <w:webHidden/>
          </w:rPr>
          <w:instrText xml:space="preserve"> PAGEREF _Toc45116283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D38A2BB" w14:textId="76D98B70"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5" w:anchor="_Toc45116284" w:history="1">
        <w:r w:rsidR="00EA69B8" w:rsidRPr="00CB3A30">
          <w:rPr>
            <w:rStyle w:val="Hipervnculo"/>
            <w:noProof/>
          </w:rPr>
          <w:t>Ilustración 18 Extra MPU6050</w:t>
        </w:r>
        <w:r w:rsidR="00EA69B8">
          <w:rPr>
            <w:noProof/>
            <w:webHidden/>
          </w:rPr>
          <w:tab/>
        </w:r>
        <w:r w:rsidR="00EA69B8">
          <w:rPr>
            <w:noProof/>
            <w:webHidden/>
          </w:rPr>
          <w:fldChar w:fldCharType="begin"/>
        </w:r>
        <w:r w:rsidR="00EA69B8">
          <w:rPr>
            <w:noProof/>
            <w:webHidden/>
          </w:rPr>
          <w:instrText xml:space="preserve"> PAGEREF _Toc45116284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10C7C610" w14:textId="17F35BE2"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6" w:anchor="_Toc45116285" w:history="1">
        <w:r w:rsidR="00EA69B8" w:rsidRPr="00CB3A30">
          <w:rPr>
            <w:rStyle w:val="Hipervnculo"/>
            <w:noProof/>
          </w:rPr>
          <w:t>Ilustración 19 Importador GPIO como entrada</w:t>
        </w:r>
        <w:r w:rsidR="00EA69B8">
          <w:rPr>
            <w:noProof/>
            <w:webHidden/>
          </w:rPr>
          <w:tab/>
        </w:r>
        <w:r w:rsidR="00EA69B8">
          <w:rPr>
            <w:noProof/>
            <w:webHidden/>
          </w:rPr>
          <w:fldChar w:fldCharType="begin"/>
        </w:r>
        <w:r w:rsidR="00EA69B8">
          <w:rPr>
            <w:noProof/>
            <w:webHidden/>
          </w:rPr>
          <w:instrText xml:space="preserve"> PAGEREF _Toc45116285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5B061D64" w14:textId="55282C50"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7" w:anchor="_Toc45116286" w:history="1">
        <w:r w:rsidR="00EA69B8" w:rsidRPr="00CB3A30">
          <w:rPr>
            <w:rStyle w:val="Hipervnculo"/>
            <w:noProof/>
          </w:rPr>
          <w:t>Ilustración 20 Importador GPIO como salida</w:t>
        </w:r>
        <w:r w:rsidR="00EA69B8">
          <w:rPr>
            <w:noProof/>
            <w:webHidden/>
          </w:rPr>
          <w:tab/>
        </w:r>
        <w:r w:rsidR="00EA69B8">
          <w:rPr>
            <w:noProof/>
            <w:webHidden/>
          </w:rPr>
          <w:fldChar w:fldCharType="begin"/>
        </w:r>
        <w:r w:rsidR="00EA69B8">
          <w:rPr>
            <w:noProof/>
            <w:webHidden/>
          </w:rPr>
          <w:instrText xml:space="preserve"> PAGEREF _Toc45116286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4A26D68" w14:textId="75F0789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8" w:anchor="_Toc45116287" w:history="1">
        <w:r w:rsidR="00EA69B8" w:rsidRPr="00CB3A30">
          <w:rPr>
            <w:rStyle w:val="Hipervnculo"/>
            <w:noProof/>
          </w:rPr>
          <w:t>Ilustración 21 Funcional GPIO como salida</w:t>
        </w:r>
        <w:r w:rsidR="00EA69B8">
          <w:rPr>
            <w:noProof/>
            <w:webHidden/>
          </w:rPr>
          <w:tab/>
        </w:r>
        <w:r w:rsidR="00EA69B8">
          <w:rPr>
            <w:noProof/>
            <w:webHidden/>
          </w:rPr>
          <w:fldChar w:fldCharType="begin"/>
        </w:r>
        <w:r w:rsidR="00EA69B8">
          <w:rPr>
            <w:noProof/>
            <w:webHidden/>
          </w:rPr>
          <w:instrText xml:space="preserve"> PAGEREF _Toc45116287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364BEDB9" w14:textId="46C08737" w:rsidR="00EA69B8" w:rsidRDefault="00020EBB">
      <w:pPr>
        <w:pStyle w:val="Tabladeilustraciones"/>
        <w:tabs>
          <w:tab w:val="right" w:leader="dot" w:pos="8828"/>
        </w:tabs>
        <w:rPr>
          <w:rFonts w:eastAsiaTheme="minorEastAsia" w:cstheme="minorBidi"/>
          <w:smallCaps w:val="0"/>
          <w:noProof/>
          <w:sz w:val="22"/>
          <w:szCs w:val="22"/>
          <w:lang w:eastAsia="es-CO"/>
        </w:rPr>
      </w:pPr>
      <w:hyperlink r:id="rId29" w:anchor="_Toc45116288" w:history="1">
        <w:r w:rsidR="00EA69B8" w:rsidRPr="00CB3A30">
          <w:rPr>
            <w:rStyle w:val="Hipervnculo"/>
            <w:noProof/>
          </w:rPr>
          <w:t>Ilustración 22 Funcional GPIO como entrada</w:t>
        </w:r>
        <w:r w:rsidR="00EA69B8">
          <w:rPr>
            <w:noProof/>
            <w:webHidden/>
          </w:rPr>
          <w:tab/>
        </w:r>
        <w:r w:rsidR="00EA69B8">
          <w:rPr>
            <w:noProof/>
            <w:webHidden/>
          </w:rPr>
          <w:fldChar w:fldCharType="begin"/>
        </w:r>
        <w:r w:rsidR="00EA69B8">
          <w:rPr>
            <w:noProof/>
            <w:webHidden/>
          </w:rPr>
          <w:instrText xml:space="preserve"> PAGEREF _Toc45116288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9EB9BDD" w14:textId="3A416F8B"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0" w:anchor="_Toc45116289" w:history="1">
        <w:r w:rsidR="00EA69B8" w:rsidRPr="00CB3A30">
          <w:rPr>
            <w:rStyle w:val="Hipervnculo"/>
            <w:noProof/>
          </w:rPr>
          <w:t>Ilustración 23 Importador Conversor</w:t>
        </w:r>
        <w:r w:rsidR="00EA69B8">
          <w:rPr>
            <w:noProof/>
            <w:webHidden/>
          </w:rPr>
          <w:tab/>
        </w:r>
        <w:r w:rsidR="00EA69B8">
          <w:rPr>
            <w:noProof/>
            <w:webHidden/>
          </w:rPr>
          <w:fldChar w:fldCharType="begin"/>
        </w:r>
        <w:r w:rsidR="00EA69B8">
          <w:rPr>
            <w:noProof/>
            <w:webHidden/>
          </w:rPr>
          <w:instrText xml:space="preserve"> PAGEREF _Toc45116289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7EC735F6" w14:textId="6100FB2E"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1" w:anchor="_Toc45116290" w:history="1">
        <w:r w:rsidR="00EA69B8" w:rsidRPr="00CB3A30">
          <w:rPr>
            <w:rStyle w:val="Hipervnculo"/>
            <w:noProof/>
          </w:rPr>
          <w:t>Ilustración 24 Funcional Conversor</w:t>
        </w:r>
        <w:r w:rsidR="00EA69B8">
          <w:rPr>
            <w:noProof/>
            <w:webHidden/>
          </w:rPr>
          <w:tab/>
        </w:r>
        <w:r w:rsidR="00EA69B8">
          <w:rPr>
            <w:noProof/>
            <w:webHidden/>
          </w:rPr>
          <w:fldChar w:fldCharType="begin"/>
        </w:r>
        <w:r w:rsidR="00EA69B8">
          <w:rPr>
            <w:noProof/>
            <w:webHidden/>
          </w:rPr>
          <w:instrText xml:space="preserve"> PAGEREF _Toc45116290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3B6E25EA" w14:textId="71241A5D"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2" w:anchor="_Toc45116291" w:history="1">
        <w:r w:rsidR="00EA69B8" w:rsidRPr="00CB3A30">
          <w:rPr>
            <w:rStyle w:val="Hipervnculo"/>
            <w:noProof/>
          </w:rPr>
          <w:t>Ilustración 25 Importador PWM</w:t>
        </w:r>
        <w:r w:rsidR="00EA69B8">
          <w:rPr>
            <w:noProof/>
            <w:webHidden/>
          </w:rPr>
          <w:tab/>
        </w:r>
        <w:r w:rsidR="00EA69B8">
          <w:rPr>
            <w:noProof/>
            <w:webHidden/>
          </w:rPr>
          <w:fldChar w:fldCharType="begin"/>
        </w:r>
        <w:r w:rsidR="00EA69B8">
          <w:rPr>
            <w:noProof/>
            <w:webHidden/>
          </w:rPr>
          <w:instrText xml:space="preserve"> PAGEREF _Toc45116291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0BB14C1E" w14:textId="516F6C61"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3" w:anchor="_Toc45116292" w:history="1">
        <w:r w:rsidR="00EA69B8" w:rsidRPr="00CB3A30">
          <w:rPr>
            <w:rStyle w:val="Hipervnculo"/>
            <w:noProof/>
          </w:rPr>
          <w:t>Ilustración 26 Configurador PWM</w:t>
        </w:r>
        <w:r w:rsidR="00EA69B8">
          <w:rPr>
            <w:noProof/>
            <w:webHidden/>
          </w:rPr>
          <w:tab/>
        </w:r>
        <w:r w:rsidR="00EA69B8">
          <w:rPr>
            <w:noProof/>
            <w:webHidden/>
          </w:rPr>
          <w:fldChar w:fldCharType="begin"/>
        </w:r>
        <w:r w:rsidR="00EA69B8">
          <w:rPr>
            <w:noProof/>
            <w:webHidden/>
          </w:rPr>
          <w:instrText xml:space="preserve"> PAGEREF _Toc45116292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2BC1C0AA" w14:textId="77009CB9"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4" w:anchor="_Toc45116293" w:history="1">
        <w:r w:rsidR="00EA69B8" w:rsidRPr="00CB3A30">
          <w:rPr>
            <w:rStyle w:val="Hipervnculo"/>
            <w:noProof/>
          </w:rPr>
          <w:t>Ilustración 27 Extra PWM</w:t>
        </w:r>
        <w:r w:rsidR="00EA69B8">
          <w:rPr>
            <w:noProof/>
            <w:webHidden/>
          </w:rPr>
          <w:tab/>
        </w:r>
        <w:r w:rsidR="00EA69B8">
          <w:rPr>
            <w:noProof/>
            <w:webHidden/>
          </w:rPr>
          <w:fldChar w:fldCharType="begin"/>
        </w:r>
        <w:r w:rsidR="00EA69B8">
          <w:rPr>
            <w:noProof/>
            <w:webHidden/>
          </w:rPr>
          <w:instrText xml:space="preserve"> PAGEREF _Toc45116293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43090237" w14:textId="76D78A5C"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5" w:anchor="_Toc45116294" w:history="1">
        <w:r w:rsidR="00EA69B8" w:rsidRPr="00CB3A30">
          <w:rPr>
            <w:rStyle w:val="Hipervnculo"/>
            <w:noProof/>
          </w:rPr>
          <w:t>Ilustración 28 Importador NeoPixel</w:t>
        </w:r>
        <w:r w:rsidR="00EA69B8">
          <w:rPr>
            <w:noProof/>
            <w:webHidden/>
          </w:rPr>
          <w:tab/>
        </w:r>
        <w:r w:rsidR="00EA69B8">
          <w:rPr>
            <w:noProof/>
            <w:webHidden/>
          </w:rPr>
          <w:fldChar w:fldCharType="begin"/>
        </w:r>
        <w:r w:rsidR="00EA69B8">
          <w:rPr>
            <w:noProof/>
            <w:webHidden/>
          </w:rPr>
          <w:instrText xml:space="preserve"> PAGEREF _Toc45116294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4BA6C442" w14:textId="1BED4B9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6" w:anchor="_Toc45116295" w:history="1">
        <w:r w:rsidR="00EA69B8" w:rsidRPr="00CB3A30">
          <w:rPr>
            <w:rStyle w:val="Hipervnculo"/>
            <w:noProof/>
          </w:rPr>
          <w:t>Ilustración 29 Funcional NeoPixel</w:t>
        </w:r>
        <w:r w:rsidR="00EA69B8">
          <w:rPr>
            <w:noProof/>
            <w:webHidden/>
          </w:rPr>
          <w:tab/>
        </w:r>
        <w:r w:rsidR="00EA69B8">
          <w:rPr>
            <w:noProof/>
            <w:webHidden/>
          </w:rPr>
          <w:fldChar w:fldCharType="begin"/>
        </w:r>
        <w:r w:rsidR="00EA69B8">
          <w:rPr>
            <w:noProof/>
            <w:webHidden/>
          </w:rPr>
          <w:instrText xml:space="preserve"> PAGEREF _Toc45116295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57C3EE5E" w14:textId="67FC87B5"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7" w:anchor="_Toc45116296" w:history="1">
        <w:r w:rsidR="00EA69B8" w:rsidRPr="00CB3A30">
          <w:rPr>
            <w:rStyle w:val="Hipervnculo"/>
            <w:noProof/>
          </w:rPr>
          <w:t>Ilustración 30 Extra NeoPixel</w:t>
        </w:r>
        <w:r w:rsidR="00EA69B8">
          <w:rPr>
            <w:noProof/>
            <w:webHidden/>
          </w:rPr>
          <w:tab/>
        </w:r>
        <w:r w:rsidR="00EA69B8">
          <w:rPr>
            <w:noProof/>
            <w:webHidden/>
          </w:rPr>
          <w:fldChar w:fldCharType="begin"/>
        </w:r>
        <w:r w:rsidR="00EA69B8">
          <w:rPr>
            <w:noProof/>
            <w:webHidden/>
          </w:rPr>
          <w:instrText xml:space="preserve"> PAGEREF _Toc45116296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29C768D" w14:textId="683B16A1"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8" w:anchor="_Toc45116297" w:history="1">
        <w:r w:rsidR="00EA69B8" w:rsidRPr="00CB3A30">
          <w:rPr>
            <w:rStyle w:val="Hipervnculo"/>
            <w:noProof/>
          </w:rPr>
          <w:t>Ilustración 31 Funcional retraso</w:t>
        </w:r>
        <w:r w:rsidR="00EA69B8">
          <w:rPr>
            <w:noProof/>
            <w:webHidden/>
          </w:rPr>
          <w:tab/>
        </w:r>
        <w:r w:rsidR="00EA69B8">
          <w:rPr>
            <w:noProof/>
            <w:webHidden/>
          </w:rPr>
          <w:fldChar w:fldCharType="begin"/>
        </w:r>
        <w:r w:rsidR="00EA69B8">
          <w:rPr>
            <w:noProof/>
            <w:webHidden/>
          </w:rPr>
          <w:instrText xml:space="preserve"> PAGEREF _Toc45116297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77CB001" w14:textId="6A7FE934" w:rsidR="00EA69B8" w:rsidRDefault="00020EBB">
      <w:pPr>
        <w:pStyle w:val="Tabladeilustraciones"/>
        <w:tabs>
          <w:tab w:val="right" w:leader="dot" w:pos="8828"/>
        </w:tabs>
        <w:rPr>
          <w:rFonts w:eastAsiaTheme="minorEastAsia" w:cstheme="minorBidi"/>
          <w:smallCaps w:val="0"/>
          <w:noProof/>
          <w:sz w:val="22"/>
          <w:szCs w:val="22"/>
          <w:lang w:eastAsia="es-CO"/>
        </w:rPr>
      </w:pPr>
      <w:hyperlink r:id="rId39" w:anchor="_Toc45116298" w:history="1">
        <w:r w:rsidR="00EA69B8" w:rsidRPr="00CB3A30">
          <w:rPr>
            <w:rStyle w:val="Hipervnculo"/>
            <w:noProof/>
          </w:rPr>
          <w:t>Ilustración 32 Importador fecha</w:t>
        </w:r>
        <w:r w:rsidR="00EA69B8">
          <w:rPr>
            <w:noProof/>
            <w:webHidden/>
          </w:rPr>
          <w:tab/>
        </w:r>
        <w:r w:rsidR="00EA69B8">
          <w:rPr>
            <w:noProof/>
            <w:webHidden/>
          </w:rPr>
          <w:fldChar w:fldCharType="begin"/>
        </w:r>
        <w:r w:rsidR="00EA69B8">
          <w:rPr>
            <w:noProof/>
            <w:webHidden/>
          </w:rPr>
          <w:instrText xml:space="preserve"> PAGEREF _Toc45116298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578D35B" w14:textId="7202512A"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0" w:anchor="_Toc45116299" w:history="1">
        <w:r w:rsidR="00EA69B8" w:rsidRPr="00CB3A30">
          <w:rPr>
            <w:rStyle w:val="Hipervnculo"/>
            <w:noProof/>
          </w:rPr>
          <w:t>Ilustración 33 Configurador fecha</w:t>
        </w:r>
        <w:r w:rsidR="00EA69B8">
          <w:rPr>
            <w:noProof/>
            <w:webHidden/>
          </w:rPr>
          <w:tab/>
        </w:r>
        <w:r w:rsidR="00EA69B8">
          <w:rPr>
            <w:noProof/>
            <w:webHidden/>
          </w:rPr>
          <w:fldChar w:fldCharType="begin"/>
        </w:r>
        <w:r w:rsidR="00EA69B8">
          <w:rPr>
            <w:noProof/>
            <w:webHidden/>
          </w:rPr>
          <w:instrText xml:space="preserve"> PAGEREF _Toc45116299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7511E5B" w14:textId="157EC92D"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1" w:anchor="_Toc45116300" w:history="1">
        <w:r w:rsidR="00EA69B8" w:rsidRPr="00CB3A30">
          <w:rPr>
            <w:rStyle w:val="Hipervnculo"/>
            <w:noProof/>
          </w:rPr>
          <w:t>Ilustración 34 Funcional fecha</w:t>
        </w:r>
        <w:r w:rsidR="00EA69B8">
          <w:rPr>
            <w:noProof/>
            <w:webHidden/>
          </w:rPr>
          <w:tab/>
        </w:r>
        <w:r w:rsidR="00EA69B8">
          <w:rPr>
            <w:noProof/>
            <w:webHidden/>
          </w:rPr>
          <w:fldChar w:fldCharType="begin"/>
        </w:r>
        <w:r w:rsidR="00EA69B8">
          <w:rPr>
            <w:noProof/>
            <w:webHidden/>
          </w:rPr>
          <w:instrText xml:space="preserve"> PAGEREF _Toc45116300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6E0649CB" w14:textId="263C4DE5"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2" w:anchor="_Toc45116301" w:history="1">
        <w:r w:rsidR="00EA69B8" w:rsidRPr="00CB3A30">
          <w:rPr>
            <w:rStyle w:val="Hipervnculo"/>
            <w:noProof/>
          </w:rPr>
          <w:t>Ilustración 35 Extra fecha</w:t>
        </w:r>
        <w:r w:rsidR="00EA69B8">
          <w:rPr>
            <w:noProof/>
            <w:webHidden/>
          </w:rPr>
          <w:tab/>
        </w:r>
        <w:r w:rsidR="00EA69B8">
          <w:rPr>
            <w:noProof/>
            <w:webHidden/>
          </w:rPr>
          <w:fldChar w:fldCharType="begin"/>
        </w:r>
        <w:r w:rsidR="00EA69B8">
          <w:rPr>
            <w:noProof/>
            <w:webHidden/>
          </w:rPr>
          <w:instrText xml:space="preserve"> PAGEREF _Toc45116301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0249EE8E" w14:textId="40114ABF"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3" w:anchor="_Toc45116302" w:history="1">
        <w:r w:rsidR="00EA69B8" w:rsidRPr="00CB3A30">
          <w:rPr>
            <w:rStyle w:val="Hipervnculo"/>
            <w:noProof/>
          </w:rPr>
          <w:t>Ilustración 36 Configurador de interrupción por temporizador</w:t>
        </w:r>
        <w:r w:rsidR="00EA69B8">
          <w:rPr>
            <w:noProof/>
            <w:webHidden/>
          </w:rPr>
          <w:tab/>
        </w:r>
        <w:r w:rsidR="00EA69B8">
          <w:rPr>
            <w:noProof/>
            <w:webHidden/>
          </w:rPr>
          <w:fldChar w:fldCharType="begin"/>
        </w:r>
        <w:r w:rsidR="00EA69B8">
          <w:rPr>
            <w:noProof/>
            <w:webHidden/>
          </w:rPr>
          <w:instrText xml:space="preserve"> PAGEREF _Toc45116302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69517029" w14:textId="3D47B55C"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4" w:anchor="_Toc45116303" w:history="1">
        <w:r w:rsidR="00EA69B8" w:rsidRPr="00CB3A30">
          <w:rPr>
            <w:rStyle w:val="Hipervnculo"/>
            <w:noProof/>
          </w:rPr>
          <w:t>Ilustración 37 Extra de interrupción por temporizador</w:t>
        </w:r>
        <w:r w:rsidR="00EA69B8">
          <w:rPr>
            <w:noProof/>
            <w:webHidden/>
          </w:rPr>
          <w:tab/>
        </w:r>
        <w:r w:rsidR="00EA69B8">
          <w:rPr>
            <w:noProof/>
            <w:webHidden/>
          </w:rPr>
          <w:fldChar w:fldCharType="begin"/>
        </w:r>
        <w:r w:rsidR="00EA69B8">
          <w:rPr>
            <w:noProof/>
            <w:webHidden/>
          </w:rPr>
          <w:instrText xml:space="preserve"> PAGEREF _Toc45116303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7448C609" w14:textId="59889225"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5" w:anchor="_Toc45116304" w:history="1">
        <w:r w:rsidR="00EA69B8" w:rsidRPr="00CB3A30">
          <w:rPr>
            <w:rStyle w:val="Hipervnculo"/>
            <w:noProof/>
          </w:rPr>
          <w:t>Ilustración 38 Diagrama de conexión</w:t>
        </w:r>
        <w:r w:rsidR="00EA69B8">
          <w:rPr>
            <w:noProof/>
            <w:webHidden/>
          </w:rPr>
          <w:tab/>
        </w:r>
        <w:r w:rsidR="00EA69B8">
          <w:rPr>
            <w:noProof/>
            <w:webHidden/>
          </w:rPr>
          <w:fldChar w:fldCharType="begin"/>
        </w:r>
        <w:r w:rsidR="00EA69B8">
          <w:rPr>
            <w:noProof/>
            <w:webHidden/>
          </w:rPr>
          <w:instrText xml:space="preserve"> PAGEREF _Toc45116304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26E242C1" w14:textId="793B2438"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6" w:anchor="_Toc45116305" w:history="1">
        <w:r w:rsidR="00EA69B8" w:rsidRPr="00CB3A30">
          <w:rPr>
            <w:rStyle w:val="Hipervnculo"/>
            <w:noProof/>
          </w:rPr>
          <w:t>Ilustración 39 Diseño de la PCB</w:t>
        </w:r>
        <w:r w:rsidR="00EA69B8">
          <w:rPr>
            <w:noProof/>
            <w:webHidden/>
          </w:rPr>
          <w:tab/>
        </w:r>
        <w:r w:rsidR="00EA69B8">
          <w:rPr>
            <w:noProof/>
            <w:webHidden/>
          </w:rPr>
          <w:fldChar w:fldCharType="begin"/>
        </w:r>
        <w:r w:rsidR="00EA69B8">
          <w:rPr>
            <w:noProof/>
            <w:webHidden/>
          </w:rPr>
          <w:instrText xml:space="preserve"> PAGEREF _Toc45116305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5127A6C7" w14:textId="27CD55BE"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7" w:anchor="_Toc45116306" w:history="1">
        <w:r w:rsidR="00EA69B8" w:rsidRPr="00CB3A30">
          <w:rPr>
            <w:rStyle w:val="Hipervnculo"/>
            <w:noProof/>
          </w:rPr>
          <w:t>Ilustración 40 3D de la PCB</w:t>
        </w:r>
        <w:r w:rsidR="00EA69B8">
          <w:rPr>
            <w:noProof/>
            <w:webHidden/>
          </w:rPr>
          <w:tab/>
        </w:r>
        <w:r w:rsidR="00EA69B8">
          <w:rPr>
            <w:noProof/>
            <w:webHidden/>
          </w:rPr>
          <w:fldChar w:fldCharType="begin"/>
        </w:r>
        <w:r w:rsidR="00EA69B8">
          <w:rPr>
            <w:noProof/>
            <w:webHidden/>
          </w:rPr>
          <w:instrText xml:space="preserve"> PAGEREF _Toc45116306 \h </w:instrText>
        </w:r>
        <w:r w:rsidR="00EA69B8">
          <w:rPr>
            <w:noProof/>
            <w:webHidden/>
          </w:rPr>
        </w:r>
        <w:r w:rsidR="00EA69B8">
          <w:rPr>
            <w:noProof/>
            <w:webHidden/>
          </w:rPr>
          <w:fldChar w:fldCharType="separate"/>
        </w:r>
        <w:r w:rsidR="00EA69B8">
          <w:rPr>
            <w:noProof/>
            <w:webHidden/>
          </w:rPr>
          <w:t>33</w:t>
        </w:r>
        <w:r w:rsidR="00EA69B8">
          <w:rPr>
            <w:noProof/>
            <w:webHidden/>
          </w:rPr>
          <w:fldChar w:fldCharType="end"/>
        </w:r>
      </w:hyperlink>
    </w:p>
    <w:p w14:paraId="7935F0C3" w14:textId="34D1CC78"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8" w:anchor="_Toc45116307" w:history="1">
        <w:r w:rsidR="00EA69B8" w:rsidRPr="00CB3A30">
          <w:rPr>
            <w:rStyle w:val="Hipervnculo"/>
            <w:noProof/>
          </w:rPr>
          <w:t>Ilustración 41 Trama de envío de archivos por WebSocket</w:t>
        </w:r>
        <w:r w:rsidR="00EA69B8">
          <w:rPr>
            <w:noProof/>
            <w:webHidden/>
          </w:rPr>
          <w:tab/>
        </w:r>
        <w:r w:rsidR="00EA69B8">
          <w:rPr>
            <w:noProof/>
            <w:webHidden/>
          </w:rPr>
          <w:fldChar w:fldCharType="begin"/>
        </w:r>
        <w:r w:rsidR="00EA69B8">
          <w:rPr>
            <w:noProof/>
            <w:webHidden/>
          </w:rPr>
          <w:instrText xml:space="preserve"> PAGEREF _Toc45116307 \h </w:instrText>
        </w:r>
        <w:r w:rsidR="00EA69B8">
          <w:rPr>
            <w:noProof/>
            <w:webHidden/>
          </w:rPr>
        </w:r>
        <w:r w:rsidR="00EA69B8">
          <w:rPr>
            <w:noProof/>
            <w:webHidden/>
          </w:rPr>
          <w:fldChar w:fldCharType="separate"/>
        </w:r>
        <w:r w:rsidR="00EA69B8">
          <w:rPr>
            <w:noProof/>
            <w:webHidden/>
          </w:rPr>
          <w:t>34</w:t>
        </w:r>
        <w:r w:rsidR="00EA69B8">
          <w:rPr>
            <w:noProof/>
            <w:webHidden/>
          </w:rPr>
          <w:fldChar w:fldCharType="end"/>
        </w:r>
      </w:hyperlink>
    </w:p>
    <w:p w14:paraId="25626C31" w14:textId="62506C1F" w:rsidR="00EA69B8" w:rsidRDefault="00020EBB">
      <w:pPr>
        <w:pStyle w:val="Tabladeilustraciones"/>
        <w:tabs>
          <w:tab w:val="right" w:leader="dot" w:pos="8828"/>
        </w:tabs>
        <w:rPr>
          <w:rFonts w:eastAsiaTheme="minorEastAsia" w:cstheme="minorBidi"/>
          <w:smallCaps w:val="0"/>
          <w:noProof/>
          <w:sz w:val="22"/>
          <w:szCs w:val="22"/>
          <w:lang w:eastAsia="es-CO"/>
        </w:rPr>
      </w:pPr>
      <w:hyperlink r:id="rId49" w:anchor="_Toc45116308" w:history="1">
        <w:r w:rsidR="00EA69B8" w:rsidRPr="00CB3A30">
          <w:rPr>
            <w:rStyle w:val="Hipervnculo"/>
            <w:noProof/>
          </w:rPr>
          <w:t>Ilustración 42 Prueba Buzzer</w:t>
        </w:r>
        <w:r w:rsidR="00EA69B8">
          <w:rPr>
            <w:noProof/>
            <w:webHidden/>
          </w:rPr>
          <w:tab/>
        </w:r>
        <w:r w:rsidR="00EA69B8">
          <w:rPr>
            <w:noProof/>
            <w:webHidden/>
          </w:rPr>
          <w:fldChar w:fldCharType="begin"/>
        </w:r>
        <w:r w:rsidR="00EA69B8">
          <w:rPr>
            <w:noProof/>
            <w:webHidden/>
          </w:rPr>
          <w:instrText xml:space="preserve"> PAGEREF _Toc45116308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4BDD5750" w14:textId="12A6CB3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0" w:anchor="_Toc45116309" w:history="1">
        <w:r w:rsidR="00EA69B8" w:rsidRPr="00CB3A30">
          <w:rPr>
            <w:rStyle w:val="Hipervnculo"/>
            <w:noProof/>
          </w:rPr>
          <w:t>Ilustración 43 Prueba HC-SR04</w:t>
        </w:r>
        <w:r w:rsidR="00EA69B8">
          <w:rPr>
            <w:noProof/>
            <w:webHidden/>
          </w:rPr>
          <w:tab/>
        </w:r>
        <w:r w:rsidR="00EA69B8">
          <w:rPr>
            <w:noProof/>
            <w:webHidden/>
          </w:rPr>
          <w:fldChar w:fldCharType="begin"/>
        </w:r>
        <w:r w:rsidR="00EA69B8">
          <w:rPr>
            <w:noProof/>
            <w:webHidden/>
          </w:rPr>
          <w:instrText xml:space="preserve"> PAGEREF _Toc45116309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56B64CB" w14:textId="26D55679"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1" w:anchor="_Toc45116310" w:history="1">
        <w:r w:rsidR="00EA69B8" w:rsidRPr="00CB3A30">
          <w:rPr>
            <w:rStyle w:val="Hipervnculo"/>
            <w:noProof/>
          </w:rPr>
          <w:t>Ilustración 44 Prueba Touch</w:t>
        </w:r>
        <w:r w:rsidR="00EA69B8">
          <w:rPr>
            <w:noProof/>
            <w:webHidden/>
          </w:rPr>
          <w:tab/>
        </w:r>
        <w:r w:rsidR="00EA69B8">
          <w:rPr>
            <w:noProof/>
            <w:webHidden/>
          </w:rPr>
          <w:fldChar w:fldCharType="begin"/>
        </w:r>
        <w:r w:rsidR="00EA69B8">
          <w:rPr>
            <w:noProof/>
            <w:webHidden/>
          </w:rPr>
          <w:instrText xml:space="preserve"> PAGEREF _Toc45116310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406733A" w14:textId="002CB269"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2" w:anchor="_Toc45116311" w:history="1">
        <w:r w:rsidR="00EA69B8" w:rsidRPr="00CB3A30">
          <w:rPr>
            <w:rStyle w:val="Hipervnculo"/>
            <w:noProof/>
          </w:rPr>
          <w:t>Ilustración 45 Prueba MPU6050</w:t>
        </w:r>
        <w:r w:rsidR="00EA69B8">
          <w:rPr>
            <w:noProof/>
            <w:webHidden/>
          </w:rPr>
          <w:tab/>
        </w:r>
        <w:r w:rsidR="00EA69B8">
          <w:rPr>
            <w:noProof/>
            <w:webHidden/>
          </w:rPr>
          <w:fldChar w:fldCharType="begin"/>
        </w:r>
        <w:r w:rsidR="00EA69B8">
          <w:rPr>
            <w:noProof/>
            <w:webHidden/>
          </w:rPr>
          <w:instrText xml:space="preserve"> PAGEREF _Toc45116311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067F2362" w14:textId="240C0222"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3" w:anchor="_Toc45116312" w:history="1">
        <w:r w:rsidR="00EA69B8" w:rsidRPr="00CB3A30">
          <w:rPr>
            <w:rStyle w:val="Hipervnculo"/>
            <w:noProof/>
          </w:rPr>
          <w:t>Ilustración 46 Prueba NeoPixel</w:t>
        </w:r>
        <w:r w:rsidR="00EA69B8">
          <w:rPr>
            <w:noProof/>
            <w:webHidden/>
          </w:rPr>
          <w:tab/>
        </w:r>
        <w:r w:rsidR="00EA69B8">
          <w:rPr>
            <w:noProof/>
            <w:webHidden/>
          </w:rPr>
          <w:fldChar w:fldCharType="begin"/>
        </w:r>
        <w:r w:rsidR="00EA69B8">
          <w:rPr>
            <w:noProof/>
            <w:webHidden/>
          </w:rPr>
          <w:instrText xml:space="preserve"> PAGEREF _Toc45116312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567D19A0" w14:textId="21ED7049"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4" w:anchor="_Toc45116313" w:history="1">
        <w:r w:rsidR="00EA69B8" w:rsidRPr="00CB3A30">
          <w:rPr>
            <w:rStyle w:val="Hipervnculo"/>
            <w:noProof/>
          </w:rPr>
          <w:t>Ilustración 47 Interfaz de Blockly base</w:t>
        </w:r>
        <w:r w:rsidR="00EA69B8">
          <w:rPr>
            <w:noProof/>
            <w:webHidden/>
          </w:rPr>
          <w:tab/>
        </w:r>
        <w:r w:rsidR="00EA69B8">
          <w:rPr>
            <w:noProof/>
            <w:webHidden/>
          </w:rPr>
          <w:fldChar w:fldCharType="begin"/>
        </w:r>
        <w:r w:rsidR="00EA69B8">
          <w:rPr>
            <w:noProof/>
            <w:webHidden/>
          </w:rPr>
          <w:instrText xml:space="preserve"> PAGEREF _Toc45116313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184D03B7" w14:textId="24F86CAF"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5" w:anchor="_Toc45116314" w:history="1">
        <w:r w:rsidR="00EA69B8" w:rsidRPr="00CB3A30">
          <w:rPr>
            <w:rStyle w:val="Hipervnculo"/>
            <w:noProof/>
          </w:rPr>
          <w:t>Ilustración 48 Concepto para la interfaz de Blockly MADI</w:t>
        </w:r>
        <w:r w:rsidR="00EA69B8">
          <w:rPr>
            <w:noProof/>
            <w:webHidden/>
          </w:rPr>
          <w:tab/>
        </w:r>
        <w:r w:rsidR="00EA69B8">
          <w:rPr>
            <w:noProof/>
            <w:webHidden/>
          </w:rPr>
          <w:fldChar w:fldCharType="begin"/>
        </w:r>
        <w:r w:rsidR="00EA69B8">
          <w:rPr>
            <w:noProof/>
            <w:webHidden/>
          </w:rPr>
          <w:instrText xml:space="preserve"> PAGEREF _Toc45116314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5D944F3B" w14:textId="7E7F5BD0"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6" w:anchor="_Toc45116315" w:history="1">
        <w:r w:rsidR="00EA69B8" w:rsidRPr="00CB3A30">
          <w:rPr>
            <w:rStyle w:val="Hipervnculo"/>
            <w:noProof/>
          </w:rPr>
          <w:t>Ilustración 49 Distribución de botones de la interfaz Blockly MADI</w:t>
        </w:r>
        <w:r w:rsidR="00EA69B8">
          <w:rPr>
            <w:noProof/>
            <w:webHidden/>
          </w:rPr>
          <w:tab/>
        </w:r>
        <w:r w:rsidR="00EA69B8">
          <w:rPr>
            <w:noProof/>
            <w:webHidden/>
          </w:rPr>
          <w:fldChar w:fldCharType="begin"/>
        </w:r>
        <w:r w:rsidR="00EA69B8">
          <w:rPr>
            <w:noProof/>
            <w:webHidden/>
          </w:rPr>
          <w:instrText xml:space="preserve"> PAGEREF _Toc45116315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DB07CC7" w14:textId="7983504D"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7" w:anchor="_Toc45116316" w:history="1">
        <w:r w:rsidR="00EA69B8" w:rsidRPr="00CB3A30">
          <w:rPr>
            <w:rStyle w:val="Hipervnculo"/>
            <w:noProof/>
          </w:rPr>
          <w:t>Ilustración 50 Botones del área de trabajo</w:t>
        </w:r>
        <w:r w:rsidR="00EA69B8">
          <w:rPr>
            <w:noProof/>
            <w:webHidden/>
          </w:rPr>
          <w:tab/>
        </w:r>
        <w:r w:rsidR="00EA69B8">
          <w:rPr>
            <w:noProof/>
            <w:webHidden/>
          </w:rPr>
          <w:fldChar w:fldCharType="begin"/>
        </w:r>
        <w:r w:rsidR="00EA69B8">
          <w:rPr>
            <w:noProof/>
            <w:webHidden/>
          </w:rPr>
          <w:instrText xml:space="preserve"> PAGEREF _Toc45116316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6AF98D1" w14:textId="3E2BBDC6"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8" w:anchor="_Toc45116317" w:history="1">
        <w:r w:rsidR="00EA69B8" w:rsidRPr="00CB3A30">
          <w:rPr>
            <w:rStyle w:val="Hipervnculo"/>
            <w:noProof/>
          </w:rPr>
          <w:t>Ilustración 51 Mensaje de advertencia de pines repetidos</w:t>
        </w:r>
        <w:r w:rsidR="00EA69B8">
          <w:rPr>
            <w:noProof/>
            <w:webHidden/>
          </w:rPr>
          <w:tab/>
        </w:r>
        <w:r w:rsidR="00EA69B8">
          <w:rPr>
            <w:noProof/>
            <w:webHidden/>
          </w:rPr>
          <w:fldChar w:fldCharType="begin"/>
        </w:r>
        <w:r w:rsidR="00EA69B8">
          <w:rPr>
            <w:noProof/>
            <w:webHidden/>
          </w:rPr>
          <w:instrText xml:space="preserve"> PAGEREF _Toc45116317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69863814" w14:textId="519F3EE8" w:rsidR="00EA69B8" w:rsidRDefault="00020EBB">
      <w:pPr>
        <w:pStyle w:val="Tabladeilustraciones"/>
        <w:tabs>
          <w:tab w:val="right" w:leader="dot" w:pos="8828"/>
        </w:tabs>
        <w:rPr>
          <w:rFonts w:eastAsiaTheme="minorEastAsia" w:cstheme="minorBidi"/>
          <w:smallCaps w:val="0"/>
          <w:noProof/>
          <w:sz w:val="22"/>
          <w:szCs w:val="22"/>
          <w:lang w:eastAsia="es-CO"/>
        </w:rPr>
      </w:pPr>
      <w:hyperlink r:id="rId59" w:anchor="_Toc45116318" w:history="1">
        <w:r w:rsidR="00EA69B8" w:rsidRPr="00CB3A30">
          <w:rPr>
            <w:rStyle w:val="Hipervnculo"/>
            <w:noProof/>
          </w:rPr>
          <w:t>Ilustración 52 Instrumento musical inventado</w:t>
        </w:r>
        <w:r w:rsidR="00EA69B8">
          <w:rPr>
            <w:noProof/>
            <w:webHidden/>
          </w:rPr>
          <w:tab/>
        </w:r>
        <w:r w:rsidR="00EA69B8">
          <w:rPr>
            <w:noProof/>
            <w:webHidden/>
          </w:rPr>
          <w:fldChar w:fldCharType="begin"/>
        </w:r>
        <w:r w:rsidR="00EA69B8">
          <w:rPr>
            <w:noProof/>
            <w:webHidden/>
          </w:rPr>
          <w:instrText xml:space="preserve"> PAGEREF _Toc45116318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5D225345" w14:textId="6F28344F" w:rsidR="00EA69B8" w:rsidRDefault="00020EBB">
      <w:pPr>
        <w:pStyle w:val="Tabladeilustraciones"/>
        <w:tabs>
          <w:tab w:val="right" w:leader="dot" w:pos="8828"/>
        </w:tabs>
        <w:rPr>
          <w:rFonts w:eastAsiaTheme="minorEastAsia" w:cstheme="minorBidi"/>
          <w:smallCaps w:val="0"/>
          <w:noProof/>
          <w:sz w:val="22"/>
          <w:szCs w:val="22"/>
          <w:lang w:eastAsia="es-CO"/>
        </w:rPr>
      </w:pPr>
      <w:hyperlink r:id="rId60" w:anchor="_Toc45116319" w:history="1">
        <w:r w:rsidR="00EA69B8" w:rsidRPr="00CB3A30">
          <w:rPr>
            <w:rStyle w:val="Hipervnculo"/>
            <w:noProof/>
          </w:rPr>
          <w:t>Ilustración 53 Programación de instrumento musical</w:t>
        </w:r>
        <w:r w:rsidR="00EA69B8">
          <w:rPr>
            <w:noProof/>
            <w:webHidden/>
          </w:rPr>
          <w:tab/>
        </w:r>
        <w:r w:rsidR="00EA69B8">
          <w:rPr>
            <w:noProof/>
            <w:webHidden/>
          </w:rPr>
          <w:fldChar w:fldCharType="begin"/>
        </w:r>
        <w:r w:rsidR="00EA69B8">
          <w:rPr>
            <w:noProof/>
            <w:webHidden/>
          </w:rPr>
          <w:instrText xml:space="preserve"> PAGEREF _Toc45116319 \h </w:instrText>
        </w:r>
        <w:r w:rsidR="00EA69B8">
          <w:rPr>
            <w:noProof/>
            <w:webHidden/>
          </w:rPr>
        </w:r>
        <w:r w:rsidR="00EA69B8">
          <w:rPr>
            <w:noProof/>
            <w:webHidden/>
          </w:rPr>
          <w:fldChar w:fldCharType="separate"/>
        </w:r>
        <w:r w:rsidR="00EA69B8">
          <w:rPr>
            <w:noProof/>
            <w:webHidden/>
          </w:rPr>
          <w:t>41</w:t>
        </w:r>
        <w:r w:rsidR="00EA69B8">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6" w:name="_Toc45521153"/>
      <w:r>
        <w:lastRenderedPageBreak/>
        <w:t>Resumen</w:t>
      </w:r>
      <w:bookmarkEnd w:id="6"/>
    </w:p>
    <w:p w14:paraId="1B49C68E" w14:textId="77777777" w:rsidR="00F56A7B" w:rsidRPr="00F56A7B" w:rsidRDefault="00F56A7B" w:rsidP="00F56A7B">
      <w:pPr>
        <w:rPr>
          <w:lang w:eastAsia="es-CO"/>
        </w:rPr>
      </w:pPr>
    </w:p>
    <w:p w14:paraId="369E3249" w14:textId="632345C2"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w:t>
      </w:r>
      <w:proofErr w:type="spellStart"/>
      <w:r w:rsidR="00AB6639">
        <w:rPr>
          <w:lang w:eastAsia="es-CO"/>
        </w:rPr>
        <w:t>conclusione</w:t>
      </w:r>
      <w:proofErr w:type="spellEnd"/>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7" w:name="_Toc16493147"/>
      <w:bookmarkStart w:id="8" w:name="_Toc45521154"/>
      <w:r w:rsidRPr="00FD0AA3">
        <w:rPr>
          <w:rFonts w:cs="Times New Roman"/>
        </w:rPr>
        <w:t>Definición del problema</w:t>
      </w:r>
      <w:bookmarkEnd w:id="7"/>
      <w:bookmarkEnd w:id="8"/>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Pr>
          <w:rFonts w:eastAsia="Times New Roman" w:cs="Times New Roman"/>
          <w:color w:val="000000"/>
          <w:szCs w:val="26"/>
          <w:lang w:eastAsia="es-CO"/>
        </w:rPr>
        <w:t>hobbista</w:t>
      </w:r>
      <w:proofErr w:type="spellEnd"/>
      <w:r>
        <w:rPr>
          <w:rFonts w:eastAsia="Times New Roman" w:cs="Times New Roman"/>
          <w:color w:val="000000"/>
          <w:szCs w:val="26"/>
          <w:lang w:eastAsia="es-CO"/>
        </w:rPr>
        <w:t>;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9"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10" w:name="_Toc45521155"/>
      <w:r>
        <w:rPr>
          <w:rFonts w:cs="Times New Roman"/>
        </w:rPr>
        <w:lastRenderedPageBreak/>
        <w:t>O</w:t>
      </w:r>
      <w:bookmarkEnd w:id="9"/>
      <w:r w:rsidR="00557A0F">
        <w:rPr>
          <w:rFonts w:cs="Times New Roman"/>
        </w:rPr>
        <w:t>bjetivos</w:t>
      </w:r>
      <w:bookmarkEnd w:id="10"/>
    </w:p>
    <w:p w14:paraId="6B31A4E1" w14:textId="77777777" w:rsidR="009016DB" w:rsidRPr="000A0A65" w:rsidRDefault="009016DB" w:rsidP="009016DB"/>
    <w:p w14:paraId="6A8F4545" w14:textId="77777777" w:rsidR="009016DB" w:rsidRPr="00FD0AA3" w:rsidRDefault="009016DB" w:rsidP="009016DB">
      <w:pPr>
        <w:pStyle w:val="Ttulo2"/>
      </w:pPr>
      <w:bookmarkStart w:id="11" w:name="_Toc16493149"/>
      <w:bookmarkStart w:id="12" w:name="_Toc45521156"/>
      <w:r w:rsidRPr="00FD0AA3">
        <w:t>Objetivo general</w:t>
      </w:r>
      <w:bookmarkEnd w:id="11"/>
      <w:bookmarkEnd w:id="12"/>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xml:space="preserve">, para plataformas con soporte </w:t>
      </w:r>
      <w:proofErr w:type="spellStart"/>
      <w:r>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Pr="00FD0AA3">
        <w:rPr>
          <w:rFonts w:eastAsia="Times New Roman" w:cs="Times New Roman"/>
          <w:color w:val="000000"/>
          <w:szCs w:val="26"/>
          <w:lang w:eastAsia="es-CO"/>
        </w:rPr>
        <w:t>.</w:t>
      </w:r>
    </w:p>
    <w:p w14:paraId="52C20991" w14:textId="77777777" w:rsidR="009016DB" w:rsidRPr="00FD0AA3" w:rsidRDefault="009016DB" w:rsidP="009016DB">
      <w:pPr>
        <w:pStyle w:val="Ttulo2"/>
      </w:pPr>
      <w:bookmarkStart w:id="13" w:name="_Toc16493150"/>
      <w:bookmarkStart w:id="14" w:name="_Toc45521157"/>
      <w:r w:rsidRPr="00FD0AA3">
        <w:t>Objetivos específicos</w:t>
      </w:r>
      <w:bookmarkEnd w:id="13"/>
      <w:bookmarkEnd w:id="14"/>
    </w:p>
    <w:p w14:paraId="78F5F10A" w14:textId="77777777" w:rsidR="009016DB" w:rsidRPr="00043D24" w:rsidRDefault="009016DB" w:rsidP="009016DB">
      <w:pPr>
        <w:pStyle w:val="Ttulo3"/>
        <w:rPr>
          <w:rFonts w:eastAsia="Times New Roman"/>
          <w:b w:val="0"/>
          <w:lang w:eastAsia="es-CO"/>
        </w:rPr>
      </w:pPr>
      <w:bookmarkStart w:id="15" w:name="_Toc45521158"/>
      <w:r w:rsidRPr="00043D24">
        <w:rPr>
          <w:rFonts w:eastAsia="Times New Roman"/>
          <w:b w:val="0"/>
          <w:lang w:eastAsia="es-CO"/>
        </w:rPr>
        <w:t>Construir bloques básicos de programación visual bajo el entorno de Blockly.</w:t>
      </w:r>
      <w:bookmarkEnd w:id="15"/>
    </w:p>
    <w:p w14:paraId="0E2D0605" w14:textId="633F1515" w:rsidR="009016DB" w:rsidRPr="00043D24" w:rsidRDefault="009016DB" w:rsidP="009016DB">
      <w:pPr>
        <w:pStyle w:val="Ttulo3"/>
        <w:rPr>
          <w:rFonts w:eastAsia="Times New Roman"/>
          <w:b w:val="0"/>
          <w:lang w:eastAsia="es-CO"/>
        </w:rPr>
      </w:pPr>
      <w:bookmarkStart w:id="16" w:name="_Toc45521159"/>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6"/>
    </w:p>
    <w:p w14:paraId="704CAB2E" w14:textId="0C5EFDD9" w:rsidR="009016DB" w:rsidRPr="00043D24" w:rsidRDefault="009016DB" w:rsidP="009016DB">
      <w:pPr>
        <w:pStyle w:val="Ttulo3"/>
        <w:rPr>
          <w:rFonts w:eastAsia="Times New Roman"/>
          <w:b w:val="0"/>
          <w:lang w:eastAsia="es-CO"/>
        </w:rPr>
      </w:pPr>
      <w:bookmarkStart w:id="17" w:name="_Toc45521160"/>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7"/>
    </w:p>
    <w:p w14:paraId="484FFAD9" w14:textId="77777777" w:rsidR="009016DB" w:rsidRDefault="009016DB" w:rsidP="009016DB">
      <w:pPr>
        <w:pStyle w:val="Ttulo3"/>
        <w:rPr>
          <w:rFonts w:eastAsia="Times New Roman"/>
          <w:b w:val="0"/>
          <w:lang w:eastAsia="es-CO"/>
        </w:rPr>
      </w:pPr>
      <w:bookmarkStart w:id="18" w:name="_Toc45521161"/>
      <w:r w:rsidRPr="00043D24">
        <w:rPr>
          <w:rFonts w:eastAsia="Times New Roman"/>
          <w:b w:val="0"/>
          <w:lang w:eastAsia="es-CO"/>
        </w:rPr>
        <w:t>Implementar la web e integrar el sistema con un diseño centrado en el usuario.</w:t>
      </w:r>
      <w:bookmarkEnd w:id="18"/>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9" w:name="_Toc16493151"/>
      <w:bookmarkStart w:id="20" w:name="_Toc45521162"/>
      <w:r w:rsidRPr="00FD0AA3">
        <w:rPr>
          <w:rFonts w:cs="Times New Roman"/>
        </w:rPr>
        <w:lastRenderedPageBreak/>
        <w:t>Justificación</w:t>
      </w:r>
      <w:bookmarkEnd w:id="19"/>
      <w:bookmarkEnd w:id="20"/>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 xml:space="preserve">aspberry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w:t>
      </w:r>
      <w:proofErr w:type="spellStart"/>
      <w:r>
        <w:rPr>
          <w:rFonts w:eastAsia="Times New Roman" w:cs="Times New Roman"/>
          <w:color w:val="000000"/>
          <w:szCs w:val="26"/>
          <w:lang w:eastAsia="es-CO"/>
        </w:rPr>
        <w:t>Coorporation</w:t>
      </w:r>
      <w:proofErr w:type="spellEnd"/>
      <w:r>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 xml:space="preserve">s estudiantes que usan </w:t>
      </w:r>
      <w:proofErr w:type="spellStart"/>
      <w:r>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21" w:name="_Toc16493153"/>
      <w:bookmarkStart w:id="22" w:name="_Toc45521163"/>
      <w:r w:rsidRPr="00FD0AA3">
        <w:rPr>
          <w:rFonts w:cs="Times New Roman"/>
        </w:rPr>
        <w:lastRenderedPageBreak/>
        <w:t xml:space="preserve">Marco </w:t>
      </w:r>
      <w:bookmarkEnd w:id="21"/>
      <w:r w:rsidRPr="00FD0AA3">
        <w:rPr>
          <w:rFonts w:cs="Times New Roman"/>
        </w:rPr>
        <w:t>conceptual</w:t>
      </w:r>
      <w:bookmarkEnd w:id="22"/>
    </w:p>
    <w:p w14:paraId="142C15D3" w14:textId="77777777" w:rsidR="009016DB" w:rsidRPr="002D6FE6" w:rsidRDefault="009016DB" w:rsidP="009016DB"/>
    <w:p w14:paraId="7A4DEB2F" w14:textId="77777777" w:rsidR="009016DB" w:rsidRPr="00FD0AA3" w:rsidRDefault="009016DB" w:rsidP="009016DB">
      <w:pPr>
        <w:pStyle w:val="Ttulo2"/>
      </w:pPr>
      <w:bookmarkStart w:id="23" w:name="_Toc16493154"/>
      <w:bookmarkStart w:id="24" w:name="_Toc45521164"/>
      <w:r w:rsidRPr="00FD0AA3">
        <w:t>Pensamiento computacional</w:t>
      </w:r>
      <w:bookmarkEnd w:id="23"/>
      <w:bookmarkEnd w:id="24"/>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End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End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EA69B8" w:rsidRPr="00EA69B8">
            <w:rPr>
              <w:rFonts w:cs="Times New Roman"/>
              <w:noProof/>
              <w:szCs w:val="26"/>
            </w:rPr>
            <w:t xml:space="preserve">(Zapata-Ros, </w:t>
          </w:r>
          <w:r w:rsidR="00EA69B8" w:rsidRPr="00EA69B8">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5" w:name="_Toc16493155"/>
      <w:bookmarkStart w:id="26" w:name="_Toc45521165"/>
      <w:r w:rsidRPr="00FD0AA3">
        <w:t>Programación por bloques</w:t>
      </w:r>
      <w:bookmarkEnd w:id="25"/>
      <w:bookmarkEnd w:id="26"/>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End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EA69B8" w:rsidRPr="00EA69B8">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7" w:name="_Toc16493156"/>
      <w:bookmarkStart w:id="28" w:name="_Ref42439462"/>
      <w:bookmarkStart w:id="29" w:name="_Toc45521166"/>
      <w:r w:rsidRPr="00FD0AA3">
        <w:t>Blockly</w:t>
      </w:r>
      <w:bookmarkEnd w:id="27"/>
      <w:bookmarkEnd w:id="28"/>
      <w:bookmarkEnd w:id="29"/>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End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Blockly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30" w:name="_Toc45521167"/>
      <w:r w:rsidRPr="00FD0AA3">
        <w:t>App Inventor</w:t>
      </w:r>
      <w:bookmarkEnd w:id="30"/>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End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val="en-US"/>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0C4D4A" w:rsidRPr="00D108CE" w:rsidRDefault="000C4D4A" w:rsidP="009016DB">
                            <w:pPr>
                              <w:pStyle w:val="Descripcin"/>
                              <w:rPr>
                                <w:rFonts w:cs="Times New Roman"/>
                                <w:sz w:val="24"/>
                              </w:rPr>
                            </w:pPr>
                            <w:bookmarkStart w:id="31" w:name="_Toc44880887"/>
                            <w:bookmarkStart w:id="32"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0C4D4A" w:rsidRPr="00D108CE" w:rsidRDefault="000C4D4A" w:rsidP="009016DB">
                      <w:pPr>
                        <w:pStyle w:val="Descripcin"/>
                        <w:rPr>
                          <w:rFonts w:cs="Times New Roman"/>
                          <w:sz w:val="24"/>
                        </w:rPr>
                      </w:pPr>
                      <w:bookmarkStart w:id="35" w:name="_Toc44880887"/>
                      <w:bookmarkStart w:id="36"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5"/>
                      <w:bookmarkEnd w:id="36"/>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3" w:name="_Ref45115183"/>
      <w:bookmarkStart w:id="34" w:name="_Ref45115192"/>
      <w:bookmarkStart w:id="35" w:name="_Toc45521168"/>
      <w:r w:rsidRPr="00FD0AA3">
        <w:t>Micro: bit</w:t>
      </w:r>
      <w:bookmarkEnd w:id="33"/>
      <w:bookmarkEnd w:id="34"/>
      <w:bookmarkEnd w:id="35"/>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End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0C4D4A" w:rsidRPr="009657E7" w:rsidRDefault="000C4D4A" w:rsidP="009016DB">
                            <w:pPr>
                              <w:pStyle w:val="Descripcin"/>
                              <w:rPr>
                                <w:rFonts w:cs="Times New Roman"/>
                                <w:noProof/>
                                <w:sz w:val="24"/>
                              </w:rPr>
                            </w:pPr>
                            <w:bookmarkStart w:id="36" w:name="_Toc44880888"/>
                            <w:bookmarkStart w:id="37"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micro:bit</w:t>
                            </w:r>
                            <w:proofErr w:type="spellEnd"/>
                            <w:r w:rsidRPr="008867BE">
                              <w:t xml:space="preserve"> (Tomada de: https://microbit.org/code/)</w:t>
                            </w:r>
                            <w:bookmarkEnd w:id="36"/>
                            <w:bookmarkEnd w:id="37"/>
                          </w:p>
                          <w:p w14:paraId="1728D559" w14:textId="77777777" w:rsidR="000C4D4A" w:rsidRPr="009657E7" w:rsidRDefault="000C4D4A"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0C4D4A" w:rsidRPr="009657E7" w:rsidRDefault="000C4D4A" w:rsidP="009016DB">
                      <w:pPr>
                        <w:pStyle w:val="Descripcin"/>
                        <w:rPr>
                          <w:rFonts w:cs="Times New Roman"/>
                          <w:noProof/>
                          <w:sz w:val="24"/>
                        </w:rPr>
                      </w:pPr>
                      <w:bookmarkStart w:id="42" w:name="_Toc44880888"/>
                      <w:bookmarkStart w:id="43"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de: https://microbit.org/code/)</w:t>
                      </w:r>
                      <w:bookmarkEnd w:id="42"/>
                      <w:bookmarkEnd w:id="43"/>
                    </w:p>
                    <w:p w14:paraId="1728D559" w14:textId="77777777" w:rsidR="000C4D4A" w:rsidRPr="009657E7" w:rsidRDefault="000C4D4A"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8" w:name="_Toc45521169"/>
      <w:r w:rsidRPr="00FD0AA3">
        <w:lastRenderedPageBreak/>
        <w:t>CODE</w:t>
      </w:r>
      <w:bookmarkEnd w:id="38"/>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val="en-US"/>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End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A69B8" w:rsidRPr="00EA69B8">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0C4D4A" w:rsidRPr="00C50211" w:rsidRDefault="000C4D4A" w:rsidP="009016DB">
                            <w:pPr>
                              <w:pStyle w:val="Descripcin"/>
                              <w:jc w:val="center"/>
                              <w:rPr>
                                <w:noProof/>
                                <w:sz w:val="26"/>
                              </w:rPr>
                            </w:pPr>
                            <w:bookmarkStart w:id="39" w:name="_Toc16776993"/>
                            <w:bookmarkStart w:id="40" w:name="_Toc16777167"/>
                            <w:bookmarkStart w:id="41" w:name="_Toc30336125"/>
                            <w:bookmarkStart w:id="42" w:name="_Toc44880889"/>
                            <w:bookmarkStart w:id="43"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9"/>
                            <w:bookmarkEnd w:id="40"/>
                            <w:bookmarkEnd w:id="41"/>
                            <w:bookmarkEnd w:id="42"/>
                            <w:bookmarkEnd w:id="43"/>
                          </w:p>
                          <w:p w14:paraId="2F4D4226" w14:textId="77777777" w:rsidR="000C4D4A" w:rsidRPr="00C50211" w:rsidRDefault="000C4D4A"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0C4D4A" w:rsidRPr="00C50211" w:rsidRDefault="000C4D4A" w:rsidP="009016DB">
                      <w:pPr>
                        <w:pStyle w:val="Descripcin"/>
                        <w:jc w:val="center"/>
                        <w:rPr>
                          <w:noProof/>
                          <w:sz w:val="26"/>
                        </w:rPr>
                      </w:pPr>
                      <w:bookmarkStart w:id="50" w:name="_Toc16776993"/>
                      <w:bookmarkStart w:id="51" w:name="_Toc16777167"/>
                      <w:bookmarkStart w:id="52" w:name="_Toc30336125"/>
                      <w:bookmarkStart w:id="53" w:name="_Toc44880889"/>
                      <w:bookmarkStart w:id="54"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50"/>
                      <w:bookmarkEnd w:id="51"/>
                      <w:bookmarkEnd w:id="52"/>
                      <w:bookmarkEnd w:id="53"/>
                      <w:bookmarkEnd w:id="54"/>
                    </w:p>
                    <w:p w14:paraId="2F4D4226" w14:textId="77777777" w:rsidR="000C4D4A" w:rsidRPr="00C50211" w:rsidRDefault="000C4D4A"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4" w:name="_Toc45521170"/>
      <w:proofErr w:type="spellStart"/>
      <w:r w:rsidRPr="00FD0AA3">
        <w:t>AutoBlocks</w:t>
      </w:r>
      <w:proofErr w:type="spellEnd"/>
      <w:r w:rsidRPr="00FD0AA3">
        <w:t xml:space="preserve"> </w:t>
      </w:r>
      <w:proofErr w:type="spellStart"/>
      <w:r w:rsidRPr="00FD0AA3">
        <w:t>for</w:t>
      </w:r>
      <w:proofErr w:type="spellEnd"/>
      <w:r w:rsidRPr="00FD0AA3">
        <w:t xml:space="preserve"> Jira</w:t>
      </w:r>
      <w:bookmarkEnd w:id="44"/>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Basado en el Google Blockly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Empoderar a los usuarios de Jira para construir sus propias automatizaciones, una vez que estén listas, enviarlas a Jira </w:t>
      </w:r>
      <w:proofErr w:type="spellStart"/>
      <w:r w:rsidRPr="00FD0AA3">
        <w:rPr>
          <w:rFonts w:cs="Times New Roman"/>
          <w:szCs w:val="24"/>
        </w:rPr>
        <w:t>Admin</w:t>
      </w:r>
      <w:proofErr w:type="spellEnd"/>
      <w:r w:rsidRPr="00FD0AA3">
        <w:rPr>
          <w:rFonts w:cs="Times New Roman"/>
          <w:szCs w:val="24"/>
        </w:rPr>
        <w:t xml:space="preserve"> para su revisión y aprobación.</w:t>
      </w:r>
      <w:sdt>
        <w:sdtPr>
          <w:rPr>
            <w:rFonts w:cs="Times New Roman"/>
            <w:szCs w:val="24"/>
          </w:rPr>
          <w:id w:val="2102906831"/>
          <w:citation/>
        </w:sdtPr>
        <w:sdtEnd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A69B8">
            <w:rPr>
              <w:rFonts w:cs="Times New Roman"/>
              <w:noProof/>
              <w:szCs w:val="24"/>
            </w:rPr>
            <w:t xml:space="preserve"> </w:t>
          </w:r>
          <w:r w:rsidR="00EA69B8" w:rsidRPr="00EA69B8">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0C4D4A" w:rsidRPr="0097181B" w:rsidRDefault="000C4D4A" w:rsidP="009016DB">
                            <w:pPr>
                              <w:pStyle w:val="Descripcin"/>
                              <w:jc w:val="center"/>
                              <w:rPr>
                                <w:rFonts w:cs="Times New Roman"/>
                                <w:noProof/>
                                <w:sz w:val="24"/>
                              </w:rPr>
                            </w:pPr>
                            <w:bookmarkStart w:id="45" w:name="_Toc44880890"/>
                            <w:bookmarkStart w:id="46"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5"/>
                            <w:bookmarkEnd w:id="46"/>
                          </w:p>
                          <w:p w14:paraId="5440F40A" w14:textId="77777777" w:rsidR="000C4D4A" w:rsidRPr="0097181B" w:rsidRDefault="000C4D4A"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0C4D4A" w:rsidRPr="0097181B" w:rsidRDefault="000C4D4A" w:rsidP="009016DB">
                      <w:pPr>
                        <w:pStyle w:val="Descripcin"/>
                        <w:jc w:val="center"/>
                        <w:rPr>
                          <w:rFonts w:cs="Times New Roman"/>
                          <w:noProof/>
                          <w:sz w:val="24"/>
                        </w:rPr>
                      </w:pPr>
                      <w:bookmarkStart w:id="58" w:name="_Toc44880890"/>
                      <w:bookmarkStart w:id="59"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8"/>
                      <w:bookmarkEnd w:id="59"/>
                    </w:p>
                    <w:p w14:paraId="5440F40A" w14:textId="77777777" w:rsidR="000C4D4A" w:rsidRPr="0097181B" w:rsidRDefault="000C4D4A"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47" w:name="_Toc45521171"/>
      <w:r w:rsidRPr="00FD0AA3">
        <w:t xml:space="preserve">NOVA </w:t>
      </w:r>
      <w:proofErr w:type="spellStart"/>
      <w:r w:rsidRPr="00FD0AA3">
        <w:t>Labs</w:t>
      </w:r>
      <w:bookmarkEnd w:id="47"/>
      <w:proofErr w:type="spellEnd"/>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End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48" w:name="_Toc45521172"/>
      <w:r>
        <w:t>ESP32</w:t>
      </w:r>
      <w:bookmarkEnd w:id="48"/>
    </w:p>
    <w:p w14:paraId="1BF86A13" w14:textId="66CB8BC0" w:rsidR="009016DB" w:rsidRDefault="009016DB" w:rsidP="009016DB">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IoT, y que permite la conexión mediante </w:t>
      </w:r>
      <w:proofErr w:type="spellStart"/>
      <w:r>
        <w:rPr>
          <w:lang w:eastAsia="es-CO"/>
        </w:rPr>
        <w:t>Wi</w:t>
      </w:r>
      <w:proofErr w:type="spellEnd"/>
      <w:r>
        <w:rPr>
          <w:lang w:eastAsia="es-CO"/>
        </w:rPr>
        <w:t xml:space="preserve">-Fi (802.11 b/g/n/e/i) y Bluetooth versión 4.2 y Bluetooth de baja energía (BLE). </w:t>
      </w:r>
      <w:sdt>
        <w:sdtPr>
          <w:rPr>
            <w:lang w:eastAsia="es-CO"/>
          </w:rPr>
          <w:id w:val="-344327433"/>
          <w:citation/>
        </w:sdtPr>
        <w:sdtEndPr/>
        <w:sdtContent>
          <w:r>
            <w:rPr>
              <w:lang w:eastAsia="es-CO"/>
            </w:rPr>
            <w:fldChar w:fldCharType="begin"/>
          </w:r>
          <w:r>
            <w:rPr>
              <w:lang w:eastAsia="es-CO"/>
            </w:rPr>
            <w:instrText xml:space="preserve"> CITATION Esp16 \l 9226 </w:instrText>
          </w:r>
          <w:r>
            <w:rPr>
              <w:lang w:eastAsia="es-CO"/>
            </w:rPr>
            <w:fldChar w:fldCharType="separate"/>
          </w:r>
          <w:r w:rsidR="00EA69B8">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 xml:space="preserve">De fábrica trae el firmware para ser programado desde el IDE de Arduino, pero este puede ser cambiado por el firmware de </w:t>
      </w:r>
      <w:proofErr w:type="spellStart"/>
      <w:r>
        <w:rPr>
          <w:lang w:eastAsia="es-CO"/>
        </w:rPr>
        <w:t>MicroPython</w:t>
      </w:r>
      <w:proofErr w:type="spellEnd"/>
      <w:r>
        <w:rPr>
          <w:lang w:eastAsia="es-CO"/>
        </w:rPr>
        <w:t>.</w:t>
      </w:r>
    </w:p>
    <w:p w14:paraId="31C7E60C" w14:textId="77777777" w:rsidR="009016DB" w:rsidRDefault="009016DB" w:rsidP="009016DB">
      <w:pPr>
        <w:pStyle w:val="Ttulo2"/>
      </w:pPr>
      <w:bookmarkStart w:id="49" w:name="_Toc45521173"/>
      <w:proofErr w:type="spellStart"/>
      <w:r>
        <w:lastRenderedPageBreak/>
        <w:t>MicroPython</w:t>
      </w:r>
      <w:bookmarkEnd w:id="49"/>
      <w:proofErr w:type="spellEnd"/>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EndPr/>
        <w:sdtContent>
          <w:r>
            <w:rPr>
              <w:lang w:eastAsia="es-CO"/>
            </w:rPr>
            <w:fldChar w:fldCharType="begin"/>
          </w:r>
          <w:r>
            <w:rPr>
              <w:lang w:eastAsia="es-CO"/>
            </w:rPr>
            <w:instrText xml:space="preserve"> CITATION Mic18 \l 9226 </w:instrText>
          </w:r>
          <w:r>
            <w:rPr>
              <w:lang w:eastAsia="es-CO"/>
            </w:rPr>
            <w:fldChar w:fldCharType="separate"/>
          </w:r>
          <w:r w:rsidR="00EA69B8">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0" w:name="_Toc45521174"/>
      <w:proofErr w:type="spellStart"/>
      <w:r>
        <w:t>Wi</w:t>
      </w:r>
      <w:proofErr w:type="spellEnd"/>
      <w:r>
        <w:t>-Fi</w:t>
      </w:r>
      <w:bookmarkEnd w:id="50"/>
    </w:p>
    <w:p w14:paraId="45B674F2" w14:textId="2A9FBAD5" w:rsidR="009016DB" w:rsidRDefault="009016DB" w:rsidP="009016DB">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EndPr/>
        <w:sdtContent>
          <w:r>
            <w:rPr>
              <w:lang w:eastAsia="es-CO"/>
            </w:rPr>
            <w:fldChar w:fldCharType="begin"/>
          </w:r>
          <w:r>
            <w:rPr>
              <w:lang w:eastAsia="es-CO"/>
            </w:rPr>
            <w:instrText xml:space="preserve"> CITATION WiF20 \l 9226 </w:instrText>
          </w:r>
          <w:r>
            <w:rPr>
              <w:lang w:eastAsia="es-CO"/>
            </w:rPr>
            <w:fldChar w:fldCharType="separate"/>
          </w:r>
          <w:r w:rsidR="00EA69B8">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1" w:name="_Toc44878933"/>
      <w:bookmarkStart w:id="52" w:name="_Toc44879278"/>
      <w:bookmarkStart w:id="53" w:name="_Toc44878934"/>
      <w:bookmarkStart w:id="54" w:name="_Toc44879279"/>
      <w:bookmarkStart w:id="55" w:name="_Toc45521175"/>
      <w:bookmarkEnd w:id="51"/>
      <w:bookmarkEnd w:id="52"/>
      <w:bookmarkEnd w:id="53"/>
      <w:bookmarkEnd w:id="54"/>
      <w:r>
        <w:t>PWM</w:t>
      </w:r>
      <w:bookmarkEnd w:id="55"/>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EndPr/>
        <w:sdtContent>
          <w:r>
            <w:rPr>
              <w:lang w:eastAsia="es-CO"/>
            </w:rPr>
            <w:fldChar w:fldCharType="begin"/>
          </w:r>
          <w:r>
            <w:rPr>
              <w:lang w:eastAsia="es-CO"/>
            </w:rPr>
            <w:instrText xml:space="preserve"> CITATION Góm18 \l 9226 </w:instrText>
          </w:r>
          <w:r>
            <w:rPr>
              <w:lang w:eastAsia="es-CO"/>
            </w:rPr>
            <w:fldChar w:fldCharType="separate"/>
          </w:r>
          <w:r w:rsidR="00EA69B8">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56" w:name="_Ref45115033"/>
      <w:bookmarkStart w:id="57" w:name="_Toc45521176"/>
      <w:r w:rsidRPr="00FD0AA3">
        <w:rPr>
          <w:rFonts w:cs="Times New Roman"/>
        </w:rPr>
        <w:lastRenderedPageBreak/>
        <w:t>M</w:t>
      </w:r>
      <w:r w:rsidR="00557A0F" w:rsidRPr="00FD0AA3">
        <w:rPr>
          <w:rFonts w:cs="Times New Roman"/>
        </w:rPr>
        <w:t>etodolog</w:t>
      </w:r>
      <w:r w:rsidR="00557A0F">
        <w:rPr>
          <w:rFonts w:cs="Times New Roman"/>
        </w:rPr>
        <w:t>ía</w:t>
      </w:r>
      <w:bookmarkEnd w:id="56"/>
      <w:bookmarkEnd w:id="57"/>
    </w:p>
    <w:p w14:paraId="7016E527" w14:textId="77777777" w:rsidR="009016DB" w:rsidRPr="000A0A65" w:rsidRDefault="009016DB" w:rsidP="009016DB"/>
    <w:p w14:paraId="39620F5E" w14:textId="77777777" w:rsidR="009016DB" w:rsidRDefault="009016DB" w:rsidP="009016DB">
      <w:pPr>
        <w:pStyle w:val="Ttulo2"/>
      </w:pPr>
      <w:bookmarkStart w:id="58" w:name="_Toc45521177"/>
      <w:r>
        <w:t>Objetivo 1 – Construir bloques básicos de programación visual bajo el entorno de Blockly</w:t>
      </w:r>
      <w:bookmarkEnd w:id="58"/>
    </w:p>
    <w:p w14:paraId="01F448EB" w14:textId="77777777" w:rsidR="009016DB" w:rsidRPr="00FD0AA3" w:rsidRDefault="009016DB" w:rsidP="009016DB">
      <w:pPr>
        <w:pStyle w:val="Ttulo3"/>
      </w:pPr>
      <w:bookmarkStart w:id="59" w:name="_Toc45521178"/>
      <w:r>
        <w:rPr>
          <w:lang w:eastAsia="es-CO"/>
        </w:rPr>
        <w:t xml:space="preserve">Actividad 1.1 - </w:t>
      </w:r>
      <w:r w:rsidRPr="00FD0AA3">
        <w:t>Selección de bloques funcionales</w:t>
      </w:r>
      <w:r>
        <w:t xml:space="preserve"> y la metodología de construcción</w:t>
      </w:r>
      <w:bookmarkEnd w:id="59"/>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val="en-US"/>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0C4D4A">
        <w:t xml:space="preserve">Ilustración </w:t>
      </w:r>
      <w:r w:rsidR="000C4D4A">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0C4D4A" w:rsidRPr="00512944" w:rsidRDefault="000C4D4A" w:rsidP="009016DB">
                            <w:pPr>
                              <w:pStyle w:val="Descripcin"/>
                              <w:rPr>
                                <w:rFonts w:cs="Times New Roman"/>
                                <w:noProof/>
                                <w:sz w:val="24"/>
                              </w:rPr>
                            </w:pPr>
                            <w:bookmarkStart w:id="60" w:name="_Ref45114958"/>
                            <w:bookmarkStart w:id="61" w:name="_Toc44880891"/>
                            <w:bookmarkStart w:id="62"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0"/>
                            <w:r>
                              <w:t xml:space="preserve"> </w:t>
                            </w:r>
                            <w:r w:rsidRPr="00D33DE6">
                              <w:t>Diagrama de bloques de funciones (Tomada de: ESP32 página 12)</w:t>
                            </w:r>
                            <w:bookmarkEnd w:id="61"/>
                            <w:bookmarkEnd w:id="62"/>
                          </w:p>
                          <w:p w14:paraId="731D66F7" w14:textId="77777777" w:rsidR="000C4D4A" w:rsidRPr="00512944" w:rsidRDefault="000C4D4A"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0C4D4A" w:rsidRPr="00512944" w:rsidRDefault="000C4D4A" w:rsidP="009016DB">
                      <w:pPr>
                        <w:pStyle w:val="Descripcin"/>
                        <w:rPr>
                          <w:rFonts w:cs="Times New Roman"/>
                          <w:noProof/>
                          <w:sz w:val="24"/>
                        </w:rPr>
                      </w:pPr>
                      <w:bookmarkStart w:id="76" w:name="_Toc44880891"/>
                      <w:bookmarkStart w:id="77" w:name="_Ref45114958"/>
                      <w:bookmarkStart w:id="78"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77"/>
                      <w:r>
                        <w:t xml:space="preserve"> </w:t>
                      </w:r>
                      <w:r w:rsidRPr="00D33DE6">
                        <w:t>Diagrama de bloques de funciones (Tomada de: ESP32 página 12)</w:t>
                      </w:r>
                      <w:bookmarkEnd w:id="76"/>
                      <w:bookmarkEnd w:id="78"/>
                    </w:p>
                    <w:p w14:paraId="731D66F7" w14:textId="77777777" w:rsidR="000C4D4A" w:rsidRPr="00512944" w:rsidRDefault="000C4D4A"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w:t>
      </w:r>
      <w:proofErr w:type="spellStart"/>
      <w:r>
        <w:rPr>
          <w:rFonts w:cs="Times New Roman"/>
        </w:rPr>
        <w:t>Developer</w:t>
      </w:r>
      <w:proofErr w:type="spellEnd"/>
      <w:r>
        <w:rPr>
          <w:rFonts w:cs="Times New Roman"/>
        </w:rPr>
        <w:t xml:space="preserve">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0C4D4A">
        <w:t xml:space="preserve">Ilustración </w:t>
      </w:r>
      <w:r w:rsidR="000C4D4A">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val="en-US"/>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val="en-US"/>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0C4D4A" w:rsidRPr="003B4216" w:rsidRDefault="000C4D4A" w:rsidP="009016DB">
                            <w:pPr>
                              <w:pStyle w:val="Descripcin"/>
                              <w:jc w:val="center"/>
                              <w:rPr>
                                <w:rFonts w:cs="Times New Roman"/>
                                <w:noProof/>
                                <w:sz w:val="24"/>
                              </w:rPr>
                            </w:pPr>
                            <w:bookmarkStart w:id="63" w:name="_Ref45114965"/>
                            <w:bookmarkStart w:id="64" w:name="_Toc44880892"/>
                            <w:bookmarkStart w:id="65"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63"/>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0C4D4A" w:rsidRPr="003B4216" w:rsidRDefault="000C4D4A" w:rsidP="009016DB">
                      <w:pPr>
                        <w:pStyle w:val="Descripcin"/>
                        <w:jc w:val="center"/>
                        <w:rPr>
                          <w:rFonts w:cs="Times New Roman"/>
                          <w:noProof/>
                          <w:sz w:val="24"/>
                        </w:rPr>
                      </w:pPr>
                      <w:bookmarkStart w:id="82" w:name="_Toc44880892"/>
                      <w:bookmarkStart w:id="83" w:name="_Ref45114965"/>
                      <w:bookmarkStart w:id="84"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83"/>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82"/>
                      <w:bookmarkEnd w:id="84"/>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66" w:name="_Toc45521179"/>
      <w:r>
        <w:rPr>
          <w:lang w:eastAsia="es-CO"/>
        </w:rPr>
        <w:lastRenderedPageBreak/>
        <w:t xml:space="preserve">Actividad 1.2 – </w:t>
      </w:r>
      <w:r>
        <w:t>Descripción de bloques funcionales en Python</w:t>
      </w:r>
      <w:bookmarkEnd w:id="66"/>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Blockly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67" w:name="_Toc45521180"/>
      <w:r>
        <w:rPr>
          <w:lang w:eastAsia="es-CO"/>
        </w:rPr>
        <w:t xml:space="preserve">Actividad 1.3 – </w:t>
      </w:r>
      <w:r>
        <w:t>Integración de bloques con JavaScript</w:t>
      </w:r>
      <w:bookmarkEnd w:id="67"/>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68" w:name="_Toc45521181"/>
      <w:r>
        <w:t xml:space="preserve">Objetivo 2 - </w:t>
      </w:r>
      <w:r w:rsidRPr="00FD0AA3">
        <w:t>Construir</w:t>
      </w:r>
      <w:r>
        <w:t xml:space="preserve"> un </w:t>
      </w:r>
      <w:r w:rsidRPr="00FD0AA3">
        <w:t>prototipo</w:t>
      </w:r>
      <w:r>
        <w:t xml:space="preserve"> inicial de hardware que permita probar la integración de la programación visual</w:t>
      </w:r>
      <w:bookmarkEnd w:id="68"/>
      <w:r w:rsidRPr="00FD0AA3">
        <w:t xml:space="preserve"> </w:t>
      </w:r>
    </w:p>
    <w:p w14:paraId="47D4841D" w14:textId="77777777" w:rsidR="009016DB" w:rsidRDefault="009016DB" w:rsidP="009016DB">
      <w:pPr>
        <w:pStyle w:val="Ttulo3"/>
        <w:rPr>
          <w:lang w:eastAsia="es-CO"/>
        </w:rPr>
      </w:pPr>
      <w:bookmarkStart w:id="69" w:name="_Ref44941124"/>
      <w:bookmarkStart w:id="70" w:name="_Toc45521182"/>
      <w:r>
        <w:rPr>
          <w:lang w:eastAsia="es-CO"/>
        </w:rPr>
        <w:t>Actividad 2.1 – Selección de componentes electrónicos</w:t>
      </w:r>
      <w:bookmarkEnd w:id="69"/>
      <w:bookmarkEnd w:id="70"/>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71" w:name="_Toc45521183"/>
      <w:r>
        <w:rPr>
          <w:lang w:eastAsia="es-CO"/>
        </w:rPr>
        <w:t>Actividad 2.2 – Diseño de la tarjeta PCB</w:t>
      </w:r>
      <w:bookmarkEnd w:id="71"/>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72" w:name="_Toc45521184"/>
      <w:r>
        <w:rPr>
          <w:lang w:eastAsia="es-CO"/>
        </w:rPr>
        <w:t>Actividad 2.3 - Ensamblaje y testeo del diseño de hardware</w:t>
      </w:r>
      <w:bookmarkEnd w:id="72"/>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73" w:name="_Toc45521185"/>
      <w:r>
        <w:t xml:space="preserve">Objetivo 3 - Validar la </w:t>
      </w:r>
      <w:r w:rsidR="00C24B43">
        <w:t>interfaz</w:t>
      </w:r>
      <w:r>
        <w:t xml:space="preserve"> visual de programación con la tarjeta de procesamiento</w:t>
      </w:r>
      <w:bookmarkEnd w:id="73"/>
    </w:p>
    <w:p w14:paraId="15B8425F" w14:textId="77777777" w:rsidR="009016DB" w:rsidRDefault="009016DB" w:rsidP="009016DB">
      <w:pPr>
        <w:pStyle w:val="Ttulo3"/>
        <w:rPr>
          <w:lang w:eastAsia="es-CO"/>
        </w:rPr>
      </w:pPr>
      <w:bookmarkStart w:id="74" w:name="_Toc45521186"/>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74"/>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4A8A61AC" w14:textId="77777777" w:rsidR="009016DB" w:rsidRDefault="009016DB" w:rsidP="009016DB">
      <w:pPr>
        <w:pStyle w:val="Ttulo3"/>
        <w:rPr>
          <w:lang w:eastAsia="es-CO"/>
        </w:rPr>
      </w:pPr>
      <w:bookmarkStart w:id="75" w:name="_Toc45521187"/>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75"/>
      <w:proofErr w:type="spellEnd"/>
    </w:p>
    <w:p w14:paraId="39D1E963" w14:textId="77777777" w:rsidR="009016DB" w:rsidRPr="00507E4A" w:rsidRDefault="009016DB" w:rsidP="009016DB">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76" w:name="_Toc45521188"/>
      <w:r>
        <w:rPr>
          <w:lang w:eastAsia="es-CO"/>
        </w:rPr>
        <w:t xml:space="preserve">Actividad 3.3 - Integración de los bloques con </w:t>
      </w:r>
      <w:proofErr w:type="spellStart"/>
      <w:r>
        <w:rPr>
          <w:lang w:eastAsia="es-CO"/>
        </w:rPr>
        <w:t>MicroPython</w:t>
      </w:r>
      <w:bookmarkEnd w:id="76"/>
      <w:proofErr w:type="spellEnd"/>
    </w:p>
    <w:p w14:paraId="46373270" w14:textId="31E62AF5" w:rsidR="009016DB" w:rsidRDefault="009016DB" w:rsidP="009016DB">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Blockly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Blockly para poder descargar el </w:t>
      </w:r>
      <w:proofErr w:type="gramStart"/>
      <w:r>
        <w:rPr>
          <w:lang w:eastAsia="es-CO"/>
        </w:rPr>
        <w:t>archivo .</w:t>
      </w:r>
      <w:r w:rsidR="00C24B43">
        <w:rPr>
          <w:lang w:eastAsia="es-CO"/>
        </w:rPr>
        <w:t>Py</w:t>
      </w:r>
      <w:proofErr w:type="gram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4E96D6DE" w14:textId="77777777" w:rsidR="009016DB" w:rsidRDefault="009016DB" w:rsidP="009016DB">
      <w:pPr>
        <w:pStyle w:val="Ttulo3"/>
        <w:rPr>
          <w:lang w:eastAsia="es-CO"/>
        </w:rPr>
      </w:pPr>
      <w:bookmarkStart w:id="77" w:name="_Toc45521189"/>
      <w:r>
        <w:rPr>
          <w:lang w:eastAsia="es-CO"/>
        </w:rPr>
        <w:lastRenderedPageBreak/>
        <w:t>Actividad 3.4 - Prueba del hardware básico y su funcionalidad</w:t>
      </w:r>
      <w:bookmarkEnd w:id="77"/>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78" w:name="_Toc45521190"/>
      <w:r>
        <w:t>Objetivo 4 - Implementar la web e integrar el sistema con un diseño centrado en el usuario</w:t>
      </w:r>
      <w:bookmarkEnd w:id="78"/>
    </w:p>
    <w:p w14:paraId="5D50EE38" w14:textId="77777777" w:rsidR="009016DB" w:rsidRDefault="009016DB" w:rsidP="009016DB">
      <w:pPr>
        <w:pStyle w:val="Ttulo3"/>
        <w:rPr>
          <w:lang w:eastAsia="es-CO"/>
        </w:rPr>
      </w:pPr>
      <w:bookmarkStart w:id="79" w:name="_Toc45521191"/>
      <w:r>
        <w:rPr>
          <w:lang w:eastAsia="es-CO"/>
        </w:rPr>
        <w:t>Actividad 4.1 – Configuración del web server</w:t>
      </w:r>
      <w:bookmarkEnd w:id="79"/>
    </w:p>
    <w:p w14:paraId="04CFB2D7" w14:textId="7AC0226C" w:rsidR="009016DB" w:rsidRPr="00097FB5" w:rsidRDefault="009016DB" w:rsidP="009016DB">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EndPr/>
        <w:sdtContent>
          <w:r>
            <w:rPr>
              <w:lang w:eastAsia="es-CO"/>
            </w:rPr>
            <w:fldChar w:fldCharType="begin"/>
          </w:r>
          <w:r>
            <w:rPr>
              <w:lang w:eastAsia="es-CO"/>
            </w:rPr>
            <w:instrText xml:space="preserve"> CITATION Par19 \l 9226 </w:instrText>
          </w:r>
          <w:r>
            <w:rPr>
              <w:lang w:eastAsia="es-CO"/>
            </w:rPr>
            <w:fldChar w:fldCharType="separate"/>
          </w:r>
          <w:r w:rsidR="00EA69B8">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80" w:name="_Toc45521192"/>
      <w:r>
        <w:rPr>
          <w:lang w:eastAsia="es-CO"/>
        </w:rPr>
        <w:t>Actividad 4.2 - Diseño del HTML e integración de los bloques</w:t>
      </w:r>
      <w:bookmarkEnd w:id="80"/>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81" w:name="_Toc45521193"/>
      <w:r w:rsidRPr="00FD0AA3">
        <w:rPr>
          <w:rFonts w:cs="Times New Roman"/>
        </w:rPr>
        <w:lastRenderedPageBreak/>
        <w:t>Cronograma</w:t>
      </w:r>
      <w:bookmarkEnd w:id="81"/>
    </w:p>
    <w:p w14:paraId="37DFFB85" w14:textId="2D7A197A" w:rsidR="009016DB" w:rsidRDefault="009016DB" w:rsidP="009016DB">
      <w:pPr>
        <w:pStyle w:val="Sinespaciado"/>
        <w:spacing w:line="480" w:lineRule="auto"/>
      </w:pPr>
      <w:r>
        <w:rPr>
          <w:noProof/>
          <w:lang w:val="en-US"/>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0C4D4A" w:rsidRPr="00E02162" w:rsidRDefault="000C4D4A" w:rsidP="009016DB">
                            <w:pPr>
                              <w:pStyle w:val="Descripcin"/>
                              <w:jc w:val="center"/>
                              <w:rPr>
                                <w:noProof/>
                                <w:sz w:val="24"/>
                              </w:rPr>
                            </w:pPr>
                            <w:bookmarkStart w:id="82" w:name="_Ref45114994"/>
                            <w:bookmarkStart w:id="83"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82"/>
                            <w:r>
                              <w:t xml:space="preserve"> Cronograma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0C4D4A" w:rsidRPr="00E02162" w:rsidRDefault="000C4D4A" w:rsidP="009016DB">
                      <w:pPr>
                        <w:pStyle w:val="Descripcin"/>
                        <w:jc w:val="center"/>
                        <w:rPr>
                          <w:noProof/>
                          <w:sz w:val="24"/>
                        </w:rPr>
                      </w:pPr>
                      <w:bookmarkStart w:id="103" w:name="_Ref45114982"/>
                      <w:bookmarkStart w:id="104" w:name="_Ref45114994"/>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104"/>
                      <w:r>
                        <w:t xml:space="preserve"> Cronograma</w:t>
                      </w:r>
                      <w:bookmarkEnd w:id="103"/>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0C4D4A">
        <w:t xml:space="preserve">Tabla </w:t>
      </w:r>
      <w:r w:rsidR="000C4D4A">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0C4D4A" w:rsidRPr="00FD0AA3">
        <w:rPr>
          <w:rFonts w:cs="Times New Roman"/>
        </w:rPr>
        <w:t>Metodolog</w:t>
      </w:r>
      <w:r w:rsidR="000C4D4A">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val="en-US"/>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84" w:name="_Toc45521194"/>
      <w:r>
        <w:lastRenderedPageBreak/>
        <w:t>R</w:t>
      </w:r>
      <w:r w:rsidR="00557A0F">
        <w:t>esultados</w:t>
      </w:r>
      <w:bookmarkEnd w:id="84"/>
    </w:p>
    <w:p w14:paraId="53E6255F" w14:textId="07299432" w:rsidR="009016DB" w:rsidRPr="002D6FE6" w:rsidRDefault="009016DB" w:rsidP="009016DB"/>
    <w:p w14:paraId="3F34827B" w14:textId="390514C7" w:rsidR="009016DB" w:rsidRDefault="00557A0F" w:rsidP="00557A0F">
      <w:pPr>
        <w:pStyle w:val="Sinespaciado"/>
        <w:spacing w:line="480" w:lineRule="auto"/>
        <w:rPr>
          <w:lang w:eastAsia="es-CO"/>
        </w:rPr>
      </w:pPr>
      <w:r>
        <w:rPr>
          <w:lang w:eastAsia="es-CO"/>
        </w:rPr>
        <w:t xml:space="preserve">En este capítulo se </w:t>
      </w:r>
      <w:del w:id="85" w:author="UECCI" w:date="2020-07-07T11:07:00Z">
        <w:r w:rsidR="00C24B43" w:rsidDel="00EE4A3B">
          <w:rPr>
            <w:lang w:eastAsia="es-CO"/>
          </w:rPr>
          <w:delText>mostrarán</w:delText>
        </w:r>
        <w:r w:rsidDel="00EE4A3B">
          <w:rPr>
            <w:lang w:eastAsia="es-CO"/>
          </w:rPr>
          <w:delText xml:space="preserve"> </w:delText>
        </w:r>
      </w:del>
      <w:ins w:id="86" w:author="UECCI" w:date="2020-07-07T11:07:00Z">
        <w:r w:rsidR="00EE4A3B">
          <w:rPr>
            <w:lang w:eastAsia="es-CO"/>
          </w:rPr>
          <w:t xml:space="preserve">muestran </w:t>
        </w:r>
      </w:ins>
      <w:r>
        <w:rPr>
          <w:lang w:eastAsia="es-CO"/>
        </w:rPr>
        <w:t xml:space="preserve">los resultados obtenidos </w:t>
      </w:r>
      <w:ins w:id="87" w:author="UECCI" w:date="2020-07-07T11:08:00Z">
        <w:r w:rsidR="00EE4A3B">
          <w:rPr>
            <w:lang w:eastAsia="es-CO"/>
          </w:rPr>
          <w:t>de</w:t>
        </w:r>
      </w:ins>
      <w:del w:id="88" w:author="UECCI" w:date="2020-07-07T11:08:00Z">
        <w:r w:rsidDel="00EE4A3B">
          <w:rPr>
            <w:lang w:eastAsia="es-CO"/>
          </w:rPr>
          <w:delText>al</w:delText>
        </w:r>
      </w:del>
      <w:r>
        <w:rPr>
          <w:lang w:eastAsia="es-CO"/>
        </w:rPr>
        <w:t xml:space="preserve"> </w:t>
      </w:r>
      <w:del w:id="89" w:author="UECCI" w:date="2020-07-07T11:07:00Z">
        <w:r w:rsidDel="00EE4A3B">
          <w:rPr>
            <w:lang w:eastAsia="es-CO"/>
          </w:rPr>
          <w:delText xml:space="preserve">haber </w:delText>
        </w:r>
      </w:del>
      <w:del w:id="90" w:author="UECCI" w:date="2020-07-07T11:08:00Z">
        <w:r w:rsidDel="00EE4A3B">
          <w:rPr>
            <w:lang w:eastAsia="es-CO"/>
          </w:rPr>
          <w:delText xml:space="preserve">realizado </w:delText>
        </w:r>
      </w:del>
      <w:r>
        <w:rPr>
          <w:lang w:eastAsia="es-CO"/>
        </w:rPr>
        <w:t>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91" w:name="_Toc45521195"/>
      <w:r>
        <w:t>Creación de bloques funcionales</w:t>
      </w:r>
      <w:bookmarkEnd w:id="91"/>
    </w:p>
    <w:p w14:paraId="6513C7F9" w14:textId="54B5458A" w:rsidR="005D7CB0" w:rsidRDefault="009016DB" w:rsidP="005D7CB0">
      <w:pPr>
        <w:pStyle w:val="Sinespaciado"/>
        <w:spacing w:line="480" w:lineRule="auto"/>
        <w:rPr>
          <w:ins w:id="92" w:author="Diany Lorena Hincapie Melo" w:date="2020-07-08T12:13:00Z"/>
          <w:lang w:eastAsia="es-CO"/>
        </w:rPr>
      </w:pPr>
      <w:r>
        <w:rPr>
          <w:lang w:eastAsia="es-CO"/>
        </w:rPr>
        <w:t>Se definieron unos bloques funcionales que sirvan para crear instrumentos musicales</w:t>
      </w:r>
      <w:ins w:id="93" w:author="UECCI" w:date="2020-07-07T14:19:00Z">
        <w:r w:rsidR="00243771">
          <w:rPr>
            <w:lang w:eastAsia="es-CO"/>
          </w:rPr>
          <w:t xml:space="preserve"> a partir de bloques </w:t>
        </w:r>
      </w:ins>
      <w:ins w:id="94" w:author="UECCI" w:date="2020-07-07T14:20:00Z">
        <w:r w:rsidR="00243771">
          <w:rPr>
            <w:lang w:eastAsia="es-CO"/>
          </w:rPr>
          <w:t>funcionales</w:t>
        </w:r>
      </w:ins>
      <w:ins w:id="95" w:author="UECCI" w:date="2020-07-07T14:19:00Z">
        <w:r w:rsidR="00243771">
          <w:rPr>
            <w:lang w:eastAsia="es-CO"/>
          </w:rPr>
          <w:t xml:space="preserve"> escritos en Python </w:t>
        </w:r>
      </w:ins>
      <w:del w:id="96" w:author="UECCI" w:date="2020-07-07T14:19:00Z">
        <w:r w:rsidDel="00243771">
          <w:rPr>
            <w:lang w:eastAsia="es-CO"/>
          </w:rPr>
          <w:delText>,</w:delText>
        </w:r>
      </w:del>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0C4D4A">
        <w:t xml:space="preserve">Ilustración </w:t>
      </w:r>
      <w:r w:rsidR="000C4D4A">
        <w:rPr>
          <w:noProof/>
        </w:rPr>
        <w:t>7</w:t>
      </w:r>
      <w:r w:rsidR="00A1426C">
        <w:rPr>
          <w:lang w:eastAsia="es-CO"/>
        </w:rPr>
        <w:fldChar w:fldCharType="end"/>
      </w:r>
      <w:r w:rsidR="00A1426C">
        <w:rPr>
          <w:lang w:eastAsia="es-CO"/>
        </w:rPr>
        <w:t xml:space="preserve"> </w:t>
      </w:r>
      <w:r>
        <w:rPr>
          <w:lang w:eastAsia="es-CO"/>
        </w:rPr>
        <w:t>y cada funcionalidad puede tener hasta 3 bloques, ya sea el importador, que es el que crea el objeto con los respectivos pines para su funcionamiento</w:t>
      </w:r>
      <w:ins w:id="97" w:author="Diany Lorena Hincapie Melo" w:date="2020-07-08T09:25:00Z">
        <w:r w:rsidR="005451A8">
          <w:rPr>
            <w:lang w:eastAsia="es-CO"/>
          </w:rPr>
          <w:t>,</w:t>
        </w:r>
      </w:ins>
      <w:ins w:id="98" w:author="Diany Lorena Hincapie Melo" w:date="2020-07-08T09:26:00Z">
        <w:r w:rsidR="005451A8">
          <w:rPr>
            <w:lang w:eastAsia="es-CO"/>
          </w:rPr>
          <w:t xml:space="preserve"> algunos bloques contienen un controlador el cual presenta una interfaz codificada que se encarga de manejar la comunicación con el </w:t>
        </w:r>
      </w:ins>
      <w:ins w:id="99" w:author="Diany Lorena Hincapie Melo" w:date="2020-07-08T09:27:00Z">
        <w:r w:rsidR="005451A8">
          <w:rPr>
            <w:lang w:eastAsia="es-CO"/>
          </w:rPr>
          <w:t>dispositivo</w:t>
        </w:r>
      </w:ins>
      <w:ins w:id="100" w:author="Diany Lorena Hincapie Melo" w:date="2020-07-08T09:26:00Z">
        <w:r w:rsidR="005451A8">
          <w:rPr>
            <w:lang w:eastAsia="es-CO"/>
          </w:rPr>
          <w:t>.</w:t>
        </w:r>
      </w:ins>
      <w:del w:id="101" w:author="Diany Lorena Hincapie Melo" w:date="2020-07-08T09:25:00Z">
        <w:r w:rsidDel="005451A8">
          <w:rPr>
            <w:lang w:eastAsia="es-CO"/>
          </w:rPr>
          <w:delText>,</w:delText>
        </w:r>
      </w:del>
      <w:r>
        <w:rPr>
          <w:lang w:eastAsia="es-CO"/>
        </w:rPr>
        <w:t xml:space="preserve"> el funcional que es el que activara las funciones del objeto anterior y por último un bloque extra para alguna otra funcionalidad o configuración</w:t>
      </w:r>
      <w:ins w:id="102" w:author="Diany Lorena Hincapie Melo" w:date="2020-07-08T12:13:00Z">
        <w:r w:rsidR="00413D4B">
          <w:rPr>
            <w:lang w:eastAsia="es-CO"/>
          </w:rPr>
          <w:t>.</w:t>
        </w:r>
      </w:ins>
      <w:del w:id="103" w:author="Diany Lorena Hincapie Melo" w:date="2020-07-08T12:13:00Z">
        <w:r w:rsidDel="00413D4B">
          <w:rPr>
            <w:lang w:eastAsia="es-CO"/>
          </w:rPr>
          <w:delText>:</w:delText>
        </w:r>
      </w:del>
    </w:p>
    <w:p w14:paraId="0E78EA34" w14:textId="2F23275C" w:rsidR="00413D4B" w:rsidRDefault="00392383" w:rsidP="00413D4B">
      <w:pPr>
        <w:pStyle w:val="Sinespaciado"/>
        <w:spacing w:line="480" w:lineRule="auto"/>
        <w:rPr>
          <w:moveTo w:id="104" w:author="Diany Lorena Hincapie Melo" w:date="2020-07-08T12:14:00Z"/>
          <w:lang w:eastAsia="es-CO"/>
        </w:rPr>
      </w:pPr>
      <w:r>
        <w:rPr>
          <w:lang w:eastAsia="es-CO"/>
        </w:rPr>
        <w:t xml:space="preserve">Para la creación de bloques se utiliza la herramienta </w:t>
      </w:r>
      <w:ins w:id="105" w:author="Diany Lorena Hincapie Melo" w:date="2020-07-08T12:14:00Z">
        <w:r w:rsidR="00413D4B">
          <w:rPr>
            <w:lang w:eastAsia="es-CO"/>
          </w:rPr>
          <w:t xml:space="preserve">Blockly </w:t>
        </w:r>
        <w:proofErr w:type="spellStart"/>
        <w:r w:rsidR="00413D4B">
          <w:rPr>
            <w:lang w:eastAsia="es-CO"/>
          </w:rPr>
          <w:t>Developer</w:t>
        </w:r>
        <w:proofErr w:type="spellEnd"/>
        <w:r w:rsidR="00413D4B">
          <w:rPr>
            <w:lang w:eastAsia="es-CO"/>
          </w:rPr>
          <w:t xml:space="preserve"> Tools</w:t>
        </w:r>
      </w:ins>
      <w:r>
        <w:rPr>
          <w:lang w:eastAsia="es-CO"/>
        </w:rPr>
        <w:t>.</w:t>
      </w:r>
      <w:ins w:id="106" w:author="Diany Lorena Hincapie Melo" w:date="2020-07-08T12:14:00Z">
        <w:r w:rsidR="00413D4B">
          <w:rPr>
            <w:lang w:eastAsia="es-CO"/>
          </w:rPr>
          <w:t xml:space="preserve"> </w:t>
        </w:r>
      </w:ins>
      <w:moveToRangeStart w:id="107" w:author="Diany Lorena Hincapie Melo" w:date="2020-07-08T12:14:00Z" w:name="move45102903"/>
    </w:p>
    <w:p w14:paraId="4FBD7CB2" w14:textId="15A2795F" w:rsidR="00413D4B" w:rsidRDefault="00413D4B" w:rsidP="00413D4B">
      <w:pPr>
        <w:pStyle w:val="Sinespaciado"/>
        <w:spacing w:line="480" w:lineRule="auto"/>
        <w:rPr>
          <w:ins w:id="108" w:author="Diany Lorena Hincapie Melo" w:date="2020-07-08T12:16:00Z"/>
          <w:lang w:eastAsia="es-CO"/>
        </w:rPr>
      </w:pPr>
      <w:moveTo w:id="109" w:author="Diany Lorena Hincapie Melo" w:date="2020-07-08T12:14:00Z">
        <w:r>
          <w:rPr>
            <w:lang w:eastAsia="es-CO"/>
          </w:rPr>
          <w:t xml:space="preserve">En la </w:t>
        </w:r>
      </w:moveTo>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ins w:id="110" w:author="Diany Lorena Hincapie Melo" w:date="2020-07-08T12:24:00Z">
        <w:r w:rsidR="000C4D4A">
          <w:t xml:space="preserve">Ilustración </w:t>
        </w:r>
      </w:ins>
      <w:r w:rsidR="000C4D4A">
        <w:rPr>
          <w:noProof/>
        </w:rPr>
        <w:t>8</w:t>
      </w:r>
      <w:r w:rsidR="00A1426C">
        <w:rPr>
          <w:lang w:eastAsia="es-CO"/>
        </w:rPr>
        <w:fldChar w:fldCharType="end"/>
      </w:r>
      <w:r w:rsidR="00A1426C">
        <w:rPr>
          <w:lang w:eastAsia="es-CO"/>
        </w:rPr>
        <w:t xml:space="preserve"> </w:t>
      </w:r>
      <w:moveTo w:id="111" w:author="Diany Lorena Hincapie Melo" w:date="2020-07-08T12:14:00Z">
        <w:del w:id="112" w:author="Diany Lorena Hincapie Melo" w:date="2020-07-08T12:21:00Z">
          <w:r w:rsidDel="002D69D2">
            <w:rPr>
              <w:color w:val="FF0000"/>
              <w:lang w:eastAsia="es-CO"/>
            </w:rPr>
            <w:fldChar w:fldCharType="begin"/>
          </w:r>
          <w:r w:rsidDel="002D69D2">
            <w:rPr>
              <w:lang w:eastAsia="es-CO"/>
            </w:rPr>
            <w:delInstrText xml:space="preserve"> REF _Ref44880872 \h </w:delInstrText>
          </w:r>
        </w:del>
      </w:moveTo>
      <w:del w:id="113" w:author="Diany Lorena Hincapie Melo" w:date="2020-07-08T12:21:00Z">
        <w:r w:rsidDel="002D69D2">
          <w:rPr>
            <w:color w:val="FF0000"/>
            <w:lang w:eastAsia="es-CO"/>
          </w:rPr>
        </w:r>
      </w:del>
      <w:moveTo w:id="114" w:author="Diany Lorena Hincapie Melo" w:date="2020-07-08T12:14:00Z">
        <w:del w:id="115" w:author="Diany Lorena Hincapie Melo" w:date="2020-07-08T12:21:00Z">
          <w:r w:rsidDel="002D69D2">
            <w:rPr>
              <w:color w:val="FF0000"/>
              <w:lang w:eastAsia="es-CO"/>
            </w:rPr>
            <w:fldChar w:fldCharType="separate"/>
          </w:r>
          <w:r w:rsidDel="002D69D2">
            <w:delText xml:space="preserve">Ilustración </w:delText>
          </w:r>
          <w:r w:rsidDel="002D69D2">
            <w:rPr>
              <w:noProof/>
            </w:rPr>
            <w:delText>36</w:delText>
          </w:r>
          <w:r w:rsidDel="002D69D2">
            <w:rPr>
              <w:color w:val="FF0000"/>
              <w:lang w:eastAsia="es-CO"/>
            </w:rPr>
            <w:fldChar w:fldCharType="end"/>
          </w:r>
          <w:r w:rsidDel="002D69D2">
            <w:rPr>
              <w:color w:val="FF0000"/>
              <w:lang w:eastAsia="es-CO"/>
            </w:rPr>
            <w:delText xml:space="preserve"> </w:delText>
          </w:r>
        </w:del>
        <w:r>
          <w:rPr>
            <w:lang w:eastAsia="es-CO"/>
          </w:rPr>
          <w:t xml:space="preserve">se puede evidenciar la </w:t>
        </w:r>
      </w:moveTo>
      <w:ins w:id="116" w:author="Diany Lorena Hincapie Melo" w:date="2020-07-08T12:15:00Z">
        <w:r w:rsidR="002D69D2">
          <w:rPr>
            <w:lang w:eastAsia="es-CO"/>
          </w:rPr>
          <w:t>construcción del bloque importador de</w:t>
        </w:r>
      </w:ins>
      <w:r w:rsidR="002E1CA8">
        <w:rPr>
          <w:lang w:eastAsia="es-CO"/>
        </w:rPr>
        <w:t xml:space="preserve">l bloque </w:t>
      </w:r>
      <w:ins w:id="117" w:author="Diany Lorena Hincapie Melo" w:date="2020-07-08T12:15:00Z">
        <w:r w:rsidR="002D69D2" w:rsidRPr="002E1CA8">
          <w:rPr>
            <w:b/>
            <w:i/>
            <w:lang w:eastAsia="es-CO"/>
          </w:rPr>
          <w:t>notas</w:t>
        </w:r>
        <w:r w:rsidR="002D69D2">
          <w:rPr>
            <w:lang w:eastAsia="es-CO"/>
          </w:rPr>
          <w:t xml:space="preserve">, además de la </w:t>
        </w:r>
      </w:ins>
      <w:moveTo w:id="118" w:author="Diany Lorena Hincapie Melo" w:date="2020-07-08T12:14:00Z">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moveTo>
      <w:ins w:id="119" w:author="Diany Lorena Hincapie Melo" w:date="2020-07-08T12:16:00Z">
        <w:r w:rsidR="002D69D2">
          <w:rPr>
            <w:lang w:eastAsia="es-CO"/>
          </w:rPr>
          <w:t xml:space="preserve"> Estos códigos se agregan al programa base.</w:t>
        </w:r>
      </w:ins>
      <w:ins w:id="120" w:author="Diany Lorena Hincapie Melo" w:date="2020-07-08T12:24:00Z">
        <w:r w:rsidR="002D69D2">
          <w:rPr>
            <w:lang w:eastAsia="es-CO"/>
          </w:rPr>
          <w:t xml:space="preserve"> </w:t>
        </w:r>
        <w:r w:rsidR="00630324">
          <w:rPr>
            <w:lang w:eastAsia="es-CO"/>
          </w:rPr>
          <w:t xml:space="preserve">La </w:t>
        </w:r>
      </w:ins>
      <w:ins w:id="121" w:author="Diany Lorena Hincapie Melo" w:date="2020-07-08T12:25:00Z">
        <w:r w:rsidR="00630324">
          <w:rPr>
            <w:lang w:eastAsia="es-CO"/>
          </w:rPr>
          <w:t xml:space="preserve">construcción de estos bloques se realizó siguiendo la documentación de Blockly para cada tipo de bloques </w:t>
        </w:r>
      </w:ins>
      <w:customXmlInsRangeStart w:id="122" w:author="Diany Lorena Hincapie Melo" w:date="2020-07-08T12:27:00Z"/>
      <w:sdt>
        <w:sdtPr>
          <w:rPr>
            <w:lang w:eastAsia="es-CO"/>
          </w:rPr>
          <w:id w:val="953762119"/>
          <w:citation/>
        </w:sdtPr>
        <w:sdtEndPr/>
        <w:sdtContent>
          <w:customXmlInsRangeEnd w:id="122"/>
          <w:ins w:id="123" w:author="Diany Lorena Hincapie Melo" w:date="2020-07-08T12:27:00Z">
            <w:r w:rsidR="00630324">
              <w:rPr>
                <w:lang w:eastAsia="es-CO"/>
              </w:rPr>
              <w:fldChar w:fldCharType="begin"/>
            </w:r>
            <w:r w:rsidR="00630324">
              <w:rPr>
                <w:lang w:eastAsia="es-CO"/>
              </w:rPr>
              <w:instrText xml:space="preserve"> CITATION Goo20 \l 9226 </w:instrText>
            </w:r>
          </w:ins>
          <w:r w:rsidR="00630324">
            <w:rPr>
              <w:lang w:eastAsia="es-CO"/>
            </w:rPr>
            <w:fldChar w:fldCharType="separate"/>
          </w:r>
          <w:r w:rsidR="00EA69B8">
            <w:rPr>
              <w:noProof/>
              <w:lang w:eastAsia="es-CO"/>
            </w:rPr>
            <w:t>(Google, 2020)</w:t>
          </w:r>
          <w:ins w:id="124" w:author="Diany Lorena Hincapie Melo" w:date="2020-07-08T12:27:00Z">
            <w:r w:rsidR="00630324">
              <w:rPr>
                <w:lang w:eastAsia="es-CO"/>
              </w:rPr>
              <w:fldChar w:fldCharType="end"/>
            </w:r>
          </w:ins>
          <w:customXmlInsRangeStart w:id="125" w:author="Diany Lorena Hincapie Melo" w:date="2020-07-08T12:27:00Z"/>
        </w:sdtContent>
      </w:sdt>
      <w:customXmlInsRangeEnd w:id="125"/>
      <w:ins w:id="126" w:author="Diany Lorena Hincapie Melo" w:date="2020-07-08T12:27:00Z">
        <w:r w:rsidR="00630324">
          <w:rPr>
            <w:lang w:eastAsia="es-CO"/>
          </w:rPr>
          <w:t>.</w:t>
        </w:r>
      </w:ins>
    </w:p>
    <w:p w14:paraId="3ED91999" w14:textId="13B059A5" w:rsidR="002D69D2" w:rsidRDefault="002D69D2" w:rsidP="00413D4B">
      <w:pPr>
        <w:pStyle w:val="Sinespaciado"/>
        <w:spacing w:line="480" w:lineRule="auto"/>
        <w:rPr>
          <w:ins w:id="127" w:author="Diany Lorena Hincapie Melo" w:date="2020-07-08T12:16:00Z"/>
          <w:lang w:eastAsia="es-CO"/>
        </w:rPr>
      </w:pPr>
    </w:p>
    <w:p w14:paraId="6F6BC077" w14:textId="51113575" w:rsidR="002D69D2" w:rsidRDefault="002D69D2" w:rsidP="00413D4B">
      <w:pPr>
        <w:pStyle w:val="Sinespaciado"/>
        <w:spacing w:line="480" w:lineRule="auto"/>
        <w:rPr>
          <w:ins w:id="128" w:author="Diany Lorena Hincapie Melo" w:date="2020-07-08T12:16:00Z"/>
          <w:lang w:eastAsia="es-CO"/>
        </w:rPr>
      </w:pPr>
    </w:p>
    <w:p w14:paraId="1C3CBA80" w14:textId="6D347F3E" w:rsidR="002D69D2" w:rsidRDefault="005D7CB0" w:rsidP="00413D4B">
      <w:pPr>
        <w:pStyle w:val="Sinespaciado"/>
        <w:spacing w:line="480" w:lineRule="auto"/>
        <w:rPr>
          <w:lang w:eastAsia="es-CO"/>
        </w:rPr>
      </w:pPr>
      <w:r>
        <w:rPr>
          <w:noProof/>
          <w:lang w:val="en-US"/>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0C4D4A" w:rsidRPr="0082003A" w:rsidRDefault="000C4D4A" w:rsidP="005D7CB0">
                            <w:pPr>
                              <w:pStyle w:val="Descripcin"/>
                              <w:jc w:val="center"/>
                              <w:rPr>
                                <w:noProof/>
                                <w:sz w:val="24"/>
                              </w:rPr>
                            </w:pPr>
                            <w:bookmarkStart w:id="129" w:name="_Ref45112043"/>
                            <w:bookmarkStart w:id="130" w:name="_Toc45116273"/>
                            <w:r>
                              <w:t xml:space="preserve">Ilustración </w:t>
                            </w:r>
                            <w:fldSimple w:instr=" SEQ Ilustración \* ARABIC ">
                              <w:r>
                                <w:rPr>
                                  <w:noProof/>
                                </w:rPr>
                                <w:t>7</w:t>
                              </w:r>
                            </w:fldSimple>
                            <w:bookmarkEnd w:id="129"/>
                            <w:r>
                              <w:t xml:space="preserve"> Distribución de bloques (Categoría y bloque)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0C4D4A" w:rsidRPr="0082003A" w:rsidRDefault="000C4D4A" w:rsidP="005D7CB0">
                      <w:pPr>
                        <w:pStyle w:val="Descripcin"/>
                        <w:jc w:val="center"/>
                        <w:rPr>
                          <w:noProof/>
                          <w:sz w:val="24"/>
                        </w:rPr>
                      </w:pPr>
                      <w:bookmarkStart w:id="151" w:name="_Ref45112043"/>
                      <w:bookmarkStart w:id="152" w:name="_Toc45116273"/>
                      <w:r>
                        <w:t xml:space="preserve">Ilustración </w:t>
                      </w:r>
                      <w:fldSimple w:instr=" SEQ Ilustración \* ARABIC ">
                        <w:r>
                          <w:rPr>
                            <w:noProof/>
                          </w:rPr>
                          <w:t>7</w:t>
                        </w:r>
                      </w:fldSimple>
                      <w:bookmarkEnd w:id="151"/>
                      <w:r>
                        <w:t xml:space="preserve"> Distribución de bloques (Categoría y bloque)</w:t>
                      </w:r>
                      <w:bookmarkEnd w:id="152"/>
                    </w:p>
                  </w:txbxContent>
                </v:textbox>
              </v:shape>
            </w:pict>
          </mc:Fallback>
        </mc:AlternateContent>
      </w:r>
      <w:r>
        <w:rPr>
          <w:noProof/>
          <w:lang w:val="en-US"/>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ins w:id="131" w:author="Diany Lorena Hincapie Melo" w:date="2020-07-08T12:16:00Z"/>
          <w:lang w:eastAsia="es-CO"/>
        </w:rPr>
      </w:pPr>
    </w:p>
    <w:p w14:paraId="4AB56F82" w14:textId="72A80FD8" w:rsidR="002D69D2" w:rsidRDefault="002D69D2" w:rsidP="00413D4B">
      <w:pPr>
        <w:pStyle w:val="Sinespaciado"/>
        <w:spacing w:line="480" w:lineRule="auto"/>
        <w:rPr>
          <w:ins w:id="132" w:author="Diany Lorena Hincapie Melo" w:date="2020-07-08T12:16:00Z"/>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ins w:id="133" w:author="Diany Lorena Hincapie Melo" w:date="2020-07-08T12:16:00Z"/>
          <w:lang w:eastAsia="es-CO"/>
        </w:rPr>
      </w:pPr>
    </w:p>
    <w:p w14:paraId="6FF12D53" w14:textId="1158B523" w:rsidR="002D69D2" w:rsidRDefault="005D7CB0" w:rsidP="00413D4B">
      <w:pPr>
        <w:pStyle w:val="Sinespaciado"/>
        <w:spacing w:line="480" w:lineRule="auto"/>
        <w:rPr>
          <w:ins w:id="134" w:author="Diany Lorena Hincapie Melo" w:date="2020-07-08T12:16:00Z"/>
          <w:lang w:eastAsia="es-CO"/>
        </w:rPr>
      </w:pPr>
      <w:ins w:id="135" w:author="Diany Lorena Hincapie Melo" w:date="2020-07-08T12:23:00Z">
        <w:r w:rsidRPr="002D69D2">
          <w:rPr>
            <w:noProof/>
            <w:lang w:val="en-US"/>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ins>
    </w:p>
    <w:p w14:paraId="40D01CA8" w14:textId="4AF0D8DE" w:rsidR="002D69D2" w:rsidRDefault="002D69D2" w:rsidP="00413D4B">
      <w:pPr>
        <w:pStyle w:val="Sinespaciado"/>
        <w:spacing w:line="480" w:lineRule="auto"/>
        <w:rPr>
          <w:ins w:id="136" w:author="Diany Lorena Hincapie Melo" w:date="2020-07-08T12:16:00Z"/>
          <w:lang w:eastAsia="es-CO"/>
        </w:rPr>
      </w:pPr>
    </w:p>
    <w:p w14:paraId="14BCA075" w14:textId="268759D4" w:rsidR="002D69D2" w:rsidRDefault="002D69D2" w:rsidP="00413D4B">
      <w:pPr>
        <w:pStyle w:val="Sinespaciado"/>
        <w:spacing w:line="480" w:lineRule="auto"/>
        <w:rPr>
          <w:ins w:id="137" w:author="Diany Lorena Hincapie Melo" w:date="2020-07-08T12:16:00Z"/>
          <w:lang w:eastAsia="es-CO"/>
        </w:rPr>
      </w:pPr>
    </w:p>
    <w:p w14:paraId="318DD549" w14:textId="12DE42F2" w:rsidR="002D69D2" w:rsidRDefault="002D69D2" w:rsidP="00413D4B">
      <w:pPr>
        <w:pStyle w:val="Sinespaciado"/>
        <w:spacing w:line="480" w:lineRule="auto"/>
        <w:rPr>
          <w:ins w:id="138" w:author="Diany Lorena Hincapie Melo" w:date="2020-07-08T12:16:00Z"/>
          <w:lang w:eastAsia="es-CO"/>
        </w:rPr>
      </w:pPr>
    </w:p>
    <w:p w14:paraId="73BAFFEC" w14:textId="77777777" w:rsidR="002D69D2" w:rsidRDefault="002D69D2" w:rsidP="00413D4B">
      <w:pPr>
        <w:pStyle w:val="Sinespaciado"/>
        <w:spacing w:line="480" w:lineRule="auto"/>
        <w:rPr>
          <w:moveTo w:id="139" w:author="Diany Lorena Hincapie Melo" w:date="2020-07-08T12:14:00Z"/>
          <w:lang w:eastAsia="es-CO"/>
        </w:rPr>
      </w:pPr>
    </w:p>
    <w:moveToRangeEnd w:id="107"/>
    <w:p w14:paraId="12A706AD" w14:textId="01B15335" w:rsidR="00413D4B" w:rsidRDefault="00413D4B" w:rsidP="00413D4B">
      <w:pPr>
        <w:pStyle w:val="Sinespaciado"/>
        <w:spacing w:line="480" w:lineRule="auto"/>
        <w:rPr>
          <w:ins w:id="140" w:author="Diany Lorena Hincapie Melo" w:date="2020-07-08T12:23:00Z"/>
        </w:rPr>
      </w:pPr>
    </w:p>
    <w:p w14:paraId="0AD1BB66" w14:textId="3C994987" w:rsidR="002D69D2" w:rsidRDefault="002D69D2" w:rsidP="00413D4B">
      <w:pPr>
        <w:pStyle w:val="Sinespaciado"/>
        <w:spacing w:line="480" w:lineRule="auto"/>
        <w:rPr>
          <w:ins w:id="141" w:author="Diany Lorena Hincapie Melo" w:date="2020-07-08T12:23:00Z"/>
        </w:rPr>
      </w:pPr>
    </w:p>
    <w:p w14:paraId="5FA68E6B" w14:textId="65FBBFDB" w:rsidR="002D69D2" w:rsidRDefault="002D69D2" w:rsidP="00413D4B">
      <w:pPr>
        <w:pStyle w:val="Sinespaciado"/>
        <w:spacing w:line="480" w:lineRule="auto"/>
        <w:rPr>
          <w:ins w:id="142" w:author="Diany Lorena Hincapie Melo" w:date="2020-07-08T12:18:00Z"/>
        </w:rPr>
      </w:pPr>
    </w:p>
    <w:p w14:paraId="5316B12E" w14:textId="3474D845" w:rsidR="002D69D2" w:rsidRDefault="005D7CB0" w:rsidP="00413D4B">
      <w:pPr>
        <w:pStyle w:val="Sinespaciado"/>
        <w:spacing w:line="480" w:lineRule="auto"/>
        <w:rPr>
          <w:ins w:id="143" w:author="Diany Lorena Hincapie Melo" w:date="2020-07-08T12:18:00Z"/>
        </w:rPr>
      </w:pPr>
      <w:ins w:id="144" w:author="Diany Lorena Hincapie Melo" w:date="2020-07-08T12:24:00Z">
        <w:r>
          <w:rPr>
            <w:noProof/>
            <w:lang w:val="en-US"/>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0C4D4A" w:rsidRPr="009D3D5C" w:rsidRDefault="000C4D4A">
                              <w:pPr>
                                <w:pStyle w:val="Descripcin"/>
                                <w:jc w:val="center"/>
                                <w:pPrChange w:id="145" w:author="Diany Lorena Hincapie Melo" w:date="2020-07-08T12:24:00Z">
                                  <w:pPr>
                                    <w:pStyle w:val="Sinespaciado"/>
                                    <w:spacing w:line="480" w:lineRule="auto"/>
                                  </w:pPr>
                                </w:pPrChange>
                              </w:pPr>
                              <w:bookmarkStart w:id="146" w:name="_Ref45112059"/>
                              <w:bookmarkStart w:id="147" w:name="_Toc45116274"/>
                              <w:ins w:id="148" w:author="Diany Lorena Hincapie Melo" w:date="2020-07-08T12:24:00Z">
                                <w:r>
                                  <w:t xml:space="preserve">Ilustración </w:t>
                                </w:r>
                                <w:r>
                                  <w:fldChar w:fldCharType="begin"/>
                                </w:r>
                                <w:r>
                                  <w:instrText xml:space="preserve"> SEQ Ilustración \* ARABIC </w:instrText>
                                </w:r>
                              </w:ins>
                              <w:r>
                                <w:fldChar w:fldCharType="separate"/>
                              </w:r>
                              <w:r>
                                <w:rPr>
                                  <w:noProof/>
                                </w:rPr>
                                <w:t>8</w:t>
                              </w:r>
                              <w:ins w:id="149" w:author="Diany Lorena Hincapie Melo" w:date="2020-07-08T12:24:00Z">
                                <w:r>
                                  <w:fldChar w:fldCharType="end"/>
                                </w:r>
                                <w:bookmarkEnd w:id="146"/>
                                <w:r>
                                  <w:t xml:space="preserve"> </w:t>
                                </w:r>
                                <w:r w:rsidRPr="00F40C44">
                                  <w:t>Creación del bloque importador musical, con su vista previa, su definición y su generador</w:t>
                                </w:r>
                              </w:ins>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0C4D4A" w:rsidRPr="009D3D5C" w:rsidRDefault="000C4D4A">
                        <w:pPr>
                          <w:pStyle w:val="Descripcin"/>
                          <w:jc w:val="center"/>
                          <w:pPrChange w:id="172" w:author="Diany Lorena Hincapie Melo" w:date="2020-07-08T12:24:00Z">
                            <w:pPr>
                              <w:pStyle w:val="Sinespaciado"/>
                              <w:spacing w:line="480" w:lineRule="auto"/>
                            </w:pPr>
                          </w:pPrChange>
                        </w:pPr>
                        <w:bookmarkStart w:id="173" w:name="_Ref45112059"/>
                        <w:bookmarkStart w:id="174" w:name="_Toc45116274"/>
                        <w:ins w:id="175" w:author="Diany Lorena Hincapie Melo" w:date="2020-07-08T12:24:00Z">
                          <w:r>
                            <w:t xml:space="preserve">Ilustración </w:t>
                          </w:r>
                          <w:r>
                            <w:fldChar w:fldCharType="begin"/>
                          </w:r>
                          <w:r>
                            <w:instrText xml:space="preserve"> SEQ Ilustración \* ARABIC </w:instrText>
                          </w:r>
                        </w:ins>
                        <w:r>
                          <w:fldChar w:fldCharType="separate"/>
                        </w:r>
                        <w:r>
                          <w:rPr>
                            <w:noProof/>
                          </w:rPr>
                          <w:t>8</w:t>
                        </w:r>
                        <w:ins w:id="176" w:author="Diany Lorena Hincapie Melo" w:date="2020-07-08T12:24:00Z">
                          <w:r>
                            <w:fldChar w:fldCharType="end"/>
                          </w:r>
                          <w:bookmarkEnd w:id="173"/>
                          <w:r>
                            <w:t xml:space="preserve"> </w:t>
                          </w:r>
                          <w:r w:rsidRPr="00F40C44">
                            <w:t>Creación del bloque importador musical, con su vista previa, su definición y su generador</w:t>
                          </w:r>
                        </w:ins>
                        <w:bookmarkEnd w:id="174"/>
                      </w:p>
                    </w:txbxContent>
                  </v:textbox>
                  <w10:wrap anchorx="margin"/>
                </v:shape>
              </w:pict>
            </mc:Fallback>
          </mc:AlternateContent>
        </w:r>
      </w:ins>
    </w:p>
    <w:p w14:paraId="260A27B5" w14:textId="77777777" w:rsidR="002D69D2" w:rsidDel="002D69D2" w:rsidRDefault="002D69D2" w:rsidP="007254CE">
      <w:pPr>
        <w:pStyle w:val="Sinespaciado"/>
        <w:spacing w:line="480" w:lineRule="auto"/>
        <w:rPr>
          <w:del w:id="150" w:author="Diany Lorena Hincapie Melo" w:date="2020-07-08T12:22:00Z"/>
        </w:rPr>
      </w:pPr>
    </w:p>
    <w:p w14:paraId="0CBFD32E" w14:textId="77777777" w:rsidR="009016DB" w:rsidRDefault="009016DB">
      <w:pPr>
        <w:pStyle w:val="Sinespaciado"/>
        <w:ind w:firstLine="0"/>
        <w:rPr>
          <w:lang w:eastAsia="es-CO"/>
        </w:rPr>
        <w:pPrChange w:id="151" w:author="Diany Lorena Hincapie Melo" w:date="2020-07-08T12:22:00Z">
          <w:pPr>
            <w:pStyle w:val="Sinespaciado"/>
          </w:pPr>
        </w:pPrChange>
      </w:pPr>
    </w:p>
    <w:p w14:paraId="36155644" w14:textId="77777777" w:rsidR="009016DB" w:rsidRDefault="009016DB" w:rsidP="009016DB">
      <w:pPr>
        <w:pStyle w:val="Ttulo3"/>
        <w:rPr>
          <w:lang w:eastAsia="es-CO"/>
        </w:rPr>
      </w:pPr>
      <w:bookmarkStart w:id="152" w:name="_Toc45521196"/>
      <w:r>
        <w:rPr>
          <w:lang w:eastAsia="es-CO"/>
        </w:rPr>
        <w:lastRenderedPageBreak/>
        <w:t>Notas</w:t>
      </w:r>
      <w:bookmarkEnd w:id="152"/>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80A3183"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C24B43">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EndPr/>
        <w:sdtContent>
          <w:r>
            <w:rPr>
              <w:lang w:eastAsia="es-CO"/>
            </w:rPr>
            <w:fldChar w:fldCharType="begin"/>
          </w:r>
          <w:r>
            <w:rPr>
              <w:lang w:eastAsia="es-CO"/>
            </w:rPr>
            <w:instrText xml:space="preserve"> CITATION Web06 \l 9226 </w:instrText>
          </w:r>
          <w:r>
            <w:rPr>
              <w:lang w:eastAsia="es-CO"/>
            </w:rPr>
            <w:fldChar w:fldCharType="separate"/>
          </w:r>
          <w:r w:rsidR="00EA69B8">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7CE73A9D"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0C4D4A">
        <w:t xml:space="preserve">Ilustración </w:t>
      </w:r>
      <w:r w:rsidR="000C4D4A">
        <w:rPr>
          <w:noProof/>
        </w:rPr>
        <w:t>9</w:t>
      </w:r>
      <w:r w:rsidR="003231C0">
        <w:rPr>
          <w:lang w:eastAsia="es-CO"/>
        </w:rPr>
        <w:fldChar w:fldCharType="end"/>
      </w:r>
      <w:r w:rsidR="003231C0">
        <w:rPr>
          <w:lang w:eastAsia="es-CO"/>
        </w:rPr>
        <w:t xml:space="preserve"> </w:t>
      </w:r>
      <w:r w:rsidRPr="003231C0">
        <w:rPr>
          <w:lang w:eastAsia="es-CO"/>
        </w:rPr>
        <w:t>del importador,</w:t>
      </w:r>
      <w:ins w:id="153" w:author="Diany Lorena Hincapie Melo" w:date="2020-07-08T08:51:00Z">
        <w:r w:rsidR="00AA2570">
          <w:rPr>
            <w:lang w:eastAsia="es-CO"/>
          </w:rPr>
          <w:t xml:space="preserve"> este importador se encarga de la configuración inicial para la utilización del </w:t>
        </w:r>
      </w:ins>
      <w:ins w:id="154" w:author="Diany Lorena Hincapie Melo" w:date="2020-07-08T08:52:00Z">
        <w:r w:rsidR="00AA2570">
          <w:rPr>
            <w:lang w:eastAsia="es-CO"/>
          </w:rPr>
          <w:t>PWM, para lo cual, el usuario puede modificar el nombre de la variable la cual trae como predeterminado “musica_1”</w:t>
        </w:r>
      </w:ins>
      <w:ins w:id="155" w:author="Diany Lorena Hincapie Melo" w:date="2020-07-08T08:55:00Z">
        <w:r w:rsidR="00AA2570">
          <w:rPr>
            <w:lang w:eastAsia="es-CO"/>
          </w:rPr>
          <w:t xml:space="preserve">, bajo este nombre creará el objeto con este nombre asignándole al Pin 25 </w:t>
        </w:r>
      </w:ins>
      <w:ins w:id="156" w:author="Diany Lorena Hincapie Melo" w:date="2020-07-08T08:56:00Z">
        <w:r w:rsidR="00AA2570">
          <w:rPr>
            <w:lang w:eastAsia="es-CO"/>
          </w:rPr>
          <w:t>un PWM</w:t>
        </w:r>
      </w:ins>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0C4D4A">
        <w:t xml:space="preserve">Ilustración </w:t>
      </w:r>
      <w:r w:rsidR="000C4D4A">
        <w:rPr>
          <w:noProof/>
        </w:rPr>
        <w:t>10</w:t>
      </w:r>
      <w:r w:rsidR="003231C0">
        <w:rPr>
          <w:lang w:eastAsia="es-CO"/>
        </w:rPr>
        <w:fldChar w:fldCharType="end"/>
      </w:r>
      <w:r w:rsidR="003231C0">
        <w:rPr>
          <w:lang w:eastAsia="es-CO"/>
        </w:rPr>
        <w:t xml:space="preserve"> </w:t>
      </w:r>
      <w:r w:rsidRPr="003231C0">
        <w:rPr>
          <w:lang w:eastAsia="es-CO"/>
        </w:rPr>
        <w:t>del funcional (flauta)</w:t>
      </w:r>
      <w:ins w:id="157" w:author="Diany Lorena Hincapie Melo" w:date="2020-07-08T08:53:00Z">
        <w:r w:rsidR="00AA2570">
          <w:rPr>
            <w:lang w:eastAsia="es-CO"/>
          </w:rPr>
          <w:t>, este bloque se encarga de asignarle al PWM la frecuencia y el ciclo útil de este, además de darle un tiempo de espera, para lo cual el usuar</w:t>
        </w:r>
      </w:ins>
      <w:ins w:id="158" w:author="Diany Lorena Hincapie Melo" w:date="2020-07-08T08:54:00Z">
        <w:r w:rsidR="00AA2570">
          <w:rPr>
            <w:lang w:eastAsia="es-CO"/>
          </w:rPr>
          <w:t>io puede modificar el tipo de nota (dependiendo de la nota cambia la frecuencia), el tiempo que se reproducirá la nota</w:t>
        </w:r>
      </w:ins>
      <w:ins w:id="159" w:author="Diany Lorena Hincapie Melo" w:date="2020-07-08T08:56:00Z">
        <w:r w:rsidR="00AA2570">
          <w:rPr>
            <w:lang w:eastAsia="es-CO"/>
          </w:rPr>
          <w:t xml:space="preserve">, y </w:t>
        </w:r>
      </w:ins>
      <w:ins w:id="160" w:author="Diany Lorena Hincapie Melo" w:date="2020-07-08T08:57:00Z">
        <w:r w:rsidR="00AA2570">
          <w:rPr>
            <w:lang w:eastAsia="es-CO"/>
          </w:rPr>
          <w:t>podrá agregarle el bloque con la variable que tiene consigo el objeto creado con el bloque importador</w:t>
        </w:r>
      </w:ins>
      <w:ins w:id="161" w:author="Diany Lorena Hincapie Melo" w:date="2020-07-08T08:58:00Z">
        <w:r w:rsidR="00AA2570">
          <w:rPr>
            <w:lang w:eastAsia="es-CO"/>
          </w:rPr>
          <w:t>, que es donde se le asignará todas las configuraciones establecidas en este bloque funcional</w:t>
        </w:r>
      </w:ins>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bookmarkStart w:id="162" w:name="_GoBack"/>
      <w:bookmarkEnd w:id="162"/>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val="en-US"/>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0C4D4A" w:rsidRPr="00792D3A" w:rsidRDefault="000C4D4A" w:rsidP="003231C0">
                            <w:pPr>
                              <w:pStyle w:val="Descripcin"/>
                              <w:jc w:val="center"/>
                              <w:rPr>
                                <w:noProof/>
                                <w:sz w:val="24"/>
                              </w:rPr>
                            </w:pPr>
                            <w:bookmarkStart w:id="163" w:name="_Ref44880843"/>
                            <w:bookmarkStart w:id="164" w:name="_Toc44880893"/>
                            <w:bookmarkStart w:id="165" w:name="_Toc45116275"/>
                            <w:r>
                              <w:t xml:space="preserve">Ilustración </w:t>
                            </w:r>
                            <w:fldSimple w:instr=" SEQ Ilustración \* ARABIC ">
                              <w:r>
                                <w:rPr>
                                  <w:noProof/>
                                </w:rPr>
                                <w:t>9</w:t>
                              </w:r>
                            </w:fldSimple>
                            <w:bookmarkEnd w:id="163"/>
                            <w:r>
                              <w:t xml:space="preserve"> Importador musical</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0C4D4A" w:rsidRPr="00792D3A" w:rsidRDefault="000C4D4A" w:rsidP="003231C0">
                      <w:pPr>
                        <w:pStyle w:val="Descripcin"/>
                        <w:jc w:val="center"/>
                        <w:rPr>
                          <w:noProof/>
                          <w:sz w:val="24"/>
                        </w:rPr>
                      </w:pPr>
                      <w:bookmarkStart w:id="192" w:name="_Ref44880843"/>
                      <w:bookmarkStart w:id="193" w:name="_Toc44880893"/>
                      <w:bookmarkStart w:id="194" w:name="_Toc45116275"/>
                      <w:r>
                        <w:t xml:space="preserve">Ilustración </w:t>
                      </w:r>
                      <w:fldSimple w:instr=" SEQ Ilustración \* ARABIC ">
                        <w:r>
                          <w:rPr>
                            <w:noProof/>
                          </w:rPr>
                          <w:t>9</w:t>
                        </w:r>
                      </w:fldSimple>
                      <w:bookmarkEnd w:id="192"/>
                      <w:r>
                        <w:t xml:space="preserve"> Importador musical</w:t>
                      </w:r>
                      <w:bookmarkEnd w:id="193"/>
                      <w:bookmarkEnd w:id="194"/>
                    </w:p>
                  </w:txbxContent>
                </v:textbox>
              </v:shape>
            </w:pict>
          </mc:Fallback>
        </mc:AlternateContent>
      </w:r>
      <w:r>
        <w:rPr>
          <w:noProof/>
          <w:lang w:val="en-US"/>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0C4D4A" w:rsidRPr="008C2073" w:rsidRDefault="000C4D4A" w:rsidP="003231C0">
                            <w:pPr>
                              <w:pStyle w:val="Descripcin"/>
                              <w:jc w:val="center"/>
                              <w:rPr>
                                <w:noProof/>
                                <w:sz w:val="24"/>
                              </w:rPr>
                            </w:pPr>
                            <w:bookmarkStart w:id="166" w:name="_Ref44880844"/>
                            <w:bookmarkStart w:id="167" w:name="_Toc44880894"/>
                            <w:bookmarkStart w:id="168" w:name="_Toc45116276"/>
                            <w:r>
                              <w:t xml:space="preserve">Ilustración </w:t>
                            </w:r>
                            <w:fldSimple w:instr=" SEQ Ilustración \* ARABIC ">
                              <w:r>
                                <w:rPr>
                                  <w:noProof/>
                                </w:rPr>
                                <w:t>10</w:t>
                              </w:r>
                            </w:fldSimple>
                            <w:bookmarkEnd w:id="166"/>
                            <w:r>
                              <w:t xml:space="preserve"> Funcional musical (Flauta)</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0C4D4A" w:rsidRPr="008C2073" w:rsidRDefault="000C4D4A" w:rsidP="003231C0">
                      <w:pPr>
                        <w:pStyle w:val="Descripcin"/>
                        <w:jc w:val="center"/>
                        <w:rPr>
                          <w:noProof/>
                          <w:sz w:val="24"/>
                        </w:rPr>
                      </w:pPr>
                      <w:bookmarkStart w:id="198" w:name="_Ref44880844"/>
                      <w:bookmarkStart w:id="199" w:name="_Toc44880894"/>
                      <w:bookmarkStart w:id="200" w:name="_Toc45116276"/>
                      <w:r>
                        <w:t xml:space="preserve">Ilustración </w:t>
                      </w:r>
                      <w:fldSimple w:instr=" SEQ Ilustración \* ARABIC ">
                        <w:r>
                          <w:rPr>
                            <w:noProof/>
                          </w:rPr>
                          <w:t>10</w:t>
                        </w:r>
                      </w:fldSimple>
                      <w:bookmarkEnd w:id="198"/>
                      <w:r>
                        <w:t xml:space="preserve"> Funcional musical (Flauta)</w:t>
                      </w:r>
                      <w:bookmarkEnd w:id="199"/>
                      <w:bookmarkEnd w:id="200"/>
                    </w:p>
                  </w:txbxContent>
                </v:textbox>
              </v:shape>
            </w:pict>
          </mc:Fallback>
        </mc:AlternateContent>
      </w:r>
      <w:r w:rsidR="009016DB">
        <w:rPr>
          <w:noProof/>
          <w:lang w:val="en-US"/>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69" w:name="_Toc45521197"/>
      <w:r>
        <w:t>Sensores</w:t>
      </w:r>
      <w:bookmarkEnd w:id="169"/>
    </w:p>
    <w:p w14:paraId="4DEF8AB8" w14:textId="56D38517" w:rsidR="009016DB" w:rsidDel="00072E8E" w:rsidRDefault="009016DB">
      <w:pPr>
        <w:pStyle w:val="Sinespaciado"/>
        <w:numPr>
          <w:ilvl w:val="0"/>
          <w:numId w:val="19"/>
        </w:numPr>
        <w:spacing w:line="480" w:lineRule="auto"/>
        <w:rPr>
          <w:del w:id="170" w:author="Diany Lorena Hincapie Melo" w:date="2020-07-08T09:08:00Z"/>
        </w:rPr>
        <w:pPrChange w:id="171" w:author="Diany Lorena Hincapie Melo" w:date="2020-07-08T09:09:00Z">
          <w:pPr>
            <w:pStyle w:val="Sinespaciado"/>
            <w:spacing w:line="480" w:lineRule="auto"/>
          </w:pPr>
        </w:pPrChange>
      </w:pPr>
      <w:del w:id="172" w:author="Diany Lorena Hincapie Melo" w:date="2020-07-08T08:42:00Z">
        <w:r w:rsidDel="001E1669">
          <w:delText>Debido a la situación con el Covid-19, la categoría “Sensores” tiene consigo bloques con módulos que se habían usado con anterioridad en otros proyectos siendo estos el MPU6050 y el HC-SR04, además de ello se</w:delText>
        </w:r>
      </w:del>
      <w:del w:id="173" w:author="Diany Lorena Hincapie Melo" w:date="2020-07-08T09:08:00Z">
        <w:r w:rsidDel="00072E8E">
          <w:delText xml:space="preserve"> agregó un bloque para controlar el TouchPad que trae la tarjeta ESP32. </w:delText>
        </w:r>
      </w:del>
    </w:p>
    <w:p w14:paraId="11647944" w14:textId="77777777" w:rsidR="00072E8E" w:rsidRDefault="00072E8E" w:rsidP="00072E8E">
      <w:pPr>
        <w:pStyle w:val="Sinespaciado"/>
        <w:numPr>
          <w:ilvl w:val="0"/>
          <w:numId w:val="19"/>
        </w:numPr>
        <w:spacing w:line="480" w:lineRule="auto"/>
        <w:rPr>
          <w:ins w:id="174" w:author="Diany Lorena Hincapie Melo" w:date="2020-07-08T09:09:00Z"/>
        </w:rPr>
      </w:pPr>
      <w:ins w:id="175" w:author="Diany Lorena Hincapie Melo" w:date="2020-07-08T09:09:00Z">
        <w:r>
          <w:t xml:space="preserve">Ultrasonido HC-SR04: </w:t>
        </w:r>
      </w:ins>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0C4D4A">
        <w:t xml:space="preserve">Ilustración </w:t>
      </w:r>
      <w:r w:rsidR="000C4D4A">
        <w:rPr>
          <w:noProof/>
        </w:rPr>
        <w:t>11</w:t>
      </w:r>
      <w:r w:rsidR="003231C0">
        <w:rPr>
          <w:lang w:eastAsia="es-CO"/>
        </w:rPr>
        <w:fldChar w:fldCharType="end"/>
      </w:r>
      <w:r w:rsidRPr="003231C0">
        <w:rPr>
          <w:lang w:eastAsia="es-CO"/>
        </w:rPr>
        <w:t xml:space="preserve"> del importador,</w:t>
      </w:r>
      <w:ins w:id="176" w:author="Diany Lorena Hincapie Melo" w:date="2020-07-08T08:59:00Z">
        <w:r w:rsidR="00AA2570">
          <w:rPr>
            <w:lang w:eastAsia="es-CO"/>
          </w:rPr>
          <w:t xml:space="preserve"> este bloque </w:t>
        </w:r>
      </w:ins>
      <w:ins w:id="177" w:author="Diany Lorena Hincapie Melo" w:date="2020-07-08T09:00:00Z">
        <w:r w:rsidR="00AA2570">
          <w:rPr>
            <w:lang w:eastAsia="es-CO"/>
          </w:rPr>
          <w:t xml:space="preserve">se encarga de importar los controladores para el sensor HC-SR04 y de la </w:t>
        </w:r>
      </w:ins>
      <w:ins w:id="178" w:author="Diany Lorena Hincapie Melo" w:date="2020-07-08T09:01:00Z">
        <w:r w:rsidR="00AA2570">
          <w:rPr>
            <w:lang w:eastAsia="es-CO"/>
          </w:rPr>
          <w:t>configuración inicial</w:t>
        </w:r>
        <w:r w:rsidR="00072E8E">
          <w:rPr>
            <w:lang w:eastAsia="es-CO"/>
          </w:rPr>
          <w:t>, para lo cual el usuario puede cambiar el nombre de la variable que predeterminado es “</w:t>
        </w:r>
        <w:proofErr w:type="spellStart"/>
        <w:r w:rsidR="00072E8E">
          <w:rPr>
            <w:lang w:eastAsia="es-CO"/>
          </w:rPr>
          <w:t>U_Sonico</w:t>
        </w:r>
        <w:proofErr w:type="spellEnd"/>
        <w:r w:rsidR="00072E8E">
          <w:rPr>
            <w:lang w:eastAsia="es-CO"/>
          </w:rPr>
          <w:t>”</w:t>
        </w:r>
      </w:ins>
      <w:ins w:id="179" w:author="Diany Lorena Hincapie Melo" w:date="2020-07-08T09:02:00Z">
        <w:r w:rsidR="00072E8E">
          <w:rPr>
            <w:lang w:eastAsia="es-CO"/>
          </w:rPr>
          <w:t>, bajo este nombre se creará el objeto con los pines que el usuario asigne en “</w:t>
        </w:r>
        <w:proofErr w:type="spellStart"/>
        <w:r w:rsidR="00072E8E">
          <w:rPr>
            <w:lang w:eastAsia="es-CO"/>
          </w:rPr>
          <w:t>Trig</w:t>
        </w:r>
        <w:proofErr w:type="spellEnd"/>
        <w:r w:rsidR="00072E8E">
          <w:rPr>
            <w:lang w:eastAsia="es-CO"/>
          </w:rPr>
          <w:t>” y “Echo”</w:t>
        </w:r>
      </w:ins>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0C4D4A">
        <w:t xml:space="preserve">Ilustración </w:t>
      </w:r>
      <w:r w:rsidR="000C4D4A">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ins w:id="180" w:author="Diany Lorena Hincapie Melo" w:date="2020-07-08T09:03:00Z">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ins>
      <w:ins w:id="181" w:author="Diany Lorena Hincapie Melo" w:date="2020-07-08T09:04:00Z">
        <w:r w:rsidR="00072E8E" w:rsidRPr="00072E8E">
          <w:rPr>
            <w:bCs/>
            <w:lang w:eastAsia="es-CO"/>
          </w:rPr>
          <w:t xml:space="preserve">una variable, tiene como entrada la variable con el objeto creado en el importador del ultrasonido y como salida un valor flotante de la distancia en </w:t>
        </w:r>
      </w:ins>
      <w:ins w:id="182" w:author="Diany Lorena Hincapie Melo" w:date="2020-07-08T09:05:00Z">
        <w:r w:rsidR="00072E8E" w:rsidRPr="00072E8E">
          <w:rPr>
            <w:bCs/>
            <w:lang w:eastAsia="es-CO"/>
          </w:rPr>
          <w:t>centímetros</w:t>
        </w:r>
      </w:ins>
      <w:r w:rsidRPr="003231C0">
        <w:rPr>
          <w:lang w:eastAsia="es-CO"/>
        </w:rPr>
        <w:t>.</w:t>
      </w:r>
    </w:p>
    <w:p w14:paraId="7BFB5CE7" w14:textId="54BA62C7"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EndPr/>
        <w:sdtContent>
          <w:r>
            <w:rPr>
              <w:lang w:eastAsia="es-CO"/>
            </w:rPr>
            <w:fldChar w:fldCharType="begin"/>
          </w:r>
          <w:r>
            <w:rPr>
              <w:lang w:eastAsia="es-CO"/>
            </w:rPr>
            <w:instrText xml:space="preserve"> CITATION Hir17 \l 9226 </w:instrText>
          </w:r>
          <w:r>
            <w:rPr>
              <w:lang w:eastAsia="es-CO"/>
            </w:rPr>
            <w:fldChar w:fldCharType="separate"/>
          </w:r>
          <w:r w:rsidR="00EA69B8">
            <w:rPr>
              <w:noProof/>
              <w:lang w:eastAsia="es-CO"/>
            </w:rPr>
            <w:t>(Hirwing &amp; Roberto, 2017)</w:t>
          </w:r>
          <w:r>
            <w:rPr>
              <w:lang w:eastAsia="es-CO"/>
            </w:rPr>
            <w:fldChar w:fldCharType="end"/>
          </w:r>
        </w:sdtContent>
      </w:sdt>
      <w:del w:id="183" w:author="Diany Lorena Hincapie Melo" w:date="2020-07-08T09:10:00Z">
        <w:r w:rsidDel="00072E8E">
          <w:rPr>
            <w:lang w:eastAsia="es-CO"/>
          </w:rPr>
          <w:delText xml:space="preserve"> </w:delText>
        </w:r>
      </w:del>
      <w:ins w:id="184" w:author="Diany Lorena Hincapie Melo" w:date="2020-07-08T09:25:00Z">
        <w:r w:rsidR="005451A8">
          <w:rPr>
            <w:lang w:eastAsia="es-CO"/>
          </w:rPr>
          <w:t>.</w:t>
        </w:r>
      </w:ins>
    </w:p>
    <w:p w14:paraId="06B29F15" w14:textId="77777777" w:rsidR="001010A2" w:rsidRPr="00E5011C" w:rsidDel="00C04002" w:rsidRDefault="001010A2" w:rsidP="009016DB">
      <w:pPr>
        <w:pStyle w:val="Sinespaciado"/>
        <w:spacing w:line="480" w:lineRule="auto"/>
        <w:rPr>
          <w:del w:id="185" w:author="Diany Lorena Hincapie Melo" w:date="2020-07-08T09:17:00Z"/>
          <w:lang w:eastAsia="es-CO"/>
        </w:rPr>
      </w:pPr>
    </w:p>
    <w:p w14:paraId="752802A0" w14:textId="77777777" w:rsidR="003231C0" w:rsidDel="00C04002" w:rsidRDefault="003231C0" w:rsidP="009016DB">
      <w:pPr>
        <w:pStyle w:val="Sinespaciado"/>
        <w:spacing w:line="480" w:lineRule="auto"/>
        <w:rPr>
          <w:del w:id="186" w:author="Diany Lorena Hincapie Melo" w:date="2020-07-08T09:17:00Z"/>
          <w:color w:val="FF0000"/>
          <w:lang w:eastAsia="es-CO"/>
        </w:rPr>
      </w:pP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val="en-US"/>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0C4D4A" w:rsidRPr="00142886" w:rsidRDefault="000C4D4A" w:rsidP="003231C0">
                            <w:pPr>
                              <w:pStyle w:val="Descripcin"/>
                              <w:jc w:val="center"/>
                              <w:rPr>
                                <w:noProof/>
                                <w:sz w:val="24"/>
                              </w:rPr>
                            </w:pPr>
                            <w:bookmarkStart w:id="187" w:name="_Ref44880845"/>
                            <w:bookmarkStart w:id="188" w:name="_Toc44880895"/>
                            <w:bookmarkStart w:id="189" w:name="_Toc45116277"/>
                            <w:r>
                              <w:t xml:space="preserve">Ilustración </w:t>
                            </w:r>
                            <w:fldSimple w:instr=" SEQ Ilustración \* ARABIC ">
                              <w:r>
                                <w:rPr>
                                  <w:noProof/>
                                </w:rPr>
                                <w:t>11</w:t>
                              </w:r>
                            </w:fldSimple>
                            <w:bookmarkEnd w:id="187"/>
                            <w:r>
                              <w:t xml:space="preserve"> Importador sensor HC-SR04</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0C4D4A" w:rsidRPr="00142886" w:rsidRDefault="000C4D4A" w:rsidP="003231C0">
                      <w:pPr>
                        <w:pStyle w:val="Descripcin"/>
                        <w:jc w:val="center"/>
                        <w:rPr>
                          <w:noProof/>
                          <w:sz w:val="24"/>
                        </w:rPr>
                      </w:pPr>
                      <w:bookmarkStart w:id="223" w:name="_Ref44880845"/>
                      <w:bookmarkStart w:id="224" w:name="_Toc44880895"/>
                      <w:bookmarkStart w:id="225" w:name="_Toc45116277"/>
                      <w:r>
                        <w:t xml:space="preserve">Ilustración </w:t>
                      </w:r>
                      <w:fldSimple w:instr=" SEQ Ilustración \* ARABIC ">
                        <w:r>
                          <w:rPr>
                            <w:noProof/>
                          </w:rPr>
                          <w:t>11</w:t>
                        </w:r>
                      </w:fldSimple>
                      <w:bookmarkEnd w:id="223"/>
                      <w:r>
                        <w:t xml:space="preserve"> Importador sensor HC-SR04</w:t>
                      </w:r>
                      <w:bookmarkEnd w:id="224"/>
                      <w:bookmarkEnd w:id="225"/>
                    </w:p>
                  </w:txbxContent>
                </v:textbox>
              </v:shape>
            </w:pict>
          </mc:Fallback>
        </mc:AlternateContent>
      </w:r>
      <w:r>
        <w:rPr>
          <w:noProof/>
          <w:lang w:val="en-US"/>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val="en-US"/>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0C4D4A" w:rsidRPr="00BB0816" w:rsidRDefault="000C4D4A" w:rsidP="003231C0">
                            <w:pPr>
                              <w:pStyle w:val="Descripcin"/>
                              <w:jc w:val="center"/>
                              <w:rPr>
                                <w:noProof/>
                                <w:sz w:val="24"/>
                              </w:rPr>
                            </w:pPr>
                            <w:bookmarkStart w:id="190" w:name="_Ref44880846"/>
                            <w:bookmarkStart w:id="191" w:name="_Toc44880896"/>
                            <w:bookmarkStart w:id="192" w:name="_Toc45116278"/>
                            <w:r>
                              <w:t xml:space="preserve">Ilustración </w:t>
                            </w:r>
                            <w:fldSimple w:instr=" SEQ Ilustración \* ARABIC ">
                              <w:r>
                                <w:rPr>
                                  <w:noProof/>
                                </w:rPr>
                                <w:t>12</w:t>
                              </w:r>
                            </w:fldSimple>
                            <w:bookmarkEnd w:id="190"/>
                            <w:r>
                              <w:t xml:space="preserve"> Funcional sensor HC-SR04</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0C4D4A" w:rsidRPr="00BB0816" w:rsidRDefault="000C4D4A" w:rsidP="003231C0">
                      <w:pPr>
                        <w:pStyle w:val="Descripcin"/>
                        <w:jc w:val="center"/>
                        <w:rPr>
                          <w:noProof/>
                          <w:sz w:val="24"/>
                        </w:rPr>
                      </w:pPr>
                      <w:bookmarkStart w:id="229" w:name="_Ref44880846"/>
                      <w:bookmarkStart w:id="230" w:name="_Toc44880896"/>
                      <w:bookmarkStart w:id="231" w:name="_Toc45116278"/>
                      <w:r>
                        <w:t xml:space="preserve">Ilustración </w:t>
                      </w:r>
                      <w:fldSimple w:instr=" SEQ Ilustración \* ARABIC ">
                        <w:r>
                          <w:rPr>
                            <w:noProof/>
                          </w:rPr>
                          <w:t>12</w:t>
                        </w:r>
                      </w:fldSimple>
                      <w:bookmarkEnd w:id="229"/>
                      <w:r>
                        <w:t xml:space="preserve"> Funcional sensor HC-SR04</w:t>
                      </w:r>
                      <w:bookmarkEnd w:id="230"/>
                      <w:bookmarkEnd w:id="231"/>
                    </w:p>
                  </w:txbxContent>
                </v:textbox>
              </v:shape>
            </w:pict>
          </mc:Fallback>
        </mc:AlternateContent>
      </w:r>
      <w:r>
        <w:rPr>
          <w:noProof/>
          <w:lang w:val="en-US"/>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pPr>
        <w:pStyle w:val="Sinespaciado"/>
        <w:numPr>
          <w:ilvl w:val="0"/>
          <w:numId w:val="19"/>
        </w:numPr>
        <w:spacing w:line="480" w:lineRule="auto"/>
        <w:rPr>
          <w:ins w:id="193" w:author="Diany Lorena Hincapie Melo" w:date="2020-07-08T09:17:00Z"/>
          <w:lang w:eastAsia="es-CO"/>
        </w:rPr>
        <w:pPrChange w:id="194" w:author="Diany Lorena Hincapie Melo" w:date="2020-07-08T09:17:00Z">
          <w:pPr>
            <w:pStyle w:val="Sinespaciado"/>
            <w:spacing w:line="480" w:lineRule="auto"/>
          </w:pPr>
        </w:pPrChange>
      </w:pPr>
      <w:proofErr w:type="spellStart"/>
      <w:ins w:id="195" w:author="Diany Lorena Hincapie Melo" w:date="2020-07-08T09:17:00Z">
        <w:r>
          <w:rPr>
            <w:lang w:eastAsia="es-CO"/>
          </w:rPr>
          <w:t>TouchPad</w:t>
        </w:r>
        <w:proofErr w:type="spellEnd"/>
        <w:r>
          <w:rPr>
            <w:lang w:eastAsia="es-CO"/>
          </w:rPr>
          <w:t>:</w:t>
        </w:r>
      </w:ins>
    </w:p>
    <w:p w14:paraId="06A7FB43" w14:textId="06D92F0B"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0C4D4A">
        <w:t xml:space="preserve">Ilustración </w:t>
      </w:r>
      <w:r w:rsidR="000C4D4A">
        <w:rPr>
          <w:noProof/>
        </w:rPr>
        <w:t>13</w:t>
      </w:r>
      <w:r w:rsidR="00D6705D">
        <w:rPr>
          <w:lang w:eastAsia="es-CO"/>
        </w:rPr>
        <w:fldChar w:fldCharType="end"/>
      </w:r>
      <w:r w:rsidRPr="003231C0">
        <w:rPr>
          <w:lang w:eastAsia="es-CO"/>
        </w:rPr>
        <w:t xml:space="preserve"> del importador,</w:t>
      </w:r>
      <w:ins w:id="196" w:author="Diany Lorena Hincapie Melo" w:date="2020-07-08T09:17:00Z">
        <w:r w:rsidR="00C04002">
          <w:rPr>
            <w:lang w:eastAsia="es-CO"/>
          </w:rPr>
          <w:t xml:space="preserve"> este bloque se </w:t>
        </w:r>
      </w:ins>
      <w:ins w:id="197" w:author="Diany Lorena Hincapie Melo" w:date="2020-07-08T09:18:00Z">
        <w:r w:rsidR="00C04002">
          <w:rPr>
            <w:lang w:eastAsia="es-CO"/>
          </w:rPr>
          <w:t>encarga de la configuración inicial, el usuario puede cambiar el nombre de la variable que predeterminada es “</w:t>
        </w:r>
        <w:proofErr w:type="spellStart"/>
        <w:r w:rsidR="00C04002">
          <w:rPr>
            <w:lang w:eastAsia="es-CO"/>
          </w:rPr>
          <w:t>T</w:t>
        </w:r>
      </w:ins>
      <w:ins w:id="198" w:author="Diany Lorena Hincapie Melo" w:date="2020-07-08T09:19:00Z">
        <w:r w:rsidR="00C04002">
          <w:rPr>
            <w:lang w:eastAsia="es-CO"/>
          </w:rPr>
          <w:t>ouch</w:t>
        </w:r>
        <w:proofErr w:type="spellEnd"/>
        <w:r w:rsidR="00C04002">
          <w:rPr>
            <w:lang w:eastAsia="es-CO"/>
          </w:rPr>
          <w:t xml:space="preserve">”, en esta variable se crea el objeto con el pin configurado, el usuario puede seleccionar el </w:t>
        </w:r>
      </w:ins>
      <w:ins w:id="199" w:author="Diany Lorena Hincapie Melo" w:date="2020-07-08T09:20:00Z">
        <w:r w:rsidR="00C04002">
          <w:rPr>
            <w:lang w:eastAsia="es-CO"/>
          </w:rPr>
          <w:t>“</w:t>
        </w:r>
      </w:ins>
      <w:ins w:id="200" w:author="Diany Lorena Hincapie Melo" w:date="2020-07-08T09:19:00Z">
        <w:r w:rsidR="00C04002">
          <w:rPr>
            <w:lang w:eastAsia="es-CO"/>
          </w:rPr>
          <w:t>Pin</w:t>
        </w:r>
      </w:ins>
      <w:ins w:id="201" w:author="Diany Lorena Hincapie Melo" w:date="2020-07-08T09:20:00Z">
        <w:r w:rsidR="00C04002">
          <w:rPr>
            <w:lang w:eastAsia="es-CO"/>
          </w:rPr>
          <w:t xml:space="preserve">” que tendrá la funcionalidad </w:t>
        </w:r>
        <w:proofErr w:type="spellStart"/>
        <w:r w:rsidR="00C04002">
          <w:rPr>
            <w:lang w:eastAsia="es-CO"/>
          </w:rPr>
          <w:t>touch</w:t>
        </w:r>
      </w:ins>
      <w:proofErr w:type="spellEnd"/>
      <w:ins w:id="202" w:author="Diany Lorena Hincapie Melo" w:date="2020-07-08T09:21:00Z">
        <w:r w:rsidR="00C04002">
          <w:rPr>
            <w:lang w:eastAsia="es-CO"/>
          </w:rPr>
          <w:t>,</w:t>
        </w:r>
      </w:ins>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0C4D4A">
        <w:t xml:space="preserve">Ilustración </w:t>
      </w:r>
      <w:r w:rsidR="000C4D4A">
        <w:rPr>
          <w:noProof/>
        </w:rPr>
        <w:t>14</w:t>
      </w:r>
      <w:r w:rsidR="00D6705D">
        <w:rPr>
          <w:lang w:eastAsia="es-CO"/>
        </w:rPr>
        <w:fldChar w:fldCharType="end"/>
      </w:r>
      <w:r w:rsidR="00D6705D">
        <w:rPr>
          <w:lang w:eastAsia="es-CO"/>
        </w:rPr>
        <w:t xml:space="preserve"> </w:t>
      </w:r>
      <w:r w:rsidRPr="003231C0">
        <w:rPr>
          <w:lang w:eastAsia="es-CO"/>
        </w:rPr>
        <w:t>del funcional</w:t>
      </w:r>
      <w:ins w:id="203" w:author="Diany Lorena Hincapie Melo" w:date="2020-07-08T09:21:00Z">
        <w:r w:rsidR="00C04002">
          <w:rPr>
            <w:lang w:eastAsia="es-CO"/>
          </w:rPr>
          <w:t xml:space="preserve">, este funcional obtiene los valores del touchpad, </w:t>
        </w:r>
      </w:ins>
      <w:ins w:id="204" w:author="Diany Lorena Hincapie Melo" w:date="2020-07-08T09:22:00Z">
        <w:r w:rsidR="00C04002">
          <w:rPr>
            <w:lang w:eastAsia="es-CO"/>
          </w:rPr>
          <w:t>tiene como entrada la variable con el objeto creado con el bloque importador, y como salida un valor entero de 0 a 600</w:t>
        </w:r>
      </w:ins>
      <w:ins w:id="205" w:author="Diany Lorena Hincapie Melo" w:date="2020-07-08T09:23:00Z">
        <w:r w:rsidR="00C04002">
          <w:rPr>
            <w:lang w:eastAsia="es-CO"/>
          </w:rPr>
          <w:t>, este rango puede cambiarse con el bloque configurador</w:t>
        </w:r>
      </w:ins>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0C4D4A">
        <w:t xml:space="preserve">Ilustración </w:t>
      </w:r>
      <w:r w:rsidR="000C4D4A">
        <w:rPr>
          <w:noProof/>
        </w:rPr>
        <w:t>15</w:t>
      </w:r>
      <w:r w:rsidR="00D6705D">
        <w:rPr>
          <w:lang w:eastAsia="es-CO"/>
        </w:rPr>
        <w:fldChar w:fldCharType="end"/>
      </w:r>
      <w:r w:rsidR="00D6705D">
        <w:rPr>
          <w:lang w:eastAsia="es-CO"/>
        </w:rPr>
        <w:t xml:space="preserve"> </w:t>
      </w:r>
      <w:del w:id="206" w:author="UECCI" w:date="2020-07-07T14:39:00Z">
        <w:r w:rsidRPr="00072E8E" w:rsidDel="00EC54FF">
          <w:rPr>
            <w:lang w:eastAsia="es-CO"/>
          </w:rPr>
          <w:delText xml:space="preserve">del </w:delText>
        </w:r>
      </w:del>
      <w:r w:rsidRPr="00072E8E">
        <w:rPr>
          <w:lang w:eastAsia="es-CO"/>
        </w:rPr>
        <w:t xml:space="preserve">configurador </w:t>
      </w:r>
      <w:del w:id="207" w:author="UECCI" w:date="2020-07-07T14:40:00Z">
        <w:r w:rsidRPr="00072E8E" w:rsidDel="00EC54FF">
          <w:rPr>
            <w:lang w:eastAsia="es-CO"/>
          </w:rPr>
          <w:delText xml:space="preserve">del </w:delText>
        </w:r>
      </w:del>
      <w:r w:rsidRPr="00072E8E">
        <w:rPr>
          <w:lang w:eastAsia="es-CO"/>
        </w:rPr>
        <w:t>Touchpad</w:t>
      </w:r>
      <w:ins w:id="208" w:author="Diany Lorena Hincapie Melo" w:date="2020-07-08T09:23:00Z">
        <w:r w:rsidR="00C04002">
          <w:rPr>
            <w:lang w:eastAsia="es-CO"/>
          </w:rPr>
          <w:t xml:space="preserve">, este bloque permite al usuario cambiar </w:t>
        </w:r>
      </w:ins>
      <w:ins w:id="209" w:author="Diany Lorena Hincapie Melo" w:date="2020-07-08T09:24:00Z">
        <w:r w:rsidR="00C04002">
          <w:rPr>
            <w:lang w:eastAsia="es-CO"/>
          </w:rPr>
          <w:t>el rango de la sensibilidad del touchpad</w:t>
        </w:r>
      </w:ins>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val="en-US"/>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0C4D4A" w:rsidRPr="00622922" w:rsidRDefault="000C4D4A" w:rsidP="003231C0">
                            <w:pPr>
                              <w:pStyle w:val="Descripcin"/>
                              <w:jc w:val="center"/>
                              <w:rPr>
                                <w:noProof/>
                                <w:color w:val="FF0000"/>
                                <w:sz w:val="24"/>
                              </w:rPr>
                            </w:pPr>
                            <w:bookmarkStart w:id="210" w:name="_Ref44880847"/>
                            <w:bookmarkStart w:id="211" w:name="_Toc44880897"/>
                            <w:bookmarkStart w:id="212" w:name="_Toc45116279"/>
                            <w:r>
                              <w:t xml:space="preserve">Ilustración </w:t>
                            </w:r>
                            <w:fldSimple w:instr=" SEQ Ilustración \* ARABIC ">
                              <w:r>
                                <w:rPr>
                                  <w:noProof/>
                                </w:rPr>
                                <w:t>13</w:t>
                              </w:r>
                            </w:fldSimple>
                            <w:bookmarkEnd w:id="210"/>
                            <w:r>
                              <w:t xml:space="preserve"> Importador Touch</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0C4D4A" w:rsidRPr="00622922" w:rsidRDefault="000C4D4A" w:rsidP="003231C0">
                      <w:pPr>
                        <w:pStyle w:val="Descripcin"/>
                        <w:jc w:val="center"/>
                        <w:rPr>
                          <w:noProof/>
                          <w:color w:val="FF0000"/>
                          <w:sz w:val="24"/>
                        </w:rPr>
                      </w:pPr>
                      <w:bookmarkStart w:id="252" w:name="_Ref44880847"/>
                      <w:bookmarkStart w:id="253" w:name="_Toc44880897"/>
                      <w:bookmarkStart w:id="254" w:name="_Toc45116279"/>
                      <w:r>
                        <w:t xml:space="preserve">Ilustración </w:t>
                      </w:r>
                      <w:fldSimple w:instr=" SEQ Ilustración \* ARABIC ">
                        <w:r>
                          <w:rPr>
                            <w:noProof/>
                          </w:rPr>
                          <w:t>13</w:t>
                        </w:r>
                      </w:fldSimple>
                      <w:bookmarkEnd w:id="252"/>
                      <w:r>
                        <w:t xml:space="preserve"> Importador Touch</w:t>
                      </w:r>
                      <w:bookmarkEnd w:id="253"/>
                      <w:bookmarkEnd w:id="254"/>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val="en-US"/>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0C4D4A" w:rsidRPr="00AF3C23" w:rsidRDefault="000C4D4A" w:rsidP="003231C0">
                            <w:pPr>
                              <w:pStyle w:val="Descripcin"/>
                              <w:jc w:val="center"/>
                              <w:rPr>
                                <w:noProof/>
                                <w:color w:val="FF0000"/>
                                <w:sz w:val="24"/>
                              </w:rPr>
                            </w:pPr>
                            <w:bookmarkStart w:id="213" w:name="_Ref44880848"/>
                            <w:bookmarkStart w:id="214" w:name="_Toc44880898"/>
                            <w:bookmarkStart w:id="215" w:name="_Toc45116280"/>
                            <w:r>
                              <w:t xml:space="preserve">Ilustración </w:t>
                            </w:r>
                            <w:fldSimple w:instr=" SEQ Ilustración \* ARABIC ">
                              <w:r>
                                <w:rPr>
                                  <w:noProof/>
                                </w:rPr>
                                <w:t>14</w:t>
                              </w:r>
                            </w:fldSimple>
                            <w:bookmarkEnd w:id="213"/>
                            <w:r>
                              <w:t xml:space="preserve"> Funcional Touch</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0C4D4A" w:rsidRPr="00AF3C23" w:rsidRDefault="000C4D4A" w:rsidP="003231C0">
                      <w:pPr>
                        <w:pStyle w:val="Descripcin"/>
                        <w:jc w:val="center"/>
                        <w:rPr>
                          <w:noProof/>
                          <w:color w:val="FF0000"/>
                          <w:sz w:val="24"/>
                        </w:rPr>
                      </w:pPr>
                      <w:bookmarkStart w:id="258" w:name="_Ref44880848"/>
                      <w:bookmarkStart w:id="259" w:name="_Toc44880898"/>
                      <w:bookmarkStart w:id="260" w:name="_Toc45116280"/>
                      <w:r>
                        <w:t xml:space="preserve">Ilustración </w:t>
                      </w:r>
                      <w:fldSimple w:instr=" SEQ Ilustración \* ARABIC ">
                        <w:r>
                          <w:rPr>
                            <w:noProof/>
                          </w:rPr>
                          <w:t>14</w:t>
                        </w:r>
                      </w:fldSimple>
                      <w:bookmarkEnd w:id="258"/>
                      <w:r>
                        <w:t xml:space="preserve"> Funcional Touch</w:t>
                      </w:r>
                      <w:bookmarkEnd w:id="259"/>
                      <w:bookmarkEnd w:id="260"/>
                    </w:p>
                  </w:txbxContent>
                </v:textbox>
              </v:shape>
            </w:pict>
          </mc:Fallback>
        </mc:AlternateContent>
      </w:r>
      <w:r w:rsidR="009016DB">
        <w:rPr>
          <w:noProof/>
          <w:color w:val="FF0000"/>
          <w:lang w:val="en-US"/>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0C4D4A" w:rsidRPr="00A55640" w:rsidRDefault="000C4D4A" w:rsidP="003231C0">
                            <w:pPr>
                              <w:pStyle w:val="Descripcin"/>
                              <w:jc w:val="center"/>
                              <w:rPr>
                                <w:noProof/>
                                <w:color w:val="FF0000"/>
                                <w:sz w:val="24"/>
                              </w:rPr>
                            </w:pPr>
                            <w:bookmarkStart w:id="216" w:name="_Ref44880849"/>
                            <w:bookmarkStart w:id="217" w:name="_Toc44880899"/>
                            <w:bookmarkStart w:id="218" w:name="_Toc45116281"/>
                            <w:r>
                              <w:t xml:space="preserve">Ilustración </w:t>
                            </w:r>
                            <w:fldSimple w:instr=" SEQ Ilustración \* ARABIC ">
                              <w:r>
                                <w:rPr>
                                  <w:noProof/>
                                </w:rPr>
                                <w:t>15</w:t>
                              </w:r>
                            </w:fldSimple>
                            <w:bookmarkEnd w:id="216"/>
                            <w:r>
                              <w:t xml:space="preserve"> Configuración Touch</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0C4D4A" w:rsidRPr="00A55640" w:rsidRDefault="000C4D4A" w:rsidP="003231C0">
                      <w:pPr>
                        <w:pStyle w:val="Descripcin"/>
                        <w:jc w:val="center"/>
                        <w:rPr>
                          <w:noProof/>
                          <w:color w:val="FF0000"/>
                          <w:sz w:val="24"/>
                        </w:rPr>
                      </w:pPr>
                      <w:bookmarkStart w:id="264" w:name="_Ref44880849"/>
                      <w:bookmarkStart w:id="265" w:name="_Toc44880899"/>
                      <w:bookmarkStart w:id="266" w:name="_Toc45116281"/>
                      <w:r>
                        <w:t xml:space="preserve">Ilustración </w:t>
                      </w:r>
                      <w:fldSimple w:instr=" SEQ Ilustración \* ARABIC ">
                        <w:r>
                          <w:rPr>
                            <w:noProof/>
                          </w:rPr>
                          <w:t>15</w:t>
                        </w:r>
                      </w:fldSimple>
                      <w:bookmarkEnd w:id="264"/>
                      <w:r>
                        <w:t xml:space="preserve"> Configuración Touch</w:t>
                      </w:r>
                      <w:bookmarkEnd w:id="265"/>
                      <w:bookmarkEnd w:id="266"/>
                    </w:p>
                  </w:txbxContent>
                </v:textbox>
              </v:shape>
            </w:pict>
          </mc:Fallback>
        </mc:AlternateContent>
      </w:r>
      <w:r w:rsidR="009016DB">
        <w:rPr>
          <w:noProof/>
          <w:color w:val="FF0000"/>
          <w:lang w:val="en-US"/>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pPr>
        <w:pStyle w:val="Sinespaciado"/>
        <w:numPr>
          <w:ilvl w:val="0"/>
          <w:numId w:val="19"/>
        </w:numPr>
        <w:spacing w:line="480" w:lineRule="auto"/>
        <w:pPrChange w:id="219" w:author="Diany Lorena Hincapie Melo" w:date="2020-07-08T09:25:00Z">
          <w:pPr>
            <w:pStyle w:val="Sinespaciado"/>
            <w:spacing w:line="480" w:lineRule="auto"/>
            <w:ind w:left="1065" w:firstLine="0"/>
          </w:pPr>
        </w:pPrChange>
      </w:pPr>
      <w:ins w:id="220" w:author="Diany Lorena Hincapie Melo" w:date="2020-07-08T09:24:00Z">
        <w:r>
          <w:t>IMU MPU6050:</w:t>
        </w:r>
      </w:ins>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16</w:t>
      </w:r>
      <w:r w:rsidR="00D6705D">
        <w:rPr>
          <w:lang w:eastAsia="es-CO"/>
        </w:rPr>
        <w:fldChar w:fldCharType="end"/>
      </w:r>
      <w:r w:rsidR="00D6705D">
        <w:rPr>
          <w:lang w:eastAsia="es-CO"/>
        </w:rPr>
        <w:t xml:space="preserve"> </w:t>
      </w:r>
      <w:r w:rsidRPr="00D6705D">
        <w:rPr>
          <w:lang w:eastAsia="es-CO"/>
        </w:rPr>
        <w:t xml:space="preserve">del importador, </w:t>
      </w:r>
      <w:ins w:id="221" w:author="Diany Lorena Hincapie Melo" w:date="2020-07-08T09:27:00Z">
        <w:r w:rsidR="005451A8">
          <w:rPr>
            <w:lang w:eastAsia="es-CO"/>
          </w:rPr>
          <w:t xml:space="preserve">este bloque </w:t>
        </w:r>
      </w:ins>
      <w:ins w:id="222" w:author="Diany Lorena Hincapie Melo" w:date="2020-07-08T09:28:00Z">
        <w:r w:rsidR="005451A8">
          <w:rPr>
            <w:lang w:eastAsia="es-CO"/>
          </w:rPr>
          <w:t>se encarga de la configuración inicial del sensor, el usuario puede cambiar el nombre de la variable que predeterminada es “MPU” en esta variable se creará el objeto</w:t>
        </w:r>
      </w:ins>
      <w:ins w:id="223" w:author="Diany Lorena Hincapie Melo" w:date="2020-07-08T09:29:00Z">
        <w:r w:rsidR="005451A8">
          <w:rPr>
            <w:lang w:eastAsia="es-CO"/>
          </w:rPr>
          <w:t xml:space="preserve"> que tendrá la configuración inicial</w:t>
        </w:r>
      </w:ins>
      <w:ins w:id="224" w:author="Diany Lorena Hincapie Melo" w:date="2020-07-08T09:30:00Z">
        <w:r w:rsidR="005451A8">
          <w:rPr>
            <w:lang w:eastAsia="es-CO"/>
          </w:rPr>
          <w:t xml:space="preserve">, el usuario puede modificar los pines SCL y SDA </w:t>
        </w:r>
      </w:ins>
      <w:ins w:id="225" w:author="Diany Lorena Hincapie Melo" w:date="2020-07-08T09:31:00Z">
        <w:r w:rsidR="005451A8">
          <w:rPr>
            <w:lang w:eastAsia="es-CO"/>
          </w:rPr>
          <w:t>pero solo se tiene un pin para cada uno,</w:t>
        </w:r>
      </w:ins>
      <w:ins w:id="226" w:author="Diany Lorena Hincapie Melo" w:date="2020-07-08T09:28:00Z">
        <w:r w:rsidR="005451A8">
          <w:rPr>
            <w:lang w:eastAsia="es-CO"/>
          </w:rPr>
          <w:t xml:space="preserve"> </w:t>
        </w:r>
      </w:ins>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0C4D4A">
        <w:t xml:space="preserve">Ilustración </w:t>
      </w:r>
      <w:r w:rsidR="000C4D4A">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760C7D">
        <w:rPr>
          <w:lang w:eastAsia="es-CO"/>
        </w:rPr>
        <w:instrText xml:space="preserve"> \* MERGEFORMAT </w:instrText>
      </w:r>
      <w:r w:rsidR="00D6705D">
        <w:rPr>
          <w:lang w:eastAsia="es-CO"/>
        </w:rPr>
      </w:r>
      <w:r w:rsidR="00D6705D">
        <w:rPr>
          <w:lang w:eastAsia="es-CO"/>
        </w:rPr>
        <w:fldChar w:fldCharType="end"/>
      </w:r>
      <w:r w:rsidRPr="00D6705D">
        <w:rPr>
          <w:lang w:eastAsia="es-CO"/>
        </w:rPr>
        <w:t xml:space="preserve"> del funcional</w:t>
      </w:r>
      <w:ins w:id="227" w:author="Diany Lorena Hincapie Melo" w:date="2020-07-08T09:31:00Z">
        <w:r w:rsidR="005451A8">
          <w:rPr>
            <w:lang w:eastAsia="es-CO"/>
          </w:rPr>
          <w:t xml:space="preserve">, este bloque permite obtener los valores del sensor, </w:t>
        </w:r>
      </w:ins>
      <w:ins w:id="228" w:author="Diany Lorena Hincapie Melo" w:date="2020-07-08T09:32:00Z">
        <w:r w:rsidR="005451A8">
          <w:rPr>
            <w:lang w:eastAsia="es-CO"/>
          </w:rPr>
          <w:t>tiene como entrada la var</w:t>
        </w:r>
        <w:bookmarkStart w:id="229" w:name="_Ref44880851"/>
        <w:bookmarkEnd w:id="229"/>
        <w:r w:rsidR="005451A8">
          <w:rPr>
            <w:lang w:eastAsia="es-CO"/>
          </w:rPr>
          <w:t xml:space="preserve">iable con el objeto configurado con el bloque importador y como salida un arreglo con los valores del </w:t>
        </w:r>
      </w:ins>
      <w:ins w:id="230" w:author="Diany Lorena Hincapie Melo" w:date="2020-07-08T09:33:00Z">
        <w:r w:rsidR="005451A8">
          <w:rPr>
            <w:lang w:eastAsia="es-CO"/>
          </w:rPr>
          <w:t>acelerómetro, giroscopio y temperatura.</w:t>
        </w:r>
      </w:ins>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18</w:t>
      </w:r>
      <w:r w:rsidR="00D6705D">
        <w:rPr>
          <w:lang w:eastAsia="es-CO"/>
        </w:rPr>
        <w:fldChar w:fldCharType="end"/>
      </w:r>
      <w:r w:rsidRPr="00D6705D">
        <w:rPr>
          <w:lang w:eastAsia="es-CO"/>
        </w:rPr>
        <w:t xml:space="preserve"> del extra del MPU6050</w:t>
      </w:r>
      <w:ins w:id="231" w:author="Diany Lorena Hincapie Melo" w:date="2020-07-08T09:33:00Z">
        <w:r w:rsidR="005451A8">
          <w:rPr>
            <w:lang w:eastAsia="es-CO"/>
          </w:rPr>
          <w:t xml:space="preserve">, este bloque extra permite separar los valores que se obtuvieron con el bloque funcional, por </w:t>
        </w:r>
      </w:ins>
      <w:ins w:id="232" w:author="Diany Lorena Hincapie Melo" w:date="2020-07-08T09:34:00Z">
        <w:r w:rsidR="005451A8">
          <w:rPr>
            <w:lang w:eastAsia="es-CO"/>
          </w:rPr>
          <w:t xml:space="preserve">tanto, tiene como entrada el arreglo con los datos del sensor y como salida un valor numérico, el usuario puede </w:t>
        </w:r>
      </w:ins>
      <w:ins w:id="233" w:author="Diany Lorena Hincapie Melo" w:date="2020-07-08T09:35:00Z">
        <w:r w:rsidR="005451A8">
          <w:rPr>
            <w:lang w:eastAsia="es-CO"/>
          </w:rPr>
          <w:t xml:space="preserve">seleccionar lo que desea obtener, </w:t>
        </w:r>
        <w:r w:rsidR="00787E9A">
          <w:rPr>
            <w:lang w:eastAsia="es-CO"/>
          </w:rPr>
          <w:t>en este caso se obtiene la aceleración del eje x</w:t>
        </w:r>
      </w:ins>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EndPr/>
        <w:sdtContent>
          <w:r>
            <w:rPr>
              <w:lang w:eastAsia="es-CO"/>
            </w:rPr>
            <w:fldChar w:fldCharType="begin"/>
          </w:r>
          <w:r>
            <w:rPr>
              <w:lang w:eastAsia="es-CO"/>
            </w:rPr>
            <w:instrText xml:space="preserve"> CITATION Jež17 \l 9226 </w:instrText>
          </w:r>
          <w:r>
            <w:rPr>
              <w:lang w:eastAsia="es-CO"/>
            </w:rPr>
            <w:fldChar w:fldCharType="separate"/>
          </w:r>
          <w:r w:rsidR="00EA69B8">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val="en-US"/>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0C4D4A" w:rsidRPr="00014A76" w:rsidRDefault="000C4D4A" w:rsidP="00D6705D">
                            <w:pPr>
                              <w:pStyle w:val="Descripcin"/>
                              <w:jc w:val="center"/>
                              <w:rPr>
                                <w:noProof/>
                                <w:color w:val="FF0000"/>
                                <w:sz w:val="24"/>
                              </w:rPr>
                            </w:pPr>
                            <w:bookmarkStart w:id="234" w:name="_Ref44880850"/>
                            <w:bookmarkStart w:id="235" w:name="_Toc44880900"/>
                            <w:bookmarkStart w:id="236" w:name="_Toc45116282"/>
                            <w:r>
                              <w:t xml:space="preserve">Ilustración </w:t>
                            </w:r>
                            <w:fldSimple w:instr=" SEQ Ilustración \* ARABIC ">
                              <w:r>
                                <w:rPr>
                                  <w:noProof/>
                                </w:rPr>
                                <w:t>16</w:t>
                              </w:r>
                            </w:fldSimple>
                            <w:bookmarkEnd w:id="234"/>
                            <w:r>
                              <w:t xml:space="preserve"> Importador MPU6050</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0C4D4A" w:rsidRPr="00014A76" w:rsidRDefault="000C4D4A" w:rsidP="00D6705D">
                      <w:pPr>
                        <w:pStyle w:val="Descripcin"/>
                        <w:jc w:val="center"/>
                        <w:rPr>
                          <w:noProof/>
                          <w:color w:val="FF0000"/>
                          <w:sz w:val="24"/>
                        </w:rPr>
                      </w:pPr>
                      <w:bookmarkStart w:id="285" w:name="_Ref44880850"/>
                      <w:bookmarkStart w:id="286" w:name="_Toc44880900"/>
                      <w:bookmarkStart w:id="287" w:name="_Toc45116282"/>
                      <w:r>
                        <w:t xml:space="preserve">Ilustración </w:t>
                      </w:r>
                      <w:fldSimple w:instr=" SEQ Ilustración \* ARABIC ">
                        <w:r>
                          <w:rPr>
                            <w:noProof/>
                          </w:rPr>
                          <w:t>16</w:t>
                        </w:r>
                      </w:fldSimple>
                      <w:bookmarkEnd w:id="285"/>
                      <w:r>
                        <w:t xml:space="preserve"> Importador MPU6050</w:t>
                      </w:r>
                      <w:bookmarkEnd w:id="286"/>
                      <w:bookmarkEnd w:id="287"/>
                    </w:p>
                  </w:txbxContent>
                </v:textbox>
              </v:shape>
            </w:pict>
          </mc:Fallback>
        </mc:AlternateContent>
      </w:r>
      <w:r>
        <w:rPr>
          <w:noProof/>
          <w:color w:val="FF0000"/>
          <w:lang w:val="en-US"/>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0C4D4A" w:rsidRPr="00E709F2" w:rsidRDefault="000C4D4A" w:rsidP="00D6705D">
                            <w:pPr>
                              <w:pStyle w:val="Descripcin"/>
                              <w:jc w:val="center"/>
                              <w:rPr>
                                <w:noProof/>
                                <w:color w:val="FF0000"/>
                                <w:sz w:val="24"/>
                              </w:rPr>
                            </w:pPr>
                            <w:bookmarkStart w:id="237" w:name="_Ref45113790"/>
                            <w:bookmarkStart w:id="238" w:name="_Toc44880901"/>
                            <w:bookmarkStart w:id="239" w:name="_Toc45116283"/>
                            <w:r>
                              <w:t xml:space="preserve">Ilustración </w:t>
                            </w:r>
                            <w:fldSimple w:instr=" SEQ Ilustración \* ARABIC ">
                              <w:r>
                                <w:rPr>
                                  <w:noProof/>
                                </w:rPr>
                                <w:t>17</w:t>
                              </w:r>
                            </w:fldSimple>
                            <w:bookmarkEnd w:id="237"/>
                            <w:r>
                              <w:t xml:space="preserve"> Funcional MPU6050</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0C4D4A" w:rsidRPr="00E709F2" w:rsidRDefault="000C4D4A" w:rsidP="00D6705D">
                      <w:pPr>
                        <w:pStyle w:val="Descripcin"/>
                        <w:jc w:val="center"/>
                        <w:rPr>
                          <w:noProof/>
                          <w:color w:val="FF0000"/>
                          <w:sz w:val="24"/>
                        </w:rPr>
                      </w:pPr>
                      <w:bookmarkStart w:id="291" w:name="_Toc44880901"/>
                      <w:bookmarkStart w:id="292" w:name="_Ref45113790"/>
                      <w:bookmarkStart w:id="293" w:name="_Toc45116283"/>
                      <w:r>
                        <w:t xml:space="preserve">Ilustración </w:t>
                      </w:r>
                      <w:fldSimple w:instr=" SEQ Ilustración \* ARABIC ">
                        <w:r>
                          <w:rPr>
                            <w:noProof/>
                          </w:rPr>
                          <w:t>17</w:t>
                        </w:r>
                      </w:fldSimple>
                      <w:bookmarkEnd w:id="292"/>
                      <w:r>
                        <w:t xml:space="preserve"> Funcional MPU6050</w:t>
                      </w:r>
                      <w:bookmarkEnd w:id="291"/>
                      <w:bookmarkEnd w:id="293"/>
                    </w:p>
                  </w:txbxContent>
                </v:textbox>
              </v:shape>
            </w:pict>
          </mc:Fallback>
        </mc:AlternateContent>
      </w:r>
      <w:r>
        <w:rPr>
          <w:noProof/>
          <w:color w:val="FF0000"/>
          <w:lang w:val="en-US"/>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0C4D4A" w:rsidRPr="00312EBB" w:rsidRDefault="000C4D4A" w:rsidP="00D6705D">
                            <w:pPr>
                              <w:pStyle w:val="Descripcin"/>
                              <w:jc w:val="center"/>
                              <w:rPr>
                                <w:noProof/>
                                <w:sz w:val="24"/>
                              </w:rPr>
                            </w:pPr>
                            <w:bookmarkStart w:id="240" w:name="_Ref44880852"/>
                            <w:bookmarkStart w:id="241" w:name="_Toc44880902"/>
                            <w:bookmarkStart w:id="242" w:name="_Toc45116284"/>
                            <w:r>
                              <w:t xml:space="preserve">Ilustración </w:t>
                            </w:r>
                            <w:fldSimple w:instr=" SEQ Ilustración \* ARABIC ">
                              <w:r>
                                <w:rPr>
                                  <w:noProof/>
                                </w:rPr>
                                <w:t>18</w:t>
                              </w:r>
                            </w:fldSimple>
                            <w:bookmarkEnd w:id="240"/>
                            <w:r>
                              <w:t xml:space="preserve"> Extra MPU6050</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0C4D4A" w:rsidRPr="00312EBB" w:rsidRDefault="000C4D4A" w:rsidP="00D6705D">
                      <w:pPr>
                        <w:pStyle w:val="Descripcin"/>
                        <w:jc w:val="center"/>
                        <w:rPr>
                          <w:noProof/>
                          <w:sz w:val="24"/>
                        </w:rPr>
                      </w:pPr>
                      <w:bookmarkStart w:id="297" w:name="_Ref44880852"/>
                      <w:bookmarkStart w:id="298" w:name="_Toc44880902"/>
                      <w:bookmarkStart w:id="299" w:name="_Toc45116284"/>
                      <w:r>
                        <w:t xml:space="preserve">Ilustración </w:t>
                      </w:r>
                      <w:fldSimple w:instr=" SEQ Ilustración \* ARABIC ">
                        <w:r>
                          <w:rPr>
                            <w:noProof/>
                          </w:rPr>
                          <w:t>18</w:t>
                        </w:r>
                      </w:fldSimple>
                      <w:bookmarkEnd w:id="297"/>
                      <w:r>
                        <w:t xml:space="preserve"> Extra MPU6050</w:t>
                      </w:r>
                      <w:bookmarkEnd w:id="298"/>
                      <w:bookmarkEnd w:id="299"/>
                    </w:p>
                  </w:txbxContent>
                </v:textbox>
              </v:shape>
            </w:pict>
          </mc:Fallback>
        </mc:AlternateContent>
      </w:r>
      <w:r>
        <w:rPr>
          <w:noProof/>
          <w:lang w:val="en-US"/>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243" w:name="_Toc45521198"/>
      <w:r>
        <w:t>ESP32</w:t>
      </w:r>
      <w:bookmarkEnd w:id="243"/>
    </w:p>
    <w:p w14:paraId="6E8F8032" w14:textId="3576F3D1" w:rsidR="007254CE" w:rsidRDefault="009016DB" w:rsidP="001010A2">
      <w:pPr>
        <w:pStyle w:val="Sinespaciado"/>
        <w:spacing w:line="480" w:lineRule="auto"/>
        <w:rPr>
          <w:ins w:id="244" w:author="Diany Lorena Hincapie Melo" w:date="2020-07-08T09:36:00Z"/>
          <w:bCs/>
        </w:rPr>
      </w:pPr>
      <w:r>
        <w:t xml:space="preserve">Esta categoría presenta bloques de funcionalidades para la tarjeta ESP32, esta categoría esta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pPr>
        <w:pStyle w:val="Sinespaciado"/>
        <w:numPr>
          <w:ilvl w:val="0"/>
          <w:numId w:val="19"/>
        </w:numPr>
        <w:spacing w:line="480" w:lineRule="auto"/>
        <w:pPrChange w:id="245" w:author="Diany Lorena Hincapie Melo" w:date="2020-07-08T09:36:00Z">
          <w:pPr>
            <w:pStyle w:val="Sinespaciado"/>
            <w:spacing w:line="480" w:lineRule="auto"/>
          </w:pPr>
        </w:pPrChange>
      </w:pPr>
      <w:ins w:id="246" w:author="Diany Lorena Hincapie Melo" w:date="2020-07-08T09:36:00Z">
        <w:r>
          <w:rPr>
            <w:bCs/>
          </w:rPr>
          <w:t>GPIO (pines</w:t>
        </w:r>
      </w:ins>
      <w:ins w:id="247" w:author="Diany Lorena Hincapie Melo" w:date="2020-07-08T09:39:00Z">
        <w:r>
          <w:rPr>
            <w:bCs/>
          </w:rPr>
          <w:t xml:space="preserve"> digitales)</w:t>
        </w:r>
      </w:ins>
    </w:p>
    <w:p w14:paraId="30A22863" w14:textId="25DE2972" w:rsidR="009016DB" w:rsidRDefault="009016DB" w:rsidP="009016DB">
      <w:pPr>
        <w:pStyle w:val="Sinespaciado"/>
        <w:spacing w:line="480" w:lineRule="auto"/>
        <w:rPr>
          <w:ins w:id="248" w:author="Diany Lorena Hincapie Melo" w:date="2020-07-08T09:43:00Z"/>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0C4D4A">
        <w:t xml:space="preserve">Ilustración </w:t>
      </w:r>
      <w:r w:rsidR="000C4D4A">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0C4D4A">
        <w:t xml:space="preserve">Ilustración </w:t>
      </w:r>
      <w:r w:rsidR="000C4D4A">
        <w:rPr>
          <w:noProof/>
        </w:rPr>
        <w:t>20</w:t>
      </w:r>
      <w:r w:rsidR="00D6705D">
        <w:rPr>
          <w:lang w:eastAsia="es-CO"/>
        </w:rPr>
        <w:fldChar w:fldCharType="end"/>
      </w:r>
      <w:r w:rsidRPr="00D6705D">
        <w:rPr>
          <w:lang w:eastAsia="es-CO"/>
        </w:rPr>
        <w:t xml:space="preserve"> del importador,</w:t>
      </w:r>
      <w:ins w:id="249" w:author="Diany Lorena Hincapie Melo" w:date="2020-07-08T09:37:00Z">
        <w:r w:rsidR="00787E9A">
          <w:rPr>
            <w:lang w:eastAsia="es-CO"/>
          </w:rPr>
          <w:t xml:space="preserve"> estos bloques permiten la configuración inicial del pin, cada uno permite al usuario cambiarle el nombre de la variable</w:t>
        </w:r>
      </w:ins>
      <w:ins w:id="250" w:author="Diany Lorena Hincapie Melo" w:date="2020-07-08T09:38:00Z">
        <w:r w:rsidR="00787E9A">
          <w:rPr>
            <w:lang w:eastAsia="es-CO"/>
          </w:rPr>
          <w:t xml:space="preserve"> que predeterminada es Entrada y Salida respetivamente, y permite seleccionar el pin,</w:t>
        </w:r>
      </w:ins>
      <w:ins w:id="251" w:author="Diany Lorena Hincapie Melo" w:date="2020-07-08T09:39:00Z">
        <w:r w:rsidR="00787E9A">
          <w:rPr>
            <w:lang w:eastAsia="es-CO"/>
          </w:rPr>
          <w:t xml:space="preserve"> el bloque de entrada permite configurar el pin con una resistencia ya sea </w:t>
        </w:r>
        <w:proofErr w:type="spellStart"/>
        <w:r w:rsidR="00787E9A">
          <w:rPr>
            <w:lang w:eastAsia="es-CO"/>
          </w:rPr>
          <w:t>pull</w:t>
        </w:r>
        <w:proofErr w:type="spellEnd"/>
        <w:r w:rsidR="00787E9A">
          <w:rPr>
            <w:lang w:eastAsia="es-CO"/>
          </w:rPr>
          <w:t xml:space="preserve"> up o </w:t>
        </w:r>
        <w:proofErr w:type="spellStart"/>
        <w:r w:rsidR="00787E9A">
          <w:rPr>
            <w:lang w:eastAsia="es-CO"/>
          </w:rPr>
          <w:t>pull</w:t>
        </w:r>
        <w:proofErr w:type="spellEnd"/>
        <w:r w:rsidR="00787E9A">
          <w:rPr>
            <w:lang w:eastAsia="es-CO"/>
          </w:rPr>
          <w:t xml:space="preserve"> </w:t>
        </w:r>
        <w:proofErr w:type="spellStart"/>
        <w:r w:rsidR="00787E9A">
          <w:rPr>
            <w:lang w:eastAsia="es-CO"/>
          </w:rPr>
          <w:t>down</w:t>
        </w:r>
      </w:ins>
      <w:proofErr w:type="spellEnd"/>
      <w:ins w:id="252" w:author="Diany Lorena Hincapie Melo" w:date="2020-07-08T09:40:00Z">
        <w:r w:rsidR="00787E9A">
          <w:rPr>
            <w:lang w:eastAsia="es-CO"/>
          </w:rPr>
          <w:t>,</w:t>
        </w:r>
      </w:ins>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0C4D4A">
        <w:t xml:space="preserve">Ilustración </w:t>
      </w:r>
      <w:r w:rsidR="000C4D4A">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0C4D4A">
        <w:t xml:space="preserve">Ilustración </w:t>
      </w:r>
      <w:r w:rsidR="000C4D4A">
        <w:rPr>
          <w:noProof/>
        </w:rPr>
        <w:t>22</w:t>
      </w:r>
      <w:r w:rsidR="00D6705D">
        <w:rPr>
          <w:lang w:eastAsia="es-CO"/>
        </w:rPr>
        <w:fldChar w:fldCharType="end"/>
      </w:r>
      <w:r w:rsidRPr="00D6705D">
        <w:rPr>
          <w:lang w:eastAsia="es-CO"/>
        </w:rPr>
        <w:t xml:space="preserve"> del funcional de los pines</w:t>
      </w:r>
      <w:ins w:id="253" w:author="Diany Lorena Hincapie Melo" w:date="2020-07-08T09:40:00Z">
        <w:r w:rsidR="00787E9A">
          <w:rPr>
            <w:lang w:eastAsia="es-CO"/>
          </w:rPr>
          <w:t xml:space="preserve">, estos bloques funcionales son diferentes respecto si es entrada o salida, sí es salida permite configurar el valor como </w:t>
        </w:r>
      </w:ins>
      <w:ins w:id="254" w:author="Diany Lorena Hincapie Melo" w:date="2020-07-08T09:41:00Z">
        <w:r w:rsidR="00787E9A">
          <w:rPr>
            <w:lang w:eastAsia="es-CO"/>
          </w:rPr>
          <w:t>encender o apagar (1 y 0 lógico), tiene como entrada la variable creada con el importador de salida</w:t>
        </w:r>
      </w:ins>
      <w:ins w:id="255" w:author="Diany Lorena Hincapie Melo" w:date="2020-07-08T09:42:00Z">
        <w:r w:rsidR="00787E9A">
          <w:rPr>
            <w:lang w:eastAsia="es-CO"/>
          </w:rPr>
          <w:t xml:space="preserve">, y el bloque funcional como entrada, permite leer el valor que tiene el pin, tiene como entrada la variable con el objeto </w:t>
        </w:r>
      </w:ins>
      <w:ins w:id="256" w:author="Diany Lorena Hincapie Melo" w:date="2020-07-08T09:43:00Z">
        <w:r w:rsidR="00787E9A">
          <w:rPr>
            <w:lang w:eastAsia="es-CO"/>
          </w:rPr>
          <w:t>creada en el importador entrada y como salida un valor booleano.</w:t>
        </w:r>
      </w:ins>
      <w:del w:id="257" w:author="Diany Lorena Hincapie Melo" w:date="2020-07-08T09:41:00Z">
        <w:r w:rsidRPr="00D6705D" w:rsidDel="00787E9A">
          <w:rPr>
            <w:lang w:eastAsia="es-CO"/>
          </w:rPr>
          <w:delText>.</w:delText>
        </w:r>
      </w:del>
    </w:p>
    <w:p w14:paraId="61042287" w14:textId="19A1C408" w:rsidR="00787E9A" w:rsidRDefault="00787E9A" w:rsidP="009016DB">
      <w:pPr>
        <w:pStyle w:val="Sinespaciado"/>
        <w:spacing w:line="480" w:lineRule="auto"/>
        <w:rPr>
          <w:ins w:id="258" w:author="Diany Lorena Hincapie Melo" w:date="2020-07-08T09:43:00Z"/>
          <w:lang w:eastAsia="es-CO"/>
        </w:rPr>
      </w:pPr>
      <w:r>
        <w:rPr>
          <w:noProof/>
          <w:lang w:val="en-US"/>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val="en-US"/>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0C4D4A" w:rsidRPr="004B01C9" w:rsidRDefault="000C4D4A" w:rsidP="00D6705D">
                            <w:pPr>
                              <w:pStyle w:val="Descripcin"/>
                              <w:jc w:val="center"/>
                              <w:rPr>
                                <w:noProof/>
                                <w:sz w:val="24"/>
                              </w:rPr>
                            </w:pPr>
                            <w:bookmarkStart w:id="259" w:name="_Ref44880853"/>
                            <w:bookmarkStart w:id="260" w:name="_Toc44880903"/>
                            <w:bookmarkStart w:id="261" w:name="_Toc45116285"/>
                            <w:r>
                              <w:t xml:space="preserve">Ilustración </w:t>
                            </w:r>
                            <w:fldSimple w:instr=" SEQ Ilustración \* ARABIC ">
                              <w:r>
                                <w:rPr>
                                  <w:noProof/>
                                </w:rPr>
                                <w:t>19</w:t>
                              </w:r>
                            </w:fldSimple>
                            <w:bookmarkEnd w:id="259"/>
                            <w:r>
                              <w:t xml:space="preserve"> Importador GPIO como entrada</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0C4D4A" w:rsidRPr="004B01C9" w:rsidRDefault="000C4D4A" w:rsidP="00D6705D">
                      <w:pPr>
                        <w:pStyle w:val="Descripcin"/>
                        <w:jc w:val="center"/>
                        <w:rPr>
                          <w:noProof/>
                          <w:sz w:val="24"/>
                        </w:rPr>
                      </w:pPr>
                      <w:bookmarkStart w:id="319" w:name="_Ref44880853"/>
                      <w:bookmarkStart w:id="320" w:name="_Toc44880903"/>
                      <w:bookmarkStart w:id="321" w:name="_Toc45116285"/>
                      <w:r>
                        <w:t xml:space="preserve">Ilustración </w:t>
                      </w:r>
                      <w:fldSimple w:instr=" SEQ Ilustración \* ARABIC ">
                        <w:r>
                          <w:rPr>
                            <w:noProof/>
                          </w:rPr>
                          <w:t>19</w:t>
                        </w:r>
                      </w:fldSimple>
                      <w:bookmarkEnd w:id="319"/>
                      <w:r>
                        <w:t xml:space="preserve"> Importador GPIO como entrada</w:t>
                      </w:r>
                      <w:bookmarkEnd w:id="320"/>
                      <w:bookmarkEnd w:id="321"/>
                    </w:p>
                  </w:txbxContent>
                </v:textbox>
                <w10:wrap anchorx="margin"/>
              </v:shape>
            </w:pict>
          </mc:Fallback>
        </mc:AlternateContent>
      </w:r>
    </w:p>
    <w:p w14:paraId="69483907" w14:textId="2B08AF48" w:rsidR="009016DB" w:rsidRDefault="00787E9A" w:rsidP="009016DB">
      <w:pPr>
        <w:pStyle w:val="Sinespaciado"/>
        <w:spacing w:line="480" w:lineRule="auto"/>
      </w:pPr>
      <w:r>
        <w:rPr>
          <w:noProof/>
          <w:lang w:val="en-US"/>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val="en-US"/>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0C4D4A" w:rsidRPr="00222B09" w:rsidRDefault="000C4D4A" w:rsidP="00D6705D">
                            <w:pPr>
                              <w:pStyle w:val="Descripcin"/>
                              <w:jc w:val="center"/>
                              <w:rPr>
                                <w:noProof/>
                                <w:sz w:val="24"/>
                              </w:rPr>
                            </w:pPr>
                            <w:bookmarkStart w:id="262" w:name="_Ref44880854"/>
                            <w:bookmarkStart w:id="263" w:name="_Toc44880904"/>
                            <w:bookmarkStart w:id="264" w:name="_Toc45116286"/>
                            <w:r>
                              <w:t xml:space="preserve">Ilustración </w:t>
                            </w:r>
                            <w:fldSimple w:instr=" SEQ Ilustración \* ARABIC ">
                              <w:r>
                                <w:rPr>
                                  <w:noProof/>
                                </w:rPr>
                                <w:t>20</w:t>
                              </w:r>
                            </w:fldSimple>
                            <w:bookmarkEnd w:id="262"/>
                            <w:r>
                              <w:t xml:space="preserve"> Importador GPIO como salida</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0C4D4A" w:rsidRPr="00222B09" w:rsidRDefault="000C4D4A" w:rsidP="00D6705D">
                      <w:pPr>
                        <w:pStyle w:val="Descripcin"/>
                        <w:jc w:val="center"/>
                        <w:rPr>
                          <w:noProof/>
                          <w:sz w:val="24"/>
                        </w:rPr>
                      </w:pPr>
                      <w:bookmarkStart w:id="325" w:name="_Ref44880854"/>
                      <w:bookmarkStart w:id="326" w:name="_Toc44880904"/>
                      <w:bookmarkStart w:id="327" w:name="_Toc45116286"/>
                      <w:r>
                        <w:t xml:space="preserve">Ilustración </w:t>
                      </w:r>
                      <w:fldSimple w:instr=" SEQ Ilustración \* ARABIC ">
                        <w:r>
                          <w:rPr>
                            <w:noProof/>
                          </w:rPr>
                          <w:t>20</w:t>
                        </w:r>
                      </w:fldSimple>
                      <w:bookmarkEnd w:id="325"/>
                      <w:r>
                        <w:t xml:space="preserve"> Importador GPIO como salida</w:t>
                      </w:r>
                      <w:bookmarkEnd w:id="326"/>
                      <w:bookmarkEnd w:id="327"/>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val="en-US"/>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0C4D4A" w:rsidRPr="00B64AAE" w:rsidRDefault="000C4D4A" w:rsidP="00D6705D">
                            <w:pPr>
                              <w:pStyle w:val="Descripcin"/>
                              <w:jc w:val="center"/>
                              <w:rPr>
                                <w:noProof/>
                                <w:sz w:val="24"/>
                              </w:rPr>
                            </w:pPr>
                            <w:bookmarkStart w:id="265" w:name="_Ref44880855"/>
                            <w:bookmarkStart w:id="266" w:name="_Toc44880905"/>
                            <w:bookmarkStart w:id="267" w:name="_Toc45116287"/>
                            <w:r>
                              <w:t xml:space="preserve">Ilustración </w:t>
                            </w:r>
                            <w:fldSimple w:instr=" SEQ Ilustración \* ARABIC ">
                              <w:r>
                                <w:rPr>
                                  <w:noProof/>
                                </w:rPr>
                                <w:t>21</w:t>
                              </w:r>
                            </w:fldSimple>
                            <w:bookmarkEnd w:id="265"/>
                            <w:r>
                              <w:t xml:space="preserve"> Funcional GPIO como salida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0C4D4A" w:rsidRPr="00B64AAE" w:rsidRDefault="000C4D4A" w:rsidP="00D6705D">
                      <w:pPr>
                        <w:pStyle w:val="Descripcin"/>
                        <w:jc w:val="center"/>
                        <w:rPr>
                          <w:noProof/>
                          <w:sz w:val="24"/>
                        </w:rPr>
                      </w:pPr>
                      <w:bookmarkStart w:id="331" w:name="_Ref44880855"/>
                      <w:bookmarkStart w:id="332" w:name="_Toc44880905"/>
                      <w:bookmarkStart w:id="333" w:name="_Toc45116287"/>
                      <w:r>
                        <w:t xml:space="preserve">Ilustración </w:t>
                      </w:r>
                      <w:fldSimple w:instr=" SEQ Ilustración \* ARABIC ">
                        <w:r>
                          <w:rPr>
                            <w:noProof/>
                          </w:rPr>
                          <w:t>21</w:t>
                        </w:r>
                      </w:fldSimple>
                      <w:bookmarkEnd w:id="331"/>
                      <w:r>
                        <w:t xml:space="preserve"> Funcional GPIO como salida</w:t>
                      </w:r>
                      <w:bookmarkEnd w:id="332"/>
                      <w:bookmarkEnd w:id="333"/>
                    </w:p>
                  </w:txbxContent>
                </v:textbox>
              </v:shape>
            </w:pict>
          </mc:Fallback>
        </mc:AlternateContent>
      </w:r>
      <w:r>
        <w:rPr>
          <w:noProof/>
          <w:lang w:val="en-US"/>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val="en-US"/>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0C4D4A" w:rsidRPr="00EE136E" w:rsidRDefault="000C4D4A" w:rsidP="00D6705D">
                            <w:pPr>
                              <w:pStyle w:val="Descripcin"/>
                              <w:jc w:val="center"/>
                              <w:rPr>
                                <w:noProof/>
                                <w:sz w:val="24"/>
                              </w:rPr>
                            </w:pPr>
                            <w:bookmarkStart w:id="268" w:name="_Ref44880856"/>
                            <w:bookmarkStart w:id="269" w:name="_Toc44880906"/>
                            <w:bookmarkStart w:id="270" w:name="_Toc45116288"/>
                            <w:r>
                              <w:t xml:space="preserve">Ilustración </w:t>
                            </w:r>
                            <w:fldSimple w:instr=" SEQ Ilustración \* ARABIC ">
                              <w:r>
                                <w:rPr>
                                  <w:noProof/>
                                </w:rPr>
                                <w:t>22</w:t>
                              </w:r>
                            </w:fldSimple>
                            <w:bookmarkEnd w:id="268"/>
                            <w:r>
                              <w:t xml:space="preserve"> Funcional GPIO como entrada</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0C4D4A" w:rsidRPr="00EE136E" w:rsidRDefault="000C4D4A" w:rsidP="00D6705D">
                      <w:pPr>
                        <w:pStyle w:val="Descripcin"/>
                        <w:jc w:val="center"/>
                        <w:rPr>
                          <w:noProof/>
                          <w:sz w:val="24"/>
                        </w:rPr>
                      </w:pPr>
                      <w:bookmarkStart w:id="337" w:name="_Ref44880856"/>
                      <w:bookmarkStart w:id="338" w:name="_Toc44880906"/>
                      <w:bookmarkStart w:id="339" w:name="_Toc45116288"/>
                      <w:r>
                        <w:t xml:space="preserve">Ilustración </w:t>
                      </w:r>
                      <w:fldSimple w:instr=" SEQ Ilustración \* ARABIC ">
                        <w:r>
                          <w:rPr>
                            <w:noProof/>
                          </w:rPr>
                          <w:t>22</w:t>
                        </w:r>
                      </w:fldSimple>
                      <w:bookmarkEnd w:id="337"/>
                      <w:r>
                        <w:t xml:space="preserve"> Funcional GPIO como entrada</w:t>
                      </w:r>
                      <w:bookmarkEnd w:id="338"/>
                      <w:bookmarkEnd w:id="339"/>
                    </w:p>
                  </w:txbxContent>
                </v:textbox>
              </v:shape>
            </w:pict>
          </mc:Fallback>
        </mc:AlternateContent>
      </w:r>
      <w:r>
        <w:rPr>
          <w:noProof/>
          <w:lang w:val="en-US"/>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pPr>
        <w:pStyle w:val="Sinespaciado"/>
        <w:numPr>
          <w:ilvl w:val="0"/>
          <w:numId w:val="19"/>
        </w:numPr>
        <w:spacing w:line="480" w:lineRule="auto"/>
        <w:rPr>
          <w:ins w:id="271" w:author="Diany Lorena Hincapie Melo" w:date="2020-07-08T09:44:00Z"/>
          <w:lang w:eastAsia="es-CO"/>
        </w:rPr>
        <w:pPrChange w:id="272" w:author="Diany Lorena Hincapie Melo" w:date="2020-07-08T09:44:00Z">
          <w:pPr>
            <w:pStyle w:val="Sinespaciado"/>
            <w:spacing w:line="480" w:lineRule="auto"/>
          </w:pPr>
        </w:pPrChange>
      </w:pPr>
      <w:ins w:id="273" w:author="Diany Lorena Hincapie Melo" w:date="2020-07-08T09:44:00Z">
        <w:r>
          <w:rPr>
            <w:lang w:eastAsia="es-CO"/>
          </w:rPr>
          <w:lastRenderedPageBreak/>
          <w:t>Conversor análogo digital.</w:t>
        </w:r>
      </w:ins>
    </w:p>
    <w:p w14:paraId="7DEC3102" w14:textId="374AE2C0" w:rsidR="00884B67" w:rsidRDefault="009016DB" w:rsidP="008E2BB9">
      <w:pPr>
        <w:pStyle w:val="Sinespaciado"/>
        <w:spacing w:line="480" w:lineRule="auto"/>
        <w:rPr>
          <w:ins w:id="274" w:author="Diany Lorena Hincapie Melo" w:date="2020-07-08T09:47:00Z"/>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0C4D4A">
        <w:t xml:space="preserve">Ilustración </w:t>
      </w:r>
      <w:r w:rsidR="000C4D4A">
        <w:rPr>
          <w:noProof/>
        </w:rPr>
        <w:t>23</w:t>
      </w:r>
      <w:r w:rsidR="00EE6F66">
        <w:rPr>
          <w:lang w:eastAsia="es-CO"/>
        </w:rPr>
        <w:fldChar w:fldCharType="end"/>
      </w:r>
      <w:r w:rsidRPr="00D6705D">
        <w:rPr>
          <w:lang w:eastAsia="es-CO"/>
        </w:rPr>
        <w:t xml:space="preserve"> del importador,</w:t>
      </w:r>
      <w:ins w:id="275" w:author="Diany Lorena Hincapie Melo" w:date="2020-07-08T09:44:00Z">
        <w:r w:rsidR="00787E9A">
          <w:rPr>
            <w:lang w:eastAsia="es-CO"/>
          </w:rPr>
          <w:t xml:space="preserve"> este bloque permite la configuración inicial del conversor, permite al usuario modificar el nombre </w:t>
        </w:r>
      </w:ins>
      <w:ins w:id="276" w:author="Diany Lorena Hincapie Melo" w:date="2020-07-08T09:45:00Z">
        <w:r w:rsidR="00787E9A">
          <w:rPr>
            <w:lang w:eastAsia="es-CO"/>
          </w:rPr>
          <w:t>de la variable que predefinida es “Conversor”</w:t>
        </w:r>
      </w:ins>
      <w:ins w:id="277" w:author="Diany Lorena Hincapie Melo" w:date="2020-07-08T09:46:00Z">
        <w:r w:rsidR="00990A35">
          <w:rPr>
            <w:lang w:eastAsia="es-CO"/>
          </w:rPr>
          <w:t xml:space="preserve"> y seleccionar el pin que desea usar como conversor</w:t>
        </w:r>
      </w:ins>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0C4D4A">
        <w:t xml:space="preserve">Ilustración </w:t>
      </w:r>
      <w:r w:rsidR="000C4D4A">
        <w:rPr>
          <w:noProof/>
        </w:rPr>
        <w:t>24</w:t>
      </w:r>
      <w:r w:rsidR="00EE6F66">
        <w:rPr>
          <w:lang w:eastAsia="es-CO"/>
        </w:rPr>
        <w:fldChar w:fldCharType="end"/>
      </w:r>
      <w:r w:rsidRPr="00D6705D">
        <w:rPr>
          <w:lang w:eastAsia="es-CO"/>
        </w:rPr>
        <w:t xml:space="preserve"> del funcional del conversor análogo digita</w:t>
      </w:r>
      <w:ins w:id="278" w:author="Diany Lorena Hincapie Melo" w:date="2020-07-08T09:45:00Z">
        <w:r w:rsidR="00990A35">
          <w:rPr>
            <w:lang w:eastAsia="es-CO"/>
          </w:rPr>
          <w:t>l</w:t>
        </w:r>
      </w:ins>
      <w:ins w:id="279" w:author="Diany Lorena Hincapie Melo" w:date="2020-07-08T09:46:00Z">
        <w:r w:rsidR="00990A35">
          <w:rPr>
            <w:lang w:eastAsia="es-CO"/>
          </w:rPr>
          <w:t xml:space="preserve">, este funcional obtiene el valor </w:t>
        </w:r>
      </w:ins>
      <w:ins w:id="280" w:author="Diany Lorena Hincapie Melo" w:date="2020-07-08T09:47:00Z">
        <w:r w:rsidR="00990A35">
          <w:rPr>
            <w:lang w:eastAsia="es-CO"/>
          </w:rPr>
          <w:t xml:space="preserve">numérico </w:t>
        </w:r>
      </w:ins>
      <w:ins w:id="281" w:author="Diany Lorena Hincapie Melo" w:date="2020-07-08T09:46:00Z">
        <w:r w:rsidR="00990A35">
          <w:rPr>
            <w:lang w:eastAsia="es-CO"/>
          </w:rPr>
          <w:t>obtenido p</w:t>
        </w:r>
      </w:ins>
      <w:ins w:id="282" w:author="Diany Lorena Hincapie Melo" w:date="2020-07-08T09:47:00Z">
        <w:r w:rsidR="00990A35">
          <w:rPr>
            <w:lang w:eastAsia="es-CO"/>
          </w:rPr>
          <w:t>or el conversor teniendo como entrada la variable configurada en el bloque importador y como salida en valor del conversor</w:t>
        </w:r>
      </w:ins>
      <w:ins w:id="283" w:author="Diany Lorena Hincapie Melo" w:date="2020-07-08T09:45:00Z">
        <w:r w:rsidR="00990A35">
          <w:rPr>
            <w:lang w:eastAsia="es-CO"/>
          </w:rPr>
          <w:t>.</w:t>
        </w:r>
      </w:ins>
    </w:p>
    <w:p w14:paraId="7C6DE3B8" w14:textId="1EC5FA50" w:rsidR="00990A35" w:rsidRDefault="00990A35" w:rsidP="008E2BB9">
      <w:pPr>
        <w:pStyle w:val="Sinespaciado"/>
        <w:spacing w:line="480" w:lineRule="auto"/>
        <w:rPr>
          <w:ins w:id="284" w:author="Diany Lorena Hincapie Melo" w:date="2020-07-08T09:47:00Z"/>
          <w:lang w:eastAsia="es-CO"/>
        </w:rPr>
      </w:pPr>
    </w:p>
    <w:p w14:paraId="2C209B44" w14:textId="0161295C" w:rsidR="00990A35" w:rsidRDefault="00990A35" w:rsidP="008E2BB9">
      <w:pPr>
        <w:pStyle w:val="Sinespaciado"/>
        <w:spacing w:line="480" w:lineRule="auto"/>
        <w:rPr>
          <w:ins w:id="285" w:author="Diany Lorena Hincapie Melo" w:date="2020-07-08T09:47:00Z"/>
          <w:lang w:eastAsia="es-CO"/>
        </w:rPr>
      </w:pPr>
      <w:r w:rsidRPr="00D6705D">
        <w:rPr>
          <w:noProof/>
          <w:lang w:val="en-US"/>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val="en-US"/>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0C4D4A" w:rsidRPr="00825E1A" w:rsidRDefault="000C4D4A" w:rsidP="00D6705D">
                            <w:pPr>
                              <w:pStyle w:val="Descripcin"/>
                              <w:jc w:val="center"/>
                              <w:rPr>
                                <w:noProof/>
                                <w:color w:val="FF0000"/>
                                <w:sz w:val="24"/>
                              </w:rPr>
                            </w:pPr>
                            <w:bookmarkStart w:id="286" w:name="_Ref44880857"/>
                            <w:bookmarkStart w:id="287" w:name="_Toc44880907"/>
                            <w:bookmarkStart w:id="288" w:name="_Toc45116289"/>
                            <w:r>
                              <w:t xml:space="preserve">Ilustración </w:t>
                            </w:r>
                            <w:fldSimple w:instr=" SEQ Ilustración \* ARABIC ">
                              <w:r>
                                <w:rPr>
                                  <w:noProof/>
                                </w:rPr>
                                <w:t>23</w:t>
                              </w:r>
                            </w:fldSimple>
                            <w:bookmarkEnd w:id="286"/>
                            <w:r>
                              <w:t xml:space="preserve"> Importador Conversor</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0C4D4A" w:rsidRPr="00825E1A" w:rsidRDefault="000C4D4A" w:rsidP="00D6705D">
                      <w:pPr>
                        <w:pStyle w:val="Descripcin"/>
                        <w:jc w:val="center"/>
                        <w:rPr>
                          <w:noProof/>
                          <w:color w:val="FF0000"/>
                          <w:sz w:val="24"/>
                        </w:rPr>
                      </w:pPr>
                      <w:bookmarkStart w:id="358" w:name="_Ref44880857"/>
                      <w:bookmarkStart w:id="359" w:name="_Toc44880907"/>
                      <w:bookmarkStart w:id="360" w:name="_Toc45116289"/>
                      <w:r>
                        <w:t xml:space="preserve">Ilustración </w:t>
                      </w:r>
                      <w:fldSimple w:instr=" SEQ Ilustración \* ARABIC ">
                        <w:r>
                          <w:rPr>
                            <w:noProof/>
                          </w:rPr>
                          <w:t>23</w:t>
                        </w:r>
                      </w:fldSimple>
                      <w:bookmarkEnd w:id="358"/>
                      <w:r>
                        <w:t xml:space="preserve"> Importador Conversor</w:t>
                      </w:r>
                      <w:bookmarkEnd w:id="359"/>
                      <w:bookmarkEnd w:id="360"/>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val="en-US"/>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0C4D4A" w:rsidRPr="00A27D14" w:rsidRDefault="000C4D4A" w:rsidP="00D6705D">
                            <w:pPr>
                              <w:pStyle w:val="Descripcin"/>
                              <w:jc w:val="center"/>
                              <w:rPr>
                                <w:noProof/>
                                <w:color w:val="FF0000"/>
                                <w:sz w:val="24"/>
                              </w:rPr>
                            </w:pPr>
                            <w:bookmarkStart w:id="289" w:name="_Ref44880858"/>
                            <w:bookmarkStart w:id="290" w:name="_Toc44880908"/>
                            <w:bookmarkStart w:id="291" w:name="_Toc45116290"/>
                            <w:r>
                              <w:t xml:space="preserve">Ilustración </w:t>
                            </w:r>
                            <w:fldSimple w:instr=" SEQ Ilustración \* ARABIC ">
                              <w:r>
                                <w:rPr>
                                  <w:noProof/>
                                </w:rPr>
                                <w:t>24</w:t>
                              </w:r>
                            </w:fldSimple>
                            <w:bookmarkEnd w:id="289"/>
                            <w:r>
                              <w:t xml:space="preserve"> Funcional Conversor</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0C4D4A" w:rsidRPr="00A27D14" w:rsidRDefault="000C4D4A" w:rsidP="00D6705D">
                      <w:pPr>
                        <w:pStyle w:val="Descripcin"/>
                        <w:jc w:val="center"/>
                        <w:rPr>
                          <w:noProof/>
                          <w:color w:val="FF0000"/>
                          <w:sz w:val="24"/>
                        </w:rPr>
                      </w:pPr>
                      <w:bookmarkStart w:id="364" w:name="_Ref44880858"/>
                      <w:bookmarkStart w:id="365" w:name="_Toc44880908"/>
                      <w:bookmarkStart w:id="366" w:name="_Toc45116290"/>
                      <w:r>
                        <w:t xml:space="preserve">Ilustración </w:t>
                      </w:r>
                      <w:fldSimple w:instr=" SEQ Ilustración \* ARABIC ">
                        <w:r>
                          <w:rPr>
                            <w:noProof/>
                          </w:rPr>
                          <w:t>24</w:t>
                        </w:r>
                      </w:fldSimple>
                      <w:bookmarkEnd w:id="364"/>
                      <w:r>
                        <w:t xml:space="preserve"> Funcional Conversor</w:t>
                      </w:r>
                      <w:bookmarkEnd w:id="365"/>
                      <w:bookmarkEnd w:id="366"/>
                    </w:p>
                  </w:txbxContent>
                </v:textbox>
                <w10:wrap anchorx="margin"/>
              </v:shape>
            </w:pict>
          </mc:Fallback>
        </mc:AlternateContent>
      </w:r>
    </w:p>
    <w:p w14:paraId="147E59CA" w14:textId="77777777" w:rsidR="00990A35" w:rsidRDefault="00990A35" w:rsidP="009016DB">
      <w:pPr>
        <w:pStyle w:val="Sinespaciado"/>
        <w:spacing w:line="480" w:lineRule="auto"/>
        <w:rPr>
          <w:ins w:id="292" w:author="Diany Lorena Hincapie Melo" w:date="2020-07-08T09:45:00Z"/>
          <w:lang w:eastAsia="es-CO"/>
        </w:rPr>
      </w:pPr>
    </w:p>
    <w:p w14:paraId="3D96955C" w14:textId="5313B2AA" w:rsidR="00990A35" w:rsidRDefault="00990A35" w:rsidP="00990A35">
      <w:pPr>
        <w:pStyle w:val="Sinespaciado"/>
        <w:numPr>
          <w:ilvl w:val="0"/>
          <w:numId w:val="19"/>
        </w:numPr>
        <w:spacing w:line="480" w:lineRule="auto"/>
        <w:rPr>
          <w:ins w:id="293" w:author="Diany Lorena Hincapie Melo" w:date="2020-07-08T09:48:00Z"/>
          <w:lang w:eastAsia="es-CO"/>
        </w:rPr>
      </w:pPr>
      <w:ins w:id="294" w:author="Diany Lorena Hincapie Melo" w:date="2020-07-08T09:48:00Z">
        <w:r>
          <w:rPr>
            <w:lang w:eastAsia="es-CO"/>
          </w:rPr>
          <w:t>PWM:</w:t>
        </w:r>
      </w:ins>
    </w:p>
    <w:p w14:paraId="35BA0AA3" w14:textId="3F9D518A" w:rsidR="00990A35" w:rsidRPr="00990A35" w:rsidRDefault="00990A35" w:rsidP="007254CE">
      <w:pPr>
        <w:pStyle w:val="Sinespaciado"/>
        <w:spacing w:line="480" w:lineRule="auto"/>
        <w:rPr>
          <w:ins w:id="295" w:author="Diany Lorena Hincapie Melo" w:date="2020-07-08T09:48:00Z"/>
          <w:rPrChange w:id="296" w:author="Diany Lorena Hincapie Melo" w:date="2020-07-08T09:48:00Z">
            <w:rPr>
              <w:ins w:id="297" w:author="Diany Lorena Hincapie Melo" w:date="2020-07-08T09:48:00Z"/>
              <w:lang w:eastAsia="es-CO"/>
            </w:rPr>
          </w:rPrChange>
        </w:rPr>
      </w:pPr>
      <w:ins w:id="298" w:author="Diany Lorena Hincapie Melo" w:date="2020-07-08T09:48:00Z">
        <w:r>
          <w:t>Este PWM es igual al usado con los bloques musical</w:t>
        </w:r>
      </w:ins>
      <w:ins w:id="299" w:author="Diany Lorena Hincapie Melo" w:date="2020-07-08T09:49:00Z">
        <w:r>
          <w:t>, con la diferencia del pin y que este permite modificar la frecuencia y el ciclo útil numéricamente.</w:t>
        </w:r>
      </w:ins>
    </w:p>
    <w:p w14:paraId="4F1E3386" w14:textId="5AEC4387"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0C4D4A">
        <w:t xml:space="preserve">Ilustración </w:t>
      </w:r>
      <w:r w:rsidR="000C4D4A">
        <w:rPr>
          <w:noProof/>
        </w:rPr>
        <w:t>25</w:t>
      </w:r>
      <w:r w:rsidR="00EE6F66">
        <w:rPr>
          <w:lang w:eastAsia="es-CO"/>
        </w:rPr>
        <w:fldChar w:fldCharType="end"/>
      </w:r>
      <w:r w:rsidR="00EE6F66">
        <w:rPr>
          <w:lang w:eastAsia="es-CO"/>
        </w:rPr>
        <w:t xml:space="preserve"> </w:t>
      </w:r>
      <w:r w:rsidRPr="00EE6F66">
        <w:rPr>
          <w:lang w:eastAsia="es-CO"/>
        </w:rPr>
        <w:t>del importador,</w:t>
      </w:r>
      <w:ins w:id="300" w:author="Diany Lorena Hincapie Melo" w:date="2020-07-08T09:49:00Z">
        <w:r w:rsidR="00990A35">
          <w:rPr>
            <w:lang w:eastAsia="es-CO"/>
          </w:rPr>
          <w:t xml:space="preserve"> es</w:t>
        </w:r>
      </w:ins>
      <w:ins w:id="301" w:author="Diany Lorena Hincapie Melo" w:date="2020-07-08T09:50:00Z">
        <w:r w:rsidR="00990A35">
          <w:rPr>
            <w:lang w:eastAsia="es-CO"/>
          </w:rPr>
          <w:t>te bloque se encarga de crear la configuración inicial,</w:t>
        </w:r>
      </w:ins>
      <w:r w:rsidRPr="00EE6F66">
        <w:rPr>
          <w:lang w:eastAsia="es-CO"/>
        </w:rPr>
        <w:t xml:space="preserve"> </w:t>
      </w:r>
      <w:ins w:id="302" w:author="Diany Lorena Hincapie Melo" w:date="2020-07-08T09:50:00Z">
        <w:r w:rsidR="00990A35">
          <w:rPr>
            <w:lang w:eastAsia="es-CO"/>
          </w:rPr>
          <w:t>permitiendo al usuario cambiar el nombre de la variable que es “pwm1” y el pin</w:t>
        </w:r>
      </w:ins>
      <w:ins w:id="303" w:author="Diany Lorena Hincapie Melo" w:date="2020-07-08T09:51:00Z">
        <w:r w:rsidR="00990A35">
          <w:rPr>
            <w:lang w:eastAsia="es-CO"/>
          </w:rPr>
          <w:t xml:space="preserve">, </w:t>
        </w:r>
      </w:ins>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0C4D4A">
        <w:t xml:space="preserve">Ilustración </w:t>
      </w:r>
      <w:r w:rsidR="000C4D4A">
        <w:rPr>
          <w:noProof/>
        </w:rPr>
        <w:t>26</w:t>
      </w:r>
      <w:r w:rsidR="00EE6F66">
        <w:rPr>
          <w:lang w:eastAsia="es-CO"/>
        </w:rPr>
        <w:fldChar w:fldCharType="end"/>
      </w:r>
      <w:r w:rsidR="00EE6F66">
        <w:rPr>
          <w:lang w:eastAsia="es-CO"/>
        </w:rPr>
        <w:t xml:space="preserve"> </w:t>
      </w:r>
      <w:r w:rsidRPr="00EE6F66">
        <w:rPr>
          <w:lang w:eastAsia="es-CO"/>
        </w:rPr>
        <w:t>del configurador</w:t>
      </w:r>
      <w:ins w:id="304" w:author="Diany Lorena Hincapie Melo" w:date="2020-07-08T09:51:00Z">
        <w:r w:rsidR="00990A35">
          <w:rPr>
            <w:lang w:eastAsia="es-CO"/>
          </w:rPr>
          <w:t xml:space="preserve">, este bloque permite modificar la </w:t>
        </w:r>
        <w:proofErr w:type="spellStart"/>
        <w:r w:rsidR="00990A35">
          <w:rPr>
            <w:lang w:eastAsia="es-CO"/>
          </w:rPr>
          <w:t>configuracion</w:t>
        </w:r>
        <w:proofErr w:type="spellEnd"/>
        <w:r w:rsidR="00990A35">
          <w:rPr>
            <w:lang w:eastAsia="es-CO"/>
          </w:rPr>
          <w:t xml:space="preserve"> del </w:t>
        </w:r>
        <w:proofErr w:type="spellStart"/>
        <w:r w:rsidR="00990A35">
          <w:rPr>
            <w:lang w:eastAsia="es-CO"/>
          </w:rPr>
          <w:t>pwm</w:t>
        </w:r>
        <w:proofErr w:type="spellEnd"/>
        <w:r w:rsidR="00990A35">
          <w:rPr>
            <w:lang w:eastAsia="es-CO"/>
          </w:rPr>
          <w:t xml:space="preserve"> </w:t>
        </w:r>
        <w:r w:rsidR="00990A35">
          <w:rPr>
            <w:lang w:eastAsia="es-CO"/>
          </w:rPr>
          <w:lastRenderedPageBreak/>
          <w:t>permitiendo al usuario modificar la</w:t>
        </w:r>
      </w:ins>
      <w:ins w:id="305" w:author="Diany Lorena Hincapie Melo" w:date="2020-07-08T09:52:00Z">
        <w:r w:rsidR="00990A35">
          <w:rPr>
            <w:lang w:eastAsia="es-CO"/>
          </w:rPr>
          <w:t xml:space="preserve"> frecuencia y el ciclo útil, como entrada recibe la variable configurada en el bloque importador, </w:t>
        </w:r>
      </w:ins>
      <w:del w:id="306" w:author="Diany Lorena Hincapie Melo" w:date="2020-07-08T09:51:00Z">
        <w:r w:rsidRPr="00EE6F66" w:rsidDel="00990A35">
          <w:rPr>
            <w:lang w:eastAsia="es-CO"/>
          </w:rPr>
          <w:delText xml:space="preserve"> </w:delText>
        </w:r>
      </w:del>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0C4D4A">
        <w:t xml:space="preserve">Ilustración </w:t>
      </w:r>
      <w:r w:rsidR="000C4D4A">
        <w:rPr>
          <w:noProof/>
        </w:rPr>
        <w:t>27</w:t>
      </w:r>
      <w:r w:rsidR="00EE6F66">
        <w:rPr>
          <w:lang w:eastAsia="es-CO"/>
        </w:rPr>
        <w:fldChar w:fldCharType="end"/>
      </w:r>
      <w:r w:rsidR="00EE6F66">
        <w:rPr>
          <w:lang w:eastAsia="es-CO"/>
        </w:rPr>
        <w:t xml:space="preserve"> </w:t>
      </w:r>
      <w:r w:rsidRPr="00EE6F66">
        <w:rPr>
          <w:lang w:eastAsia="es-CO"/>
        </w:rPr>
        <w:t>del bloque extra del PWM</w:t>
      </w:r>
      <w:ins w:id="307" w:author="Diany Lorena Hincapie Melo" w:date="2020-07-08T09:52:00Z">
        <w:r w:rsidR="00990A35">
          <w:rPr>
            <w:lang w:eastAsia="es-CO"/>
          </w:rPr>
          <w:t xml:space="preserve">, este bloque permite detener el </w:t>
        </w:r>
        <w:proofErr w:type="spellStart"/>
        <w:r w:rsidR="00990A35">
          <w:rPr>
            <w:lang w:eastAsia="es-CO"/>
          </w:rPr>
          <w:t>pwm</w:t>
        </w:r>
        <w:proofErr w:type="spellEnd"/>
        <w:r w:rsidR="00990A35">
          <w:rPr>
            <w:lang w:eastAsia="es-CO"/>
          </w:rPr>
          <w:t xml:space="preserve"> </w:t>
        </w:r>
      </w:ins>
      <w:ins w:id="308" w:author="Diany Lorena Hincapie Melo" w:date="2020-07-08T09:53:00Z">
        <w:r w:rsidR="00990A35">
          <w:rPr>
            <w:lang w:eastAsia="es-CO"/>
          </w:rPr>
          <w:t>tiene como entrada la variable que se configuro en el bloque importador</w:t>
        </w:r>
      </w:ins>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val="en-US"/>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val="en-US"/>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0C4D4A" w:rsidRPr="00246402" w:rsidRDefault="000C4D4A" w:rsidP="00EE6F66">
                            <w:pPr>
                              <w:pStyle w:val="Descripcin"/>
                              <w:jc w:val="center"/>
                              <w:rPr>
                                <w:noProof/>
                                <w:color w:val="FF0000"/>
                                <w:sz w:val="24"/>
                              </w:rPr>
                            </w:pPr>
                            <w:bookmarkStart w:id="309" w:name="_Ref44880859"/>
                            <w:bookmarkStart w:id="310" w:name="_Toc44880909"/>
                            <w:bookmarkStart w:id="311" w:name="_Toc45116291"/>
                            <w:r>
                              <w:t xml:space="preserve">Ilustración </w:t>
                            </w:r>
                            <w:fldSimple w:instr=" SEQ Ilustración \* ARABIC ">
                              <w:r>
                                <w:rPr>
                                  <w:noProof/>
                                </w:rPr>
                                <w:t>25</w:t>
                              </w:r>
                            </w:fldSimple>
                            <w:bookmarkEnd w:id="309"/>
                            <w:r>
                              <w:t xml:space="preserve"> Importador PWM</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0C4D4A" w:rsidRPr="00246402" w:rsidRDefault="000C4D4A" w:rsidP="00EE6F66">
                      <w:pPr>
                        <w:pStyle w:val="Descripcin"/>
                        <w:jc w:val="center"/>
                        <w:rPr>
                          <w:noProof/>
                          <w:color w:val="FF0000"/>
                          <w:sz w:val="24"/>
                        </w:rPr>
                      </w:pPr>
                      <w:bookmarkStart w:id="387" w:name="_Ref44880859"/>
                      <w:bookmarkStart w:id="388" w:name="_Toc44880909"/>
                      <w:bookmarkStart w:id="389" w:name="_Toc45116291"/>
                      <w:r>
                        <w:t xml:space="preserve">Ilustración </w:t>
                      </w:r>
                      <w:fldSimple w:instr=" SEQ Ilustración \* ARABIC ">
                        <w:r>
                          <w:rPr>
                            <w:noProof/>
                          </w:rPr>
                          <w:t>25</w:t>
                        </w:r>
                      </w:fldSimple>
                      <w:bookmarkEnd w:id="387"/>
                      <w:r>
                        <w:t xml:space="preserve"> Importador PWM</w:t>
                      </w:r>
                      <w:bookmarkEnd w:id="388"/>
                      <w:bookmarkEnd w:id="389"/>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0C4D4A" w:rsidRPr="00E1696F" w:rsidRDefault="000C4D4A" w:rsidP="00EE6F66">
                            <w:pPr>
                              <w:pStyle w:val="Descripcin"/>
                              <w:jc w:val="center"/>
                              <w:rPr>
                                <w:noProof/>
                                <w:color w:val="FF0000"/>
                                <w:sz w:val="24"/>
                              </w:rPr>
                            </w:pPr>
                            <w:bookmarkStart w:id="312" w:name="_Ref44880860"/>
                            <w:bookmarkStart w:id="313" w:name="_Toc44880910"/>
                            <w:bookmarkStart w:id="314" w:name="_Toc45116292"/>
                            <w:r>
                              <w:t xml:space="preserve">Ilustración </w:t>
                            </w:r>
                            <w:fldSimple w:instr=" SEQ Ilustración \* ARABIC ">
                              <w:r>
                                <w:rPr>
                                  <w:noProof/>
                                </w:rPr>
                                <w:t>26</w:t>
                              </w:r>
                            </w:fldSimple>
                            <w:bookmarkEnd w:id="312"/>
                            <w:r>
                              <w:t xml:space="preserve"> Configurador PWM</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0C4D4A" w:rsidRPr="00E1696F" w:rsidRDefault="000C4D4A" w:rsidP="00EE6F66">
                      <w:pPr>
                        <w:pStyle w:val="Descripcin"/>
                        <w:jc w:val="center"/>
                        <w:rPr>
                          <w:noProof/>
                          <w:color w:val="FF0000"/>
                          <w:sz w:val="24"/>
                        </w:rPr>
                      </w:pPr>
                      <w:bookmarkStart w:id="393" w:name="_Ref44880860"/>
                      <w:bookmarkStart w:id="394" w:name="_Toc44880910"/>
                      <w:bookmarkStart w:id="395" w:name="_Toc45116292"/>
                      <w:r>
                        <w:t xml:space="preserve">Ilustración </w:t>
                      </w:r>
                      <w:fldSimple w:instr=" SEQ Ilustración \* ARABIC ">
                        <w:r>
                          <w:rPr>
                            <w:noProof/>
                          </w:rPr>
                          <w:t>26</w:t>
                        </w:r>
                      </w:fldSimple>
                      <w:bookmarkEnd w:id="393"/>
                      <w:r>
                        <w:t xml:space="preserve"> Configurador PWM</w:t>
                      </w:r>
                      <w:bookmarkEnd w:id="394"/>
                      <w:bookmarkEnd w:id="395"/>
                    </w:p>
                  </w:txbxContent>
                </v:textbox>
              </v:shape>
            </w:pict>
          </mc:Fallback>
        </mc:AlternateContent>
      </w:r>
      <w:r w:rsidR="009016DB">
        <w:rPr>
          <w:noProof/>
          <w:color w:val="FF0000"/>
          <w:lang w:val="en-US"/>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val="en-US"/>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val="en-US"/>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0C4D4A" w:rsidRPr="00E344AC" w:rsidRDefault="000C4D4A" w:rsidP="00EE6F66">
                            <w:pPr>
                              <w:pStyle w:val="Descripcin"/>
                              <w:jc w:val="center"/>
                              <w:rPr>
                                <w:noProof/>
                                <w:color w:val="FF0000"/>
                                <w:sz w:val="24"/>
                              </w:rPr>
                            </w:pPr>
                            <w:bookmarkStart w:id="315" w:name="_Ref44880861"/>
                            <w:bookmarkStart w:id="316" w:name="_Toc44880911"/>
                            <w:bookmarkStart w:id="317" w:name="_Toc45116293"/>
                            <w:r>
                              <w:t xml:space="preserve">Ilustración </w:t>
                            </w:r>
                            <w:fldSimple w:instr=" SEQ Ilustración \* ARABIC ">
                              <w:r>
                                <w:rPr>
                                  <w:noProof/>
                                </w:rPr>
                                <w:t>27</w:t>
                              </w:r>
                            </w:fldSimple>
                            <w:bookmarkEnd w:id="315"/>
                            <w:r>
                              <w:t xml:space="preserve"> Extra PWM</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0C4D4A" w:rsidRPr="00E344AC" w:rsidRDefault="000C4D4A" w:rsidP="00EE6F66">
                      <w:pPr>
                        <w:pStyle w:val="Descripcin"/>
                        <w:jc w:val="center"/>
                        <w:rPr>
                          <w:noProof/>
                          <w:color w:val="FF0000"/>
                          <w:sz w:val="24"/>
                        </w:rPr>
                      </w:pPr>
                      <w:bookmarkStart w:id="399" w:name="_Ref44880861"/>
                      <w:bookmarkStart w:id="400" w:name="_Toc44880911"/>
                      <w:bookmarkStart w:id="401" w:name="_Toc45116293"/>
                      <w:r>
                        <w:t xml:space="preserve">Ilustración </w:t>
                      </w:r>
                      <w:fldSimple w:instr=" SEQ Ilustración \* ARABIC ">
                        <w:r>
                          <w:rPr>
                            <w:noProof/>
                          </w:rPr>
                          <w:t>27</w:t>
                        </w:r>
                      </w:fldSimple>
                      <w:bookmarkEnd w:id="399"/>
                      <w:r>
                        <w:t xml:space="preserve"> Extra PWM</w:t>
                      </w:r>
                      <w:bookmarkEnd w:id="400"/>
                      <w:bookmarkEnd w:id="401"/>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318" w:name="_Toc45521199"/>
      <w:proofErr w:type="spellStart"/>
      <w:r>
        <w:t>NeoPixel</w:t>
      </w:r>
      <w:bookmarkEnd w:id="318"/>
      <w:proofErr w:type="spellEnd"/>
    </w:p>
    <w:p w14:paraId="290FB8AE" w14:textId="71BCB944" w:rsidR="009016DB" w:rsidRDefault="009016DB" w:rsidP="009016DB">
      <w:pPr>
        <w:pStyle w:val="Sinespaciado"/>
        <w:spacing w:line="480" w:lineRule="auto"/>
        <w:rPr>
          <w:lang w:eastAsia="es-CO"/>
        </w:rPr>
      </w:pPr>
      <w:r>
        <w:t xml:space="preserve">Como parte visual se agregó esta categoría para controlar los </w:t>
      </w:r>
      <w:proofErr w:type="spellStart"/>
      <w:r>
        <w:t>NeoPixel</w:t>
      </w:r>
      <w:proofErr w:type="spellEnd"/>
      <w:r>
        <w:t xml:space="preserve">, </w:t>
      </w:r>
      <w:r>
        <w:rPr>
          <w:lang w:eastAsia="es-CO"/>
        </w:rPr>
        <w:t xml:space="preserve">estos 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101567315"/>
          <w:citation/>
        </w:sdtPr>
        <w:sdtEndPr/>
        <w:sdtContent>
          <w:r>
            <w:rPr>
              <w:lang w:eastAsia="es-CO"/>
            </w:rPr>
            <w:fldChar w:fldCharType="begin"/>
          </w:r>
          <w:r>
            <w:rPr>
              <w:lang w:eastAsia="es-CO"/>
            </w:rPr>
            <w:instrText xml:space="preserve"> CITATION Bri \l 9226 </w:instrText>
          </w:r>
          <w:r>
            <w:rPr>
              <w:lang w:eastAsia="es-CO"/>
            </w:rPr>
            <w:fldChar w:fldCharType="separate"/>
          </w:r>
          <w:r w:rsidR="00EA69B8">
            <w:rPr>
              <w:noProof/>
              <w:lang w:eastAsia="es-CO"/>
            </w:rPr>
            <w:t>(BricoGeek, s.f.)</w:t>
          </w:r>
          <w:r>
            <w:rPr>
              <w:lang w:eastAsia="es-CO"/>
            </w:rPr>
            <w:fldChar w:fldCharType="end"/>
          </w:r>
        </w:sdtContent>
      </w:sdt>
      <w:r>
        <w:rPr>
          <w:lang w:eastAsia="es-CO"/>
        </w:rPr>
        <w:t xml:space="preserve">, esto permite controlarlos mediante un solo hilo. </w:t>
      </w:r>
      <w:ins w:id="319" w:author="Diany Lorena Hincapie Melo" w:date="2020-07-08T11:45:00Z">
        <w:r w:rsidR="005C478D">
          <w:rPr>
            <w:lang w:eastAsia="es-CO"/>
          </w:rPr>
          <w:t>Cada led tiene un integrado que almacena 3 bytes que corresponde a los 3 colores RGB</w:t>
        </w:r>
      </w:ins>
      <w:ins w:id="320" w:author="Diany Lorena Hincapie Melo" w:date="2020-07-08T11:46:00Z">
        <w:r w:rsidR="005C478D">
          <w:rPr>
            <w:lang w:eastAsia="es-CO"/>
          </w:rPr>
          <w:t xml:space="preserve">, cuando un led recibe un flujo de bytes, almacena los últimos bytes recibidos y transmite los </w:t>
        </w:r>
        <w:r w:rsidR="005C478D">
          <w:rPr>
            <w:lang w:eastAsia="es-CO"/>
          </w:rPr>
          <w:lastRenderedPageBreak/>
          <w:t xml:space="preserve">que </w:t>
        </w:r>
      </w:ins>
      <w:ins w:id="321" w:author="Diany Lorena Hincapie Melo" w:date="2020-07-08T11:47:00Z">
        <w:r w:rsidR="005C478D">
          <w:rPr>
            <w:lang w:eastAsia="es-CO"/>
          </w:rPr>
          <w:t>contenía</w:t>
        </w:r>
      </w:ins>
      <w:ins w:id="322" w:author="Diany Lorena Hincapie Melo" w:date="2020-07-08T11:46:00Z">
        <w:r w:rsidR="005C478D">
          <w:rPr>
            <w:lang w:eastAsia="es-CO"/>
          </w:rPr>
          <w:t xml:space="preserve"> al siguiente Led, para lo </w:t>
        </w:r>
      </w:ins>
      <w:ins w:id="323" w:author="Diany Lorena Hincapie Melo" w:date="2020-07-08T11:47:00Z">
        <w:r w:rsidR="005C478D">
          <w:rPr>
            <w:lang w:eastAsia="es-CO"/>
          </w:rPr>
          <w:t>último</w:t>
        </w:r>
      </w:ins>
      <w:ins w:id="324" w:author="Diany Lorena Hincapie Melo" w:date="2020-07-08T11:46:00Z">
        <w:r w:rsidR="005C478D">
          <w:rPr>
            <w:lang w:eastAsia="es-CO"/>
          </w:rPr>
          <w:t xml:space="preserve"> </w:t>
        </w:r>
      </w:ins>
      <w:ins w:id="325" w:author="Diany Lorena Hincapie Melo" w:date="2020-07-08T11:47:00Z">
        <w:r w:rsidR="005C478D">
          <w:rPr>
            <w:lang w:eastAsia="es-CO"/>
          </w:rPr>
          <w:t xml:space="preserve">con una señal de </w:t>
        </w:r>
        <w:proofErr w:type="spellStart"/>
        <w:r w:rsidR="005C478D">
          <w:rPr>
            <w:lang w:eastAsia="es-CO"/>
          </w:rPr>
          <w:t>reset</w:t>
        </w:r>
        <w:proofErr w:type="spellEnd"/>
        <w:r w:rsidR="005C478D">
          <w:rPr>
            <w:lang w:eastAsia="es-CO"/>
          </w:rPr>
          <w:t xml:space="preserve"> cada Led muestra el ultimo valor almacenado </w:t>
        </w:r>
      </w:ins>
      <w:customXmlInsRangeStart w:id="326" w:author="Diany Lorena Hincapie Melo" w:date="2020-07-08T11:48:00Z"/>
      <w:sdt>
        <w:sdtPr>
          <w:rPr>
            <w:lang w:eastAsia="es-CO"/>
          </w:rPr>
          <w:id w:val="-731763639"/>
          <w:citation/>
        </w:sdtPr>
        <w:sdtEndPr/>
        <w:sdtContent>
          <w:customXmlInsRangeEnd w:id="326"/>
          <w:ins w:id="327" w:author="Diany Lorena Hincapie Melo" w:date="2020-07-08T11:48:00Z">
            <w:r w:rsidR="005C478D">
              <w:rPr>
                <w:lang w:eastAsia="es-CO"/>
              </w:rPr>
              <w:fldChar w:fldCharType="begin"/>
            </w:r>
            <w:r w:rsidR="005C478D">
              <w:rPr>
                <w:lang w:eastAsia="es-CO"/>
              </w:rPr>
              <w:instrText xml:space="preserve"> CITATION Lla16 \l 9226 </w:instrText>
            </w:r>
          </w:ins>
          <w:r w:rsidR="005C478D">
            <w:rPr>
              <w:lang w:eastAsia="es-CO"/>
            </w:rPr>
            <w:fldChar w:fldCharType="separate"/>
          </w:r>
          <w:r w:rsidR="00EA69B8">
            <w:rPr>
              <w:noProof/>
              <w:lang w:eastAsia="es-CO"/>
            </w:rPr>
            <w:t>(Llamas, 2016)</w:t>
          </w:r>
          <w:ins w:id="328" w:author="Diany Lorena Hincapie Melo" w:date="2020-07-08T11:48:00Z">
            <w:r w:rsidR="005C478D">
              <w:rPr>
                <w:lang w:eastAsia="es-CO"/>
              </w:rPr>
              <w:fldChar w:fldCharType="end"/>
            </w:r>
          </w:ins>
          <w:customXmlInsRangeStart w:id="329" w:author="Diany Lorena Hincapie Melo" w:date="2020-07-08T11:48:00Z"/>
        </w:sdtContent>
      </w:sdt>
      <w:customXmlInsRangeEnd w:id="329"/>
      <w:ins w:id="330" w:author="Diany Lorena Hincapie Melo" w:date="2020-07-08T11:48:00Z">
        <w:r w:rsidR="005C478D">
          <w:rPr>
            <w:lang w:eastAsia="es-CO"/>
          </w:rPr>
          <w:t>.</w:t>
        </w:r>
      </w:ins>
    </w:p>
    <w:p w14:paraId="7722D1BC" w14:textId="0B2B41DA" w:rsidR="005C478D" w:rsidRDefault="009016DB" w:rsidP="009016DB">
      <w:pPr>
        <w:pStyle w:val="Sinespaciado"/>
        <w:spacing w:line="480" w:lineRule="auto"/>
        <w:rPr>
          <w:ins w:id="331" w:author="Diany Lorena Hincapie Melo" w:date="2020-07-08T11:54:00Z"/>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0C4D4A">
        <w:t xml:space="preserve">Ilustración </w:t>
      </w:r>
      <w:r w:rsidR="000C4D4A">
        <w:rPr>
          <w:noProof/>
        </w:rPr>
        <w:t>28</w:t>
      </w:r>
      <w:r w:rsidR="009C57AB">
        <w:rPr>
          <w:lang w:eastAsia="es-CO"/>
        </w:rPr>
        <w:fldChar w:fldCharType="end"/>
      </w:r>
      <w:r w:rsidR="009C57AB">
        <w:rPr>
          <w:lang w:eastAsia="es-CO"/>
        </w:rPr>
        <w:t xml:space="preserve"> </w:t>
      </w:r>
      <w:r w:rsidRPr="009C57AB">
        <w:rPr>
          <w:lang w:eastAsia="es-CO"/>
        </w:rPr>
        <w:t>del importador,</w:t>
      </w:r>
      <w:ins w:id="332" w:author="Diany Lorena Hincapie Melo" w:date="2020-07-08T11:49:00Z">
        <w:r w:rsidR="005C478D">
          <w:rPr>
            <w:lang w:eastAsia="es-CO"/>
          </w:rPr>
          <w:t xml:space="preserve"> este bloque realiza la configuración inicial donde el usuario puede modificar el nombre de la varia</w:t>
        </w:r>
      </w:ins>
      <w:ins w:id="333" w:author="Diany Lorena Hincapie Melo" w:date="2020-07-08T11:50:00Z">
        <w:r w:rsidR="005C478D">
          <w:rPr>
            <w:lang w:eastAsia="es-CO"/>
          </w:rPr>
          <w:t>ble que predeterminado es “</w:t>
        </w:r>
        <w:proofErr w:type="spellStart"/>
        <w:r w:rsidR="005C478D">
          <w:rPr>
            <w:lang w:eastAsia="es-CO"/>
          </w:rPr>
          <w:t>neo_pixel</w:t>
        </w:r>
        <w:proofErr w:type="spellEnd"/>
        <w:r w:rsidR="005C478D">
          <w:rPr>
            <w:lang w:eastAsia="es-CO"/>
          </w:rPr>
          <w:t>” de igual forma puede seleccionar el pin para el control del dispositivo y la cantidad de pi</w:t>
        </w:r>
      </w:ins>
      <w:ins w:id="334" w:author="Diany Lorena Hincapie Melo" w:date="2020-07-08T11:51:00Z">
        <w:r w:rsidR="005C478D">
          <w:rPr>
            <w:lang w:eastAsia="es-CO"/>
          </w:rPr>
          <w:t>xeles que se tiene conectado, en este caso se usó un anillo con 24 pixeles,</w:t>
        </w:r>
      </w:ins>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0C4D4A">
        <w:t xml:space="preserve">Ilustración </w:t>
      </w:r>
      <w:r w:rsidR="000C4D4A">
        <w:rPr>
          <w:noProof/>
        </w:rPr>
        <w:t>29</w:t>
      </w:r>
      <w:r w:rsidR="009C57AB">
        <w:rPr>
          <w:lang w:eastAsia="es-CO"/>
        </w:rPr>
        <w:fldChar w:fldCharType="end"/>
      </w:r>
      <w:r w:rsidR="009C57AB">
        <w:rPr>
          <w:lang w:eastAsia="es-CO"/>
        </w:rPr>
        <w:t xml:space="preserve"> </w:t>
      </w:r>
      <w:r w:rsidRPr="009C57AB">
        <w:rPr>
          <w:lang w:eastAsia="es-CO"/>
        </w:rPr>
        <w:t>del funcional</w:t>
      </w:r>
      <w:ins w:id="335" w:author="Diany Lorena Hincapie Melo" w:date="2020-07-08T11:51:00Z">
        <w:r w:rsidR="005C478D">
          <w:rPr>
            <w:lang w:eastAsia="es-CO"/>
          </w:rPr>
          <w:t>, este bloque configura el color a</w:t>
        </w:r>
      </w:ins>
      <w:ins w:id="336" w:author="Diany Lorena Hincapie Melo" w:date="2020-07-08T11:52:00Z">
        <w:r w:rsidR="005C478D">
          <w:rPr>
            <w:lang w:eastAsia="es-CO"/>
          </w:rPr>
          <w:t xml:space="preserve"> un pixel, por tanto, el usuario puede indicarle el color que desea configurar y asignarle ese color a un pixel, la entrada es</w:t>
        </w:r>
      </w:ins>
      <w:ins w:id="337" w:author="Diany Lorena Hincapie Melo" w:date="2020-07-08T11:53:00Z">
        <w:r w:rsidR="005C478D">
          <w:rPr>
            <w:lang w:eastAsia="es-CO"/>
          </w:rPr>
          <w:t xml:space="preserve"> la variable creada con el bloque importador,</w:t>
        </w:r>
      </w:ins>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0C4D4A">
        <w:t xml:space="preserve">Ilustración </w:t>
      </w:r>
      <w:r w:rsidR="000C4D4A">
        <w:rPr>
          <w:noProof/>
        </w:rPr>
        <w:t>30</w:t>
      </w:r>
      <w:r w:rsidR="009C57AB">
        <w:rPr>
          <w:lang w:eastAsia="es-CO"/>
        </w:rPr>
        <w:fldChar w:fldCharType="end"/>
      </w:r>
      <w:r w:rsidR="009C57AB">
        <w:rPr>
          <w:lang w:eastAsia="es-CO"/>
        </w:rPr>
        <w:t xml:space="preserve"> </w:t>
      </w:r>
      <w:r w:rsidRPr="009C57AB">
        <w:rPr>
          <w:lang w:eastAsia="es-CO"/>
        </w:rPr>
        <w:t xml:space="preserve">del extra del </w:t>
      </w:r>
      <w:proofErr w:type="spellStart"/>
      <w:r w:rsidRPr="009C57AB">
        <w:rPr>
          <w:lang w:eastAsia="es-CO"/>
        </w:rPr>
        <w:t>NeoPixel</w:t>
      </w:r>
      <w:proofErr w:type="spellEnd"/>
      <w:ins w:id="338" w:author="Diany Lorena Hincapie Melo" w:date="2020-07-08T11:53:00Z">
        <w:r w:rsidR="005C478D">
          <w:rPr>
            <w:lang w:eastAsia="es-CO"/>
          </w:rPr>
          <w:t xml:space="preserve">, este bloque es el encargado de realizar el </w:t>
        </w:r>
        <w:proofErr w:type="spellStart"/>
        <w:r w:rsidR="005C478D">
          <w:rPr>
            <w:lang w:eastAsia="es-CO"/>
          </w:rPr>
          <w:t>reset</w:t>
        </w:r>
        <w:proofErr w:type="spellEnd"/>
        <w:r w:rsidR="005C478D">
          <w:rPr>
            <w:lang w:eastAsia="es-CO"/>
          </w:rPr>
          <w:t>, sin este bloque, las configuracione</w:t>
        </w:r>
      </w:ins>
      <w:ins w:id="339" w:author="Diany Lorena Hincapie Melo" w:date="2020-07-08T11:54:00Z">
        <w:r w:rsidR="005C478D">
          <w:rPr>
            <w:lang w:eastAsia="es-CO"/>
          </w:rPr>
          <w:t xml:space="preserve">s realizadas en el bloque funcional no se verán reflejadas en el dispositivo </w:t>
        </w:r>
        <w:proofErr w:type="spellStart"/>
        <w:r w:rsidR="005C478D">
          <w:rPr>
            <w:lang w:eastAsia="es-CO"/>
          </w:rPr>
          <w:t>NeoPixel</w:t>
        </w:r>
      </w:ins>
      <w:proofErr w:type="spellEnd"/>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0C4D4A" w:rsidRPr="006239A1" w:rsidRDefault="000C4D4A" w:rsidP="00EE6F66">
                            <w:pPr>
                              <w:pStyle w:val="Descripcin"/>
                              <w:jc w:val="center"/>
                              <w:rPr>
                                <w:noProof/>
                                <w:color w:val="FF0000"/>
                                <w:sz w:val="24"/>
                              </w:rPr>
                            </w:pPr>
                            <w:bookmarkStart w:id="340" w:name="_Ref44880862"/>
                            <w:bookmarkStart w:id="341" w:name="_Toc44880912"/>
                            <w:bookmarkStart w:id="342" w:name="_Toc45116294"/>
                            <w:r>
                              <w:t xml:space="preserve">Ilustración </w:t>
                            </w:r>
                            <w:fldSimple w:instr=" SEQ Ilustración \* ARABIC ">
                              <w:r>
                                <w:rPr>
                                  <w:noProof/>
                                </w:rPr>
                                <w:t>28</w:t>
                              </w:r>
                            </w:fldSimple>
                            <w:bookmarkEnd w:id="340"/>
                            <w:r>
                              <w:t xml:space="preserve"> Importador </w:t>
                            </w:r>
                            <w:proofErr w:type="spellStart"/>
                            <w:r>
                              <w:t>NeoPixel</w:t>
                            </w:r>
                            <w:bookmarkEnd w:id="341"/>
                            <w:bookmarkEnd w:id="3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0C4D4A" w:rsidRPr="006239A1" w:rsidRDefault="000C4D4A" w:rsidP="00EE6F66">
                      <w:pPr>
                        <w:pStyle w:val="Descripcin"/>
                        <w:jc w:val="center"/>
                        <w:rPr>
                          <w:noProof/>
                          <w:color w:val="FF0000"/>
                          <w:sz w:val="24"/>
                        </w:rPr>
                      </w:pPr>
                      <w:bookmarkStart w:id="427" w:name="_Ref44880862"/>
                      <w:bookmarkStart w:id="428" w:name="_Toc44880912"/>
                      <w:bookmarkStart w:id="429" w:name="_Toc45116294"/>
                      <w:r>
                        <w:t xml:space="preserve">Ilustración </w:t>
                      </w:r>
                      <w:fldSimple w:instr=" SEQ Ilustración \* ARABIC ">
                        <w:r>
                          <w:rPr>
                            <w:noProof/>
                          </w:rPr>
                          <w:t>28</w:t>
                        </w:r>
                      </w:fldSimple>
                      <w:bookmarkEnd w:id="427"/>
                      <w:r>
                        <w:t xml:space="preserve"> Importador </w:t>
                      </w:r>
                      <w:proofErr w:type="spellStart"/>
                      <w:r>
                        <w:t>NeoPixel</w:t>
                      </w:r>
                      <w:bookmarkEnd w:id="428"/>
                      <w:bookmarkEnd w:id="429"/>
                      <w:proofErr w:type="spellEnd"/>
                    </w:p>
                  </w:txbxContent>
                </v:textbox>
              </v:shape>
            </w:pict>
          </mc:Fallback>
        </mc:AlternateContent>
      </w:r>
      <w:r w:rsidR="009016DB">
        <w:rPr>
          <w:noProof/>
          <w:color w:val="FF0000"/>
          <w:lang w:val="en-US"/>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0C4D4A" w:rsidRPr="00194675" w:rsidRDefault="000C4D4A" w:rsidP="009C57AB">
                            <w:pPr>
                              <w:pStyle w:val="Descripcin"/>
                              <w:jc w:val="center"/>
                              <w:rPr>
                                <w:noProof/>
                                <w:sz w:val="24"/>
                              </w:rPr>
                            </w:pPr>
                            <w:bookmarkStart w:id="343" w:name="_Ref44880863"/>
                            <w:bookmarkStart w:id="344" w:name="_Toc44880913"/>
                            <w:bookmarkStart w:id="345" w:name="_Toc45116295"/>
                            <w:r>
                              <w:t xml:space="preserve">Ilustración </w:t>
                            </w:r>
                            <w:fldSimple w:instr=" SEQ Ilustración \* ARABIC ">
                              <w:r>
                                <w:rPr>
                                  <w:noProof/>
                                </w:rPr>
                                <w:t>29</w:t>
                              </w:r>
                            </w:fldSimple>
                            <w:bookmarkEnd w:id="343"/>
                            <w:r>
                              <w:t xml:space="preserve"> Funcional </w:t>
                            </w:r>
                            <w:proofErr w:type="spellStart"/>
                            <w:r>
                              <w:t>NeoPixel</w:t>
                            </w:r>
                            <w:bookmarkEnd w:id="344"/>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0C4D4A" w:rsidRPr="00194675" w:rsidRDefault="000C4D4A" w:rsidP="009C57AB">
                      <w:pPr>
                        <w:pStyle w:val="Descripcin"/>
                        <w:jc w:val="center"/>
                        <w:rPr>
                          <w:noProof/>
                          <w:sz w:val="24"/>
                        </w:rPr>
                      </w:pPr>
                      <w:bookmarkStart w:id="433" w:name="_Ref44880863"/>
                      <w:bookmarkStart w:id="434" w:name="_Toc44880913"/>
                      <w:bookmarkStart w:id="435" w:name="_Toc45116295"/>
                      <w:r>
                        <w:t xml:space="preserve">Ilustración </w:t>
                      </w:r>
                      <w:fldSimple w:instr=" SEQ Ilustración \* ARABIC ">
                        <w:r>
                          <w:rPr>
                            <w:noProof/>
                          </w:rPr>
                          <w:t>29</w:t>
                        </w:r>
                      </w:fldSimple>
                      <w:bookmarkEnd w:id="433"/>
                      <w:r>
                        <w:t xml:space="preserve"> Funcional </w:t>
                      </w:r>
                      <w:proofErr w:type="spellStart"/>
                      <w:r>
                        <w:t>NeoPixel</w:t>
                      </w:r>
                      <w:bookmarkEnd w:id="434"/>
                      <w:bookmarkEnd w:id="435"/>
                      <w:proofErr w:type="spellEnd"/>
                    </w:p>
                  </w:txbxContent>
                </v:textbox>
              </v:shape>
            </w:pict>
          </mc:Fallback>
        </mc:AlternateContent>
      </w:r>
      <w:r w:rsidR="00EE6F66">
        <w:rPr>
          <w:noProof/>
          <w:lang w:val="en-US"/>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val="en-US"/>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0C4D4A" w:rsidRPr="000760C7" w:rsidRDefault="000C4D4A" w:rsidP="009C57AB">
                            <w:pPr>
                              <w:pStyle w:val="Descripcin"/>
                              <w:jc w:val="center"/>
                              <w:rPr>
                                <w:noProof/>
                                <w:sz w:val="24"/>
                              </w:rPr>
                            </w:pPr>
                            <w:bookmarkStart w:id="346" w:name="_Ref44880864"/>
                            <w:bookmarkStart w:id="347" w:name="_Toc44880914"/>
                            <w:bookmarkStart w:id="348" w:name="_Toc45116296"/>
                            <w:r>
                              <w:t xml:space="preserve">Ilustración </w:t>
                            </w:r>
                            <w:fldSimple w:instr=" SEQ Ilustración \* ARABIC ">
                              <w:r>
                                <w:rPr>
                                  <w:noProof/>
                                </w:rPr>
                                <w:t>30</w:t>
                              </w:r>
                            </w:fldSimple>
                            <w:bookmarkEnd w:id="346"/>
                            <w:r>
                              <w:t xml:space="preserve"> Extra </w:t>
                            </w:r>
                            <w:proofErr w:type="spellStart"/>
                            <w:r>
                              <w:t>NeoPixel</w:t>
                            </w:r>
                            <w:bookmarkEnd w:id="347"/>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0C4D4A" w:rsidRPr="000760C7" w:rsidRDefault="000C4D4A" w:rsidP="009C57AB">
                      <w:pPr>
                        <w:pStyle w:val="Descripcin"/>
                        <w:jc w:val="center"/>
                        <w:rPr>
                          <w:noProof/>
                          <w:sz w:val="24"/>
                        </w:rPr>
                      </w:pPr>
                      <w:bookmarkStart w:id="439" w:name="_Ref44880864"/>
                      <w:bookmarkStart w:id="440" w:name="_Toc44880914"/>
                      <w:bookmarkStart w:id="441" w:name="_Toc45116296"/>
                      <w:r>
                        <w:t xml:space="preserve">Ilustración </w:t>
                      </w:r>
                      <w:fldSimple w:instr=" SEQ Ilustración \* ARABIC ">
                        <w:r>
                          <w:rPr>
                            <w:noProof/>
                          </w:rPr>
                          <w:t>30</w:t>
                        </w:r>
                      </w:fldSimple>
                      <w:bookmarkEnd w:id="439"/>
                      <w:r>
                        <w:t xml:space="preserve"> Extra </w:t>
                      </w:r>
                      <w:proofErr w:type="spellStart"/>
                      <w:r>
                        <w:t>NeoPixel</w:t>
                      </w:r>
                      <w:bookmarkEnd w:id="440"/>
                      <w:bookmarkEnd w:id="441"/>
                      <w:proofErr w:type="spellEnd"/>
                    </w:p>
                  </w:txbxContent>
                </v:textbox>
              </v:shape>
            </w:pict>
          </mc:Fallback>
        </mc:AlternateContent>
      </w:r>
      <w:r w:rsidR="00EE6F66">
        <w:rPr>
          <w:noProof/>
          <w:lang w:val="en-US"/>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349" w:name="_Toc45521200"/>
      <w:r>
        <w:rPr>
          <w:lang w:eastAsia="es-CO"/>
        </w:rPr>
        <w:t>Tiempo</w:t>
      </w:r>
      <w:bookmarkEnd w:id="349"/>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0C4D4A">
        <w:t xml:space="preserve">Ilustración </w:t>
      </w:r>
      <w:r w:rsidR="000C4D4A">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0C4D4A" w:rsidRPr="0078304A" w:rsidRDefault="000C4D4A" w:rsidP="009C57AB">
                            <w:pPr>
                              <w:pStyle w:val="Descripcin"/>
                              <w:jc w:val="center"/>
                              <w:rPr>
                                <w:noProof/>
                                <w:color w:val="FF0000"/>
                                <w:sz w:val="24"/>
                              </w:rPr>
                            </w:pPr>
                            <w:bookmarkStart w:id="350" w:name="_Ref44880865"/>
                            <w:bookmarkStart w:id="351" w:name="_Toc44880915"/>
                            <w:bookmarkStart w:id="352" w:name="_Toc45116297"/>
                            <w:r>
                              <w:t xml:space="preserve">Ilustración </w:t>
                            </w:r>
                            <w:fldSimple w:instr=" SEQ Ilustración \* ARABIC ">
                              <w:r>
                                <w:rPr>
                                  <w:noProof/>
                                </w:rPr>
                                <w:t>31</w:t>
                              </w:r>
                            </w:fldSimple>
                            <w:bookmarkEnd w:id="350"/>
                            <w:r>
                              <w:t xml:space="preserve"> Funcional retraso</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0C4D4A" w:rsidRPr="0078304A" w:rsidRDefault="000C4D4A" w:rsidP="009C57AB">
                      <w:pPr>
                        <w:pStyle w:val="Descripcin"/>
                        <w:jc w:val="center"/>
                        <w:rPr>
                          <w:noProof/>
                          <w:color w:val="FF0000"/>
                          <w:sz w:val="24"/>
                        </w:rPr>
                      </w:pPr>
                      <w:bookmarkStart w:id="446" w:name="_Ref44880865"/>
                      <w:bookmarkStart w:id="447" w:name="_Toc44880915"/>
                      <w:bookmarkStart w:id="448" w:name="_Toc45116297"/>
                      <w:r>
                        <w:t xml:space="preserve">Ilustración </w:t>
                      </w:r>
                      <w:fldSimple w:instr=" SEQ Ilustración \* ARABIC ">
                        <w:r>
                          <w:rPr>
                            <w:noProof/>
                          </w:rPr>
                          <w:t>31</w:t>
                        </w:r>
                      </w:fldSimple>
                      <w:bookmarkEnd w:id="446"/>
                      <w:r>
                        <w:t xml:space="preserve"> Funcional retraso</w:t>
                      </w:r>
                      <w:bookmarkEnd w:id="447"/>
                      <w:bookmarkEnd w:id="448"/>
                    </w:p>
                  </w:txbxContent>
                </v:textbox>
              </v:shape>
            </w:pict>
          </mc:Fallback>
        </mc:AlternateContent>
      </w:r>
      <w:r w:rsidR="009016DB">
        <w:rPr>
          <w:noProof/>
          <w:color w:val="FF0000"/>
          <w:lang w:val="en-US"/>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ins w:id="353" w:author="Diany Lorena Hincapie Melo" w:date="2020-07-08T11:55:00Z"/>
          <w:lang w:eastAsia="es-CO"/>
        </w:rPr>
      </w:pPr>
    </w:p>
    <w:p w14:paraId="64E6C6AE" w14:textId="5503A15D" w:rsidR="00776B1A" w:rsidRDefault="00776B1A">
      <w:pPr>
        <w:pStyle w:val="Sinespaciado"/>
        <w:numPr>
          <w:ilvl w:val="0"/>
          <w:numId w:val="19"/>
        </w:numPr>
        <w:spacing w:line="480" w:lineRule="auto"/>
        <w:rPr>
          <w:ins w:id="354" w:author="Diany Lorena Hincapie Melo" w:date="2020-07-08T11:55:00Z"/>
          <w:lang w:eastAsia="es-CO"/>
        </w:rPr>
        <w:pPrChange w:id="355" w:author="Diany Lorena Hincapie Melo" w:date="2020-07-08T11:55:00Z">
          <w:pPr>
            <w:pStyle w:val="Sinespaciado"/>
            <w:spacing w:line="480" w:lineRule="auto"/>
          </w:pPr>
        </w:pPrChange>
      </w:pPr>
      <w:ins w:id="356" w:author="Diany Lorena Hincapie Melo" w:date="2020-07-08T11:55:00Z">
        <w:r>
          <w:rPr>
            <w:lang w:eastAsia="es-CO"/>
          </w:rPr>
          <w:t>Fecha:</w:t>
        </w:r>
      </w:ins>
    </w:p>
    <w:p w14:paraId="102DB146" w14:textId="0ACF32E2"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0C4D4A">
        <w:t xml:space="preserve">Ilustración </w:t>
      </w:r>
      <w:r w:rsidR="000C4D4A">
        <w:rPr>
          <w:noProof/>
        </w:rPr>
        <w:t>32</w:t>
      </w:r>
      <w:r w:rsidR="009C57AB">
        <w:rPr>
          <w:lang w:eastAsia="es-CO"/>
        </w:rPr>
        <w:fldChar w:fldCharType="end"/>
      </w:r>
      <w:r w:rsidRPr="009C57AB">
        <w:rPr>
          <w:lang w:eastAsia="es-CO"/>
        </w:rPr>
        <w:t xml:space="preserve"> del importador,</w:t>
      </w:r>
      <w:ins w:id="357" w:author="Diany Lorena Hincapie Melo" w:date="2020-07-08T11:55:00Z">
        <w:r w:rsidR="00776B1A">
          <w:rPr>
            <w:lang w:eastAsia="es-CO"/>
          </w:rPr>
          <w:t xml:space="preserve"> este bloque se encarga de realizar</w:t>
        </w:r>
      </w:ins>
      <w:ins w:id="358" w:author="Diany Lorena Hincapie Melo" w:date="2020-07-08T11:56:00Z">
        <w:r w:rsidR="00776B1A">
          <w:rPr>
            <w:lang w:eastAsia="es-CO"/>
          </w:rPr>
          <w:t xml:space="preserve"> la configuración inicial donde el usuario puede modificar el nombre de la variable que por defecto es “Fecha”, </w:t>
        </w:r>
      </w:ins>
      <w:del w:id="359" w:author="Diany Lorena Hincapie Melo" w:date="2020-07-08T11:56:00Z">
        <w:r w:rsidRPr="009C57AB" w:rsidDel="00776B1A">
          <w:rPr>
            <w:lang w:eastAsia="es-CO"/>
          </w:rPr>
          <w:delText xml:space="preserve"> </w:delText>
        </w:r>
      </w:del>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0C4D4A">
        <w:t xml:space="preserve">Ilustración </w:t>
      </w:r>
      <w:r w:rsidR="000C4D4A">
        <w:rPr>
          <w:noProof/>
        </w:rPr>
        <w:t>33</w:t>
      </w:r>
      <w:r w:rsidR="009C57AB">
        <w:rPr>
          <w:lang w:eastAsia="es-CO"/>
        </w:rPr>
        <w:fldChar w:fldCharType="end"/>
      </w:r>
      <w:r w:rsidR="009C57AB">
        <w:rPr>
          <w:lang w:eastAsia="es-CO"/>
        </w:rPr>
        <w:t xml:space="preserve"> </w:t>
      </w:r>
      <w:r w:rsidRPr="009C57AB">
        <w:rPr>
          <w:lang w:eastAsia="es-CO"/>
        </w:rPr>
        <w:t>del configurador</w:t>
      </w:r>
      <w:ins w:id="360" w:author="Diany Lorena Hincapie Melo" w:date="2020-07-08T11:56:00Z">
        <w:r w:rsidR="00776B1A">
          <w:rPr>
            <w:lang w:eastAsia="es-CO"/>
          </w:rPr>
          <w:t xml:space="preserve">, este bloque </w:t>
        </w:r>
      </w:ins>
      <w:ins w:id="361" w:author="Diany Lorena Hincapie Melo" w:date="2020-07-08T11:57:00Z">
        <w:r w:rsidR="00776B1A">
          <w:rPr>
            <w:lang w:eastAsia="es-CO"/>
          </w:rPr>
          <w:t>realiza la sincronización del reloj con un servidor en línea, tiene una entrada que es la variable creada co</w:t>
        </w:r>
      </w:ins>
      <w:ins w:id="362" w:author="Diany Lorena Hincapie Melo" w:date="2020-07-08T11:58:00Z">
        <w:r w:rsidR="00776B1A">
          <w:rPr>
            <w:lang w:eastAsia="es-CO"/>
          </w:rPr>
          <w:t>n el bloque importador,</w:t>
        </w:r>
      </w:ins>
      <w:del w:id="363" w:author="Diany Lorena Hincapie Melo" w:date="2020-07-08T11:58:00Z">
        <w:r w:rsidRPr="009C57AB" w:rsidDel="00776B1A">
          <w:rPr>
            <w:lang w:eastAsia="es-CO"/>
          </w:rPr>
          <w:delText xml:space="preserve"> y</w:delText>
        </w:r>
      </w:del>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0C4D4A">
        <w:t xml:space="preserve">Ilustración </w:t>
      </w:r>
      <w:r w:rsidR="000C4D4A">
        <w:rPr>
          <w:noProof/>
        </w:rPr>
        <w:t>34</w:t>
      </w:r>
      <w:r w:rsidR="009C57AB">
        <w:rPr>
          <w:lang w:eastAsia="es-CO"/>
        </w:rPr>
        <w:fldChar w:fldCharType="end"/>
      </w:r>
      <w:r w:rsidR="009C57AB">
        <w:rPr>
          <w:lang w:eastAsia="es-CO"/>
        </w:rPr>
        <w:t xml:space="preserve"> </w:t>
      </w:r>
      <w:r w:rsidRPr="009C57AB">
        <w:rPr>
          <w:lang w:eastAsia="es-CO"/>
        </w:rPr>
        <w:t>del funcional</w:t>
      </w:r>
      <w:ins w:id="364" w:author="Diany Lorena Hincapie Melo" w:date="2020-07-08T11:58:00Z">
        <w:r w:rsidR="00776B1A">
          <w:rPr>
            <w:lang w:eastAsia="es-CO"/>
          </w:rPr>
          <w:t xml:space="preserve"> permite obtener la fecha, tiene una entrada que es la variable creada </w:t>
        </w:r>
      </w:ins>
      <w:ins w:id="365" w:author="Diany Lorena Hincapie Melo" w:date="2020-07-08T11:59:00Z">
        <w:r w:rsidR="00776B1A">
          <w:rPr>
            <w:lang w:eastAsia="es-CO"/>
          </w:rPr>
          <w:t>con el bloque importador y una salida que es un arreglo con la fecha (</w:t>
        </w:r>
      </w:ins>
      <w:ins w:id="366" w:author="Diany Lorena Hincapie Melo" w:date="2020-07-08T12:00:00Z">
        <w:r w:rsidR="00776B1A">
          <w:rPr>
            <w:lang w:eastAsia="es-CO"/>
          </w:rPr>
          <w:t>día</w:t>
        </w:r>
      </w:ins>
      <w:ins w:id="367" w:author="Diany Lorena Hincapie Melo" w:date="2020-07-08T11:59:00Z">
        <w:r w:rsidR="00776B1A">
          <w:rPr>
            <w:lang w:eastAsia="es-CO"/>
          </w:rPr>
          <w:t>, mes</w:t>
        </w:r>
      </w:ins>
      <w:ins w:id="368" w:author="Diany Lorena Hincapie Melo" w:date="2020-07-08T12:00:00Z">
        <w:r w:rsidR="00776B1A">
          <w:rPr>
            <w:lang w:eastAsia="es-CO"/>
          </w:rPr>
          <w:t>, año, hora, minuto, segundo)</w:t>
        </w:r>
      </w:ins>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0C4D4A">
        <w:t xml:space="preserve">Ilustración </w:t>
      </w:r>
      <w:r w:rsidR="000C4D4A">
        <w:rPr>
          <w:noProof/>
        </w:rPr>
        <w:t>35</w:t>
      </w:r>
      <w:r w:rsidR="009C57AB">
        <w:rPr>
          <w:lang w:eastAsia="es-CO"/>
        </w:rPr>
        <w:fldChar w:fldCharType="end"/>
      </w:r>
      <w:r w:rsidR="009C57AB">
        <w:rPr>
          <w:lang w:eastAsia="es-CO"/>
        </w:rPr>
        <w:t xml:space="preserve"> </w:t>
      </w:r>
      <w:r w:rsidRPr="009C57AB">
        <w:rPr>
          <w:lang w:eastAsia="es-CO"/>
        </w:rPr>
        <w:t>del extra de la fecha</w:t>
      </w:r>
      <w:ins w:id="369" w:author="Diany Lorena Hincapie Melo" w:date="2020-07-08T12:00:00Z">
        <w:r w:rsidR="00776B1A">
          <w:rPr>
            <w:lang w:eastAsia="es-CO"/>
          </w:rPr>
          <w:t xml:space="preserve">, este bloque permite </w:t>
        </w:r>
      </w:ins>
      <w:ins w:id="370" w:author="Diany Lorena Hincapie Melo" w:date="2020-07-08T12:01:00Z">
        <w:r w:rsidR="00776B1A">
          <w:rPr>
            <w:lang w:eastAsia="es-CO"/>
          </w:rPr>
          <w:t>separar los valores obtenidos del bloque funcional, el usuario puede seleccionar el dato que desea obtener y este bloque tiene una entrada q</w:t>
        </w:r>
      </w:ins>
      <w:ins w:id="371" w:author="Diany Lorena Hincapie Melo" w:date="2020-07-08T12:02:00Z">
        <w:r w:rsidR="00776B1A">
          <w:rPr>
            <w:lang w:eastAsia="es-CO"/>
          </w:rPr>
          <w:t>ue es la variable creada en el bloque importador y una salida que es el valor seleccionado</w:t>
        </w:r>
      </w:ins>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EndPr/>
        <w:sdtContent>
          <w:r>
            <w:rPr>
              <w:lang w:eastAsia="es-CO"/>
            </w:rPr>
            <w:fldChar w:fldCharType="begin"/>
          </w:r>
          <w:r>
            <w:rPr>
              <w:lang w:eastAsia="es-CO"/>
            </w:rPr>
            <w:instrText xml:space="preserve"> CITATION ESP19 \l 9226 </w:instrText>
          </w:r>
          <w:r>
            <w:rPr>
              <w:lang w:eastAsia="es-CO"/>
            </w:rPr>
            <w:fldChar w:fldCharType="separate"/>
          </w:r>
          <w:r w:rsidR="00EA69B8">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0C4D4A" w:rsidRPr="00392A06" w:rsidRDefault="000C4D4A" w:rsidP="009C57AB">
                            <w:pPr>
                              <w:pStyle w:val="Descripcin"/>
                              <w:jc w:val="center"/>
                              <w:rPr>
                                <w:noProof/>
                                <w:sz w:val="24"/>
                              </w:rPr>
                            </w:pPr>
                            <w:bookmarkStart w:id="372" w:name="_Ref44880866"/>
                            <w:bookmarkStart w:id="373" w:name="_Toc44880916"/>
                            <w:bookmarkStart w:id="374" w:name="_Toc45116298"/>
                            <w:r>
                              <w:t xml:space="preserve">Ilustración </w:t>
                            </w:r>
                            <w:fldSimple w:instr=" SEQ Ilustración \* ARABIC ">
                              <w:r>
                                <w:rPr>
                                  <w:noProof/>
                                </w:rPr>
                                <w:t>32</w:t>
                              </w:r>
                            </w:fldSimple>
                            <w:bookmarkEnd w:id="372"/>
                            <w:r>
                              <w:t xml:space="preserve"> Importador fecha</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0C4D4A" w:rsidRPr="00392A06" w:rsidRDefault="000C4D4A" w:rsidP="009C57AB">
                      <w:pPr>
                        <w:pStyle w:val="Descripcin"/>
                        <w:jc w:val="center"/>
                        <w:rPr>
                          <w:noProof/>
                          <w:sz w:val="24"/>
                        </w:rPr>
                      </w:pPr>
                      <w:bookmarkStart w:id="471" w:name="_Ref44880866"/>
                      <w:bookmarkStart w:id="472" w:name="_Toc44880916"/>
                      <w:bookmarkStart w:id="473" w:name="_Toc45116298"/>
                      <w:r>
                        <w:t xml:space="preserve">Ilustración </w:t>
                      </w:r>
                      <w:fldSimple w:instr=" SEQ Ilustración \* ARABIC ">
                        <w:r>
                          <w:rPr>
                            <w:noProof/>
                          </w:rPr>
                          <w:t>32</w:t>
                        </w:r>
                      </w:fldSimple>
                      <w:bookmarkEnd w:id="471"/>
                      <w:r>
                        <w:t xml:space="preserve"> Importador fecha</w:t>
                      </w:r>
                      <w:bookmarkEnd w:id="472"/>
                      <w:bookmarkEnd w:id="473"/>
                    </w:p>
                  </w:txbxContent>
                </v:textbox>
              </v:shape>
            </w:pict>
          </mc:Fallback>
        </mc:AlternateContent>
      </w:r>
      <w:r w:rsidR="009016DB">
        <w:rPr>
          <w:noProof/>
          <w:lang w:val="en-US"/>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0C4D4A" w:rsidRPr="00D87BF7" w:rsidRDefault="000C4D4A" w:rsidP="009C57AB">
                            <w:pPr>
                              <w:pStyle w:val="Descripcin"/>
                              <w:jc w:val="center"/>
                              <w:rPr>
                                <w:noProof/>
                                <w:sz w:val="24"/>
                              </w:rPr>
                            </w:pPr>
                            <w:bookmarkStart w:id="375" w:name="_Ref44880867"/>
                            <w:bookmarkStart w:id="376" w:name="_Toc44880917"/>
                            <w:bookmarkStart w:id="377" w:name="_Toc45116299"/>
                            <w:r>
                              <w:t xml:space="preserve">Ilustración </w:t>
                            </w:r>
                            <w:fldSimple w:instr=" SEQ Ilustración \* ARABIC ">
                              <w:r>
                                <w:rPr>
                                  <w:noProof/>
                                </w:rPr>
                                <w:t>33</w:t>
                              </w:r>
                            </w:fldSimple>
                            <w:bookmarkEnd w:id="375"/>
                            <w:r>
                              <w:t xml:space="preserve"> Configurador fecha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0C4D4A" w:rsidRPr="00D87BF7" w:rsidRDefault="000C4D4A" w:rsidP="009C57AB">
                      <w:pPr>
                        <w:pStyle w:val="Descripcin"/>
                        <w:jc w:val="center"/>
                        <w:rPr>
                          <w:noProof/>
                          <w:sz w:val="24"/>
                        </w:rPr>
                      </w:pPr>
                      <w:bookmarkStart w:id="477" w:name="_Ref44880867"/>
                      <w:bookmarkStart w:id="478" w:name="_Toc44880917"/>
                      <w:bookmarkStart w:id="479" w:name="_Toc45116299"/>
                      <w:r>
                        <w:t xml:space="preserve">Ilustración </w:t>
                      </w:r>
                      <w:fldSimple w:instr=" SEQ Ilustración \* ARABIC ">
                        <w:r>
                          <w:rPr>
                            <w:noProof/>
                          </w:rPr>
                          <w:t>33</w:t>
                        </w:r>
                      </w:fldSimple>
                      <w:bookmarkEnd w:id="477"/>
                      <w:r>
                        <w:t xml:space="preserve"> Configurador fecha</w:t>
                      </w:r>
                      <w:bookmarkEnd w:id="478"/>
                      <w:bookmarkEnd w:id="479"/>
                    </w:p>
                  </w:txbxContent>
                </v:textbox>
              </v:shape>
            </w:pict>
          </mc:Fallback>
        </mc:AlternateContent>
      </w:r>
      <w:r w:rsidR="009016DB">
        <w:rPr>
          <w:noProof/>
          <w:lang w:val="en-US"/>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0C4D4A" w:rsidRPr="00DF0ECE" w:rsidRDefault="000C4D4A" w:rsidP="009C57AB">
                            <w:pPr>
                              <w:pStyle w:val="Descripcin"/>
                              <w:jc w:val="center"/>
                              <w:rPr>
                                <w:noProof/>
                                <w:sz w:val="24"/>
                              </w:rPr>
                            </w:pPr>
                            <w:bookmarkStart w:id="378" w:name="_Ref44880868"/>
                            <w:bookmarkStart w:id="379" w:name="_Toc44880918"/>
                            <w:bookmarkStart w:id="380" w:name="_Toc45116300"/>
                            <w:r>
                              <w:t xml:space="preserve">Ilustración </w:t>
                            </w:r>
                            <w:fldSimple w:instr=" SEQ Ilustración \* ARABIC ">
                              <w:r>
                                <w:rPr>
                                  <w:noProof/>
                                </w:rPr>
                                <w:t>34</w:t>
                              </w:r>
                            </w:fldSimple>
                            <w:bookmarkEnd w:id="378"/>
                            <w:r>
                              <w:t xml:space="preserve"> Funcional fecha</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0C4D4A" w:rsidRPr="00DF0ECE" w:rsidRDefault="000C4D4A" w:rsidP="009C57AB">
                      <w:pPr>
                        <w:pStyle w:val="Descripcin"/>
                        <w:jc w:val="center"/>
                        <w:rPr>
                          <w:noProof/>
                          <w:sz w:val="24"/>
                        </w:rPr>
                      </w:pPr>
                      <w:bookmarkStart w:id="483" w:name="_Ref44880868"/>
                      <w:bookmarkStart w:id="484" w:name="_Toc44880918"/>
                      <w:bookmarkStart w:id="485" w:name="_Toc45116300"/>
                      <w:r>
                        <w:t xml:space="preserve">Ilustración </w:t>
                      </w:r>
                      <w:fldSimple w:instr=" SEQ Ilustración \* ARABIC ">
                        <w:r>
                          <w:rPr>
                            <w:noProof/>
                          </w:rPr>
                          <w:t>34</w:t>
                        </w:r>
                      </w:fldSimple>
                      <w:bookmarkEnd w:id="483"/>
                      <w:r>
                        <w:t xml:space="preserve"> Funcional fecha</w:t>
                      </w:r>
                      <w:bookmarkEnd w:id="484"/>
                      <w:bookmarkEnd w:id="485"/>
                    </w:p>
                  </w:txbxContent>
                </v:textbox>
              </v:shape>
            </w:pict>
          </mc:Fallback>
        </mc:AlternateContent>
      </w:r>
      <w:r w:rsidR="009016DB">
        <w:rPr>
          <w:noProof/>
          <w:lang w:val="en-US"/>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0C4D4A" w:rsidRPr="005315DB" w:rsidRDefault="000C4D4A" w:rsidP="009C57AB">
                            <w:pPr>
                              <w:pStyle w:val="Descripcin"/>
                              <w:jc w:val="center"/>
                              <w:rPr>
                                <w:noProof/>
                                <w:sz w:val="24"/>
                              </w:rPr>
                            </w:pPr>
                            <w:bookmarkStart w:id="381" w:name="_Ref44880869"/>
                            <w:bookmarkStart w:id="382" w:name="_Toc44880919"/>
                            <w:bookmarkStart w:id="383" w:name="_Toc45116301"/>
                            <w:r>
                              <w:t xml:space="preserve">Ilustración </w:t>
                            </w:r>
                            <w:fldSimple w:instr=" SEQ Ilustración \* ARABIC ">
                              <w:r>
                                <w:rPr>
                                  <w:noProof/>
                                </w:rPr>
                                <w:t>35</w:t>
                              </w:r>
                            </w:fldSimple>
                            <w:bookmarkEnd w:id="381"/>
                            <w:r>
                              <w:t xml:space="preserve"> Extra fecha</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0C4D4A" w:rsidRPr="005315DB" w:rsidRDefault="000C4D4A" w:rsidP="009C57AB">
                      <w:pPr>
                        <w:pStyle w:val="Descripcin"/>
                        <w:jc w:val="center"/>
                        <w:rPr>
                          <w:noProof/>
                          <w:sz w:val="24"/>
                        </w:rPr>
                      </w:pPr>
                      <w:bookmarkStart w:id="489" w:name="_Ref44880869"/>
                      <w:bookmarkStart w:id="490" w:name="_Toc44880919"/>
                      <w:bookmarkStart w:id="491" w:name="_Toc45116301"/>
                      <w:r>
                        <w:t xml:space="preserve">Ilustración </w:t>
                      </w:r>
                      <w:fldSimple w:instr=" SEQ Ilustración \* ARABIC ">
                        <w:r>
                          <w:rPr>
                            <w:noProof/>
                          </w:rPr>
                          <w:t>35</w:t>
                        </w:r>
                      </w:fldSimple>
                      <w:bookmarkEnd w:id="489"/>
                      <w:r>
                        <w:t xml:space="preserve"> </w:t>
                      </w:r>
                      <w:proofErr w:type="gramStart"/>
                      <w:r>
                        <w:t>Extra fecha</w:t>
                      </w:r>
                      <w:bookmarkEnd w:id="490"/>
                      <w:bookmarkEnd w:id="491"/>
                      <w:proofErr w:type="gramEnd"/>
                    </w:p>
                  </w:txbxContent>
                </v:textbox>
              </v:shape>
            </w:pict>
          </mc:Fallback>
        </mc:AlternateContent>
      </w:r>
      <w:r w:rsidR="009016DB">
        <w:rPr>
          <w:noProof/>
          <w:lang w:val="en-US"/>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pPr>
        <w:pStyle w:val="Sinespaciado"/>
        <w:numPr>
          <w:ilvl w:val="0"/>
          <w:numId w:val="19"/>
        </w:numPr>
        <w:spacing w:line="480" w:lineRule="auto"/>
        <w:rPr>
          <w:ins w:id="384" w:author="Diany Lorena Hincapie Melo" w:date="2020-07-08T12:03:00Z"/>
          <w:lang w:eastAsia="es-CO"/>
        </w:rPr>
        <w:pPrChange w:id="385" w:author="Diany Lorena Hincapie Melo" w:date="2020-07-08T12:03:00Z">
          <w:pPr>
            <w:pStyle w:val="Sinespaciado"/>
            <w:spacing w:line="480" w:lineRule="auto"/>
          </w:pPr>
        </w:pPrChange>
      </w:pPr>
      <w:ins w:id="386" w:author="Diany Lorena Hincapie Melo" w:date="2020-07-08T12:03:00Z">
        <w:r>
          <w:rPr>
            <w:lang w:eastAsia="es-CO"/>
          </w:rPr>
          <w:t>Temporizador:</w:t>
        </w:r>
      </w:ins>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0C4D4A">
        <w:t xml:space="preserve">Ilustración </w:t>
      </w:r>
      <w:r w:rsidR="000C4D4A">
        <w:rPr>
          <w:noProof/>
        </w:rPr>
        <w:t>36</w:t>
      </w:r>
      <w:r w:rsidR="009C57AB">
        <w:rPr>
          <w:lang w:eastAsia="es-CO"/>
        </w:rPr>
        <w:fldChar w:fldCharType="end"/>
      </w:r>
      <w:r w:rsidRPr="009C57AB">
        <w:rPr>
          <w:lang w:eastAsia="es-CO"/>
        </w:rPr>
        <w:t xml:space="preserve"> del configurador</w:t>
      </w:r>
      <w:ins w:id="387" w:author="Diany Lorena Hincapie Melo" w:date="2020-07-08T12:03:00Z">
        <w:r w:rsidR="00776B1A">
          <w:rPr>
            <w:lang w:eastAsia="es-CO"/>
          </w:rPr>
          <w:t xml:space="preserve">, este bloque permite configurar el temporizador, permite al usuario cambiar el nombre de la variable </w:t>
        </w:r>
      </w:ins>
      <w:ins w:id="388" w:author="Diany Lorena Hincapie Melo" w:date="2020-07-08T12:04:00Z">
        <w:r w:rsidR="00776B1A">
          <w:rPr>
            <w:lang w:eastAsia="es-CO"/>
          </w:rPr>
          <w:t>que por defecto es “</w:t>
        </w:r>
        <w:proofErr w:type="spellStart"/>
        <w:r w:rsidR="00776B1A">
          <w:rPr>
            <w:lang w:eastAsia="es-CO"/>
          </w:rPr>
          <w:t>Temp</w:t>
        </w:r>
        <w:proofErr w:type="spellEnd"/>
        <w:r w:rsidR="00776B1A">
          <w:rPr>
            <w:lang w:eastAsia="es-CO"/>
          </w:rPr>
          <w:t xml:space="preserve">”, seleccionar el temporizador </w:t>
        </w:r>
        <w:r w:rsidR="00413D4B">
          <w:rPr>
            <w:lang w:eastAsia="es-CO"/>
          </w:rPr>
          <w:t>de 0 a 3</w:t>
        </w:r>
      </w:ins>
      <w:ins w:id="389" w:author="Diany Lorena Hincapie Melo" w:date="2020-07-08T12:05:00Z">
        <w:r w:rsidR="00413D4B">
          <w:rPr>
            <w:lang w:eastAsia="es-CO"/>
          </w:rPr>
          <w:t xml:space="preserve">, el modo ya sea periódico o único y el periodo al cual se activará el temporizador, tiene una entrada que es el </w:t>
        </w:r>
      </w:ins>
      <w:ins w:id="390" w:author="Diany Lorena Hincapie Melo" w:date="2020-07-08T12:06:00Z">
        <w:r w:rsidR="00413D4B">
          <w:rPr>
            <w:lang w:eastAsia="es-CO"/>
          </w:rPr>
          <w:t>nombre de la función que realizará cuando el temporizador finalice en este caso la función es “</w:t>
        </w:r>
        <w:proofErr w:type="spellStart"/>
        <w:r w:rsidR="00413D4B">
          <w:rPr>
            <w:lang w:eastAsia="es-CO"/>
          </w:rPr>
          <w:t>hacer_algo</w:t>
        </w:r>
        <w:proofErr w:type="spellEnd"/>
        <w:r w:rsidR="00413D4B">
          <w:rPr>
            <w:lang w:eastAsia="es-CO"/>
          </w:rPr>
          <w:t>”</w:t>
        </w:r>
      </w:ins>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0C4D4A">
        <w:t xml:space="preserve">Ilustración </w:t>
      </w:r>
      <w:r w:rsidR="000C4D4A">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ins w:id="391" w:author="Diany Lorena Hincapie Melo" w:date="2020-07-08T12:06:00Z">
        <w:r w:rsidR="00413D4B">
          <w:rPr>
            <w:lang w:eastAsia="es-CO"/>
          </w:rPr>
          <w:t xml:space="preserve">, este bloque </w:t>
        </w:r>
      </w:ins>
      <w:ins w:id="392" w:author="Diany Lorena Hincapie Melo" w:date="2020-07-08T12:07:00Z">
        <w:r w:rsidR="00413D4B">
          <w:rPr>
            <w:lang w:eastAsia="es-CO"/>
          </w:rPr>
          <w:t>detendrá el temporizador en caso de que el temporizador sea periódico</w:t>
        </w:r>
      </w:ins>
      <w:r w:rsidR="00361253">
        <w:rPr>
          <w:lang w:eastAsia="es-CO"/>
        </w:rPr>
        <w:t>.</w:t>
      </w:r>
    </w:p>
    <w:p w14:paraId="639024D5" w14:textId="2CB04E7F"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0C4D4A" w:rsidRPr="00432962" w:rsidRDefault="000C4D4A" w:rsidP="009C57AB">
                            <w:pPr>
                              <w:pStyle w:val="Descripcin"/>
                              <w:jc w:val="center"/>
                              <w:rPr>
                                <w:noProof/>
                                <w:sz w:val="24"/>
                              </w:rPr>
                            </w:pPr>
                            <w:bookmarkStart w:id="393" w:name="_Ref44880870"/>
                            <w:bookmarkStart w:id="394" w:name="_Toc44880920"/>
                            <w:bookmarkStart w:id="395" w:name="_Toc45116302"/>
                            <w:r>
                              <w:t xml:space="preserve">Ilustración </w:t>
                            </w:r>
                            <w:fldSimple w:instr=" SEQ Ilustración \* ARABIC ">
                              <w:r>
                                <w:rPr>
                                  <w:noProof/>
                                </w:rPr>
                                <w:t>36</w:t>
                              </w:r>
                            </w:fldSimple>
                            <w:bookmarkEnd w:id="393"/>
                            <w:r>
                              <w:t xml:space="preserve"> Configurador de interrupción por temporizador</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0C4D4A" w:rsidRPr="00432962" w:rsidRDefault="000C4D4A" w:rsidP="009C57AB">
                      <w:pPr>
                        <w:pStyle w:val="Descripcin"/>
                        <w:jc w:val="center"/>
                        <w:rPr>
                          <w:noProof/>
                          <w:sz w:val="24"/>
                        </w:rPr>
                      </w:pPr>
                      <w:bookmarkStart w:id="504" w:name="_Ref44880870"/>
                      <w:bookmarkStart w:id="505" w:name="_Toc44880920"/>
                      <w:bookmarkStart w:id="506" w:name="_Toc45116302"/>
                      <w:r>
                        <w:t xml:space="preserve">Ilustración </w:t>
                      </w:r>
                      <w:fldSimple w:instr=" SEQ Ilustración \* ARABIC ">
                        <w:r>
                          <w:rPr>
                            <w:noProof/>
                          </w:rPr>
                          <w:t>36</w:t>
                        </w:r>
                      </w:fldSimple>
                      <w:bookmarkEnd w:id="504"/>
                      <w:r>
                        <w:t xml:space="preserve"> Configurador de interrupción por temporizador</w:t>
                      </w:r>
                      <w:bookmarkEnd w:id="505"/>
                      <w:bookmarkEnd w:id="506"/>
                    </w:p>
                  </w:txbxContent>
                </v:textbox>
              </v:shape>
            </w:pict>
          </mc:Fallback>
        </mc:AlternateContent>
      </w:r>
      <w:r w:rsidR="009016DB">
        <w:rPr>
          <w:noProof/>
          <w:lang w:val="en-US"/>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0C4D4A" w:rsidRPr="004F71B3" w:rsidRDefault="000C4D4A" w:rsidP="009C57AB">
                            <w:pPr>
                              <w:pStyle w:val="Descripcin"/>
                              <w:jc w:val="center"/>
                              <w:rPr>
                                <w:noProof/>
                                <w:sz w:val="24"/>
                              </w:rPr>
                            </w:pPr>
                            <w:bookmarkStart w:id="396" w:name="_Ref44880871"/>
                            <w:bookmarkStart w:id="397" w:name="_Toc44880921"/>
                            <w:bookmarkStart w:id="398" w:name="_Toc45116303"/>
                            <w:r>
                              <w:t xml:space="preserve">Ilustración </w:t>
                            </w:r>
                            <w:fldSimple w:instr=" SEQ Ilustración \* ARABIC ">
                              <w:r>
                                <w:rPr>
                                  <w:noProof/>
                                </w:rPr>
                                <w:t>37</w:t>
                              </w:r>
                            </w:fldSimple>
                            <w:bookmarkEnd w:id="396"/>
                            <w:r>
                              <w:t xml:space="preserve"> Extra de interrupción por temporizador</w:t>
                            </w:r>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0C4D4A" w:rsidRPr="004F71B3" w:rsidRDefault="000C4D4A" w:rsidP="009C57AB">
                      <w:pPr>
                        <w:pStyle w:val="Descripcin"/>
                        <w:jc w:val="center"/>
                        <w:rPr>
                          <w:noProof/>
                          <w:sz w:val="24"/>
                        </w:rPr>
                      </w:pPr>
                      <w:bookmarkStart w:id="510" w:name="_Ref44880871"/>
                      <w:bookmarkStart w:id="511" w:name="_Toc44880921"/>
                      <w:bookmarkStart w:id="512" w:name="_Toc45116303"/>
                      <w:r>
                        <w:t xml:space="preserve">Ilustración </w:t>
                      </w:r>
                      <w:fldSimple w:instr=" SEQ Ilustración \* ARABIC ">
                        <w:r>
                          <w:rPr>
                            <w:noProof/>
                          </w:rPr>
                          <w:t>37</w:t>
                        </w:r>
                      </w:fldSimple>
                      <w:bookmarkEnd w:id="510"/>
                      <w:r>
                        <w:t xml:space="preserve"> Extra de interrupción por temporizador</w:t>
                      </w:r>
                      <w:bookmarkEnd w:id="511"/>
                      <w:bookmarkEnd w:id="512"/>
                    </w:p>
                  </w:txbxContent>
                </v:textbox>
              </v:shape>
            </w:pict>
          </mc:Fallback>
        </mc:AlternateContent>
      </w:r>
      <w:r w:rsidR="009016DB">
        <w:rPr>
          <w:noProof/>
          <w:lang w:val="en-US"/>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6C07434F" w14:textId="2ED2970B" w:rsidR="009016DB" w:rsidDel="00413D4B" w:rsidRDefault="009016DB" w:rsidP="003C619A">
      <w:pPr>
        <w:pStyle w:val="Ttulo3"/>
        <w:rPr>
          <w:del w:id="399" w:author="Diany Lorena Hincapie Melo" w:date="2020-07-08T12:14:00Z"/>
        </w:rPr>
      </w:pPr>
      <w:del w:id="400" w:author="Diany Lorena Hincapie Melo" w:date="2020-07-08T12:14:00Z">
        <w:r w:rsidDel="00413D4B">
          <w:delText>Construcción de bloques</w:delText>
        </w:r>
      </w:del>
    </w:p>
    <w:p w14:paraId="6DAE0DAE" w14:textId="51B45A98" w:rsidR="009016DB" w:rsidDel="00413D4B" w:rsidRDefault="009016DB" w:rsidP="003C619A">
      <w:pPr>
        <w:pStyle w:val="Sinespaciado"/>
        <w:spacing w:line="480" w:lineRule="auto"/>
        <w:ind w:firstLine="0"/>
        <w:rPr>
          <w:moveFrom w:id="401" w:author="Diany Lorena Hincapie Melo" w:date="2020-07-08T12:14:00Z"/>
          <w:lang w:eastAsia="es-CO"/>
        </w:rPr>
      </w:pPr>
      <w:moveFromRangeStart w:id="402" w:author="Diany Lorena Hincapie Melo" w:date="2020-07-08T12:14:00Z" w:name="move45102903"/>
      <w:moveFrom w:id="403" w:author="Diany Lorena Hincapie Melo" w:date="2020-07-08T12:14:00Z">
        <w:r w:rsidDel="00413D4B">
          <w:rPr>
            <w:lang w:eastAsia="es-CO"/>
          </w:rPr>
          <w:t>Usando Blockly Developer Tools permite crear bloques según sea su tipo.</w:t>
        </w:r>
      </w:moveFrom>
    </w:p>
    <w:p w14:paraId="3AB0F6C0" w14:textId="6F71F358" w:rsidR="00413D4B" w:rsidRPr="009C57AB" w:rsidDel="00630324" w:rsidRDefault="009016DB" w:rsidP="003C619A">
      <w:pPr>
        <w:pStyle w:val="Sinespaciado"/>
        <w:spacing w:line="480" w:lineRule="auto"/>
        <w:ind w:firstLine="0"/>
        <w:rPr>
          <w:del w:id="404" w:author="Diany Lorena Hincapie Melo" w:date="2020-07-08T12:27:00Z"/>
          <w:lang w:eastAsia="es-CO"/>
        </w:rPr>
      </w:pPr>
      <w:moveFrom w:id="405" w:author="Diany Lorena Hincapie Melo" w:date="2020-07-08T12:14:00Z">
        <w:r w:rsidDel="00413D4B">
          <w:rPr>
            <w:lang w:eastAsia="es-CO"/>
          </w:rPr>
          <w:t xml:space="preserve">En la </w:t>
        </w:r>
        <w:r w:rsidR="00094CA9" w:rsidDel="00413D4B">
          <w:rPr>
            <w:color w:val="FF0000"/>
            <w:lang w:eastAsia="es-CO"/>
          </w:rPr>
          <w:fldChar w:fldCharType="begin"/>
        </w:r>
        <w:r w:rsidR="00094CA9" w:rsidDel="00413D4B">
          <w:rPr>
            <w:lang w:eastAsia="es-CO"/>
          </w:rPr>
          <w:instrText xml:space="preserve"> REF _Ref44880872 \h </w:instrText>
        </w:r>
      </w:moveFrom>
      <w:del w:id="406" w:author="Diany Lorena Hincapie Melo" w:date="2020-07-08T12:14:00Z">
        <w:r w:rsidR="00094CA9" w:rsidDel="00413D4B">
          <w:rPr>
            <w:color w:val="FF0000"/>
            <w:lang w:eastAsia="es-CO"/>
          </w:rPr>
        </w:r>
      </w:del>
      <w:moveFrom w:id="407" w:author="Diany Lorena Hincapie Melo" w:date="2020-07-08T12:14:00Z">
        <w:r w:rsidR="00094CA9" w:rsidDel="00413D4B">
          <w:rPr>
            <w:color w:val="FF0000"/>
            <w:lang w:eastAsia="es-CO"/>
          </w:rPr>
          <w:fldChar w:fldCharType="separate"/>
        </w:r>
        <w:r w:rsidR="00094CA9" w:rsidDel="00413D4B">
          <w:t xml:space="preserve">Ilustración </w:t>
        </w:r>
        <w:r w:rsidR="00094CA9" w:rsidDel="00413D4B">
          <w:rPr>
            <w:noProof/>
          </w:rPr>
          <w:t>36</w:t>
        </w:r>
        <w:r w:rsidR="00094CA9" w:rsidDel="00413D4B">
          <w:rPr>
            <w:color w:val="FF0000"/>
            <w:lang w:eastAsia="es-CO"/>
          </w:rPr>
          <w:fldChar w:fldCharType="end"/>
        </w:r>
        <w:r w:rsidR="00094CA9" w:rsidDel="00413D4B">
          <w:rPr>
            <w:color w:val="FF0000"/>
            <w:lang w:eastAsia="es-CO"/>
          </w:rPr>
          <w:t xml:space="preserve"> </w:t>
        </w:r>
        <w:r w:rsidDel="00413D4B">
          <w:rPr>
            <w:lang w:eastAsia="es-CO"/>
          </w:rPr>
          <w:t xml:space="preserve">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w:t>
        </w:r>
      </w:moveFrom>
      <w:del w:id="408" w:author="Diany Lorena Hincapie Melo" w:date="2020-07-08T12:14:00Z">
        <w:r w:rsidR="000C4D4A" w:rsidDel="00413D4B">
          <w:rPr>
            <w:noProof/>
            <w:lang w:val="en-US"/>
          </w:rPr>
          <w:drawing>
            <wp:anchor distT="0" distB="0" distL="114300" distR="114300" simplePos="0" relativeHeight="251671552" behindDoc="0" locked="0" layoutInCell="1" allowOverlap="1" wp14:anchorId="3542229A" wp14:editId="01917680">
              <wp:simplePos x="0" y="0"/>
              <wp:positionH relativeFrom="page">
                <wp:align>right</wp:align>
              </wp:positionH>
              <wp:positionV relativeFrom="paragraph">
                <wp:posOffset>608965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moveFrom w:id="409" w:author="Diany Lorena Hincapie Melo" w:date="2020-07-08T12:14:00Z">
        <w:r w:rsidDel="00413D4B">
          <w:rPr>
            <w:lang w:eastAsia="es-CO"/>
          </w:rPr>
          <w:t>dependiendo de su funcionalidad</w:t>
        </w:r>
        <w:r w:rsidR="00361253" w:rsidDel="00413D4B">
          <w:rPr>
            <w:lang w:eastAsia="es-CO"/>
          </w:rPr>
          <w:t>.</w:t>
        </w:r>
      </w:moveFrom>
      <w:moveFromRangeEnd w:id="402"/>
    </w:p>
    <w:p w14:paraId="197CDDAA" w14:textId="65D2B585" w:rsidR="009016DB" w:rsidDel="00630324" w:rsidRDefault="009016DB">
      <w:pPr>
        <w:pStyle w:val="Sinespaciado"/>
        <w:ind w:firstLine="0"/>
        <w:rPr>
          <w:del w:id="410" w:author="Diany Lorena Hincapie Melo" w:date="2020-07-08T12:27:00Z"/>
          <w:rFonts w:cs="Times New Roman"/>
          <w:szCs w:val="24"/>
        </w:rPr>
        <w:pPrChange w:id="411" w:author="Diany Lorena Hincapie Melo" w:date="2020-07-08T13:20:00Z">
          <w:pPr>
            <w:tabs>
              <w:tab w:val="left" w:pos="142"/>
            </w:tabs>
            <w:spacing w:line="480" w:lineRule="auto"/>
            <w:ind w:left="0"/>
          </w:pPr>
        </w:pPrChange>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rPr>
          <w:ins w:id="412" w:author="Diany Lorena Hincapie Melo" w:date="2020-07-08T14:01:00Z"/>
        </w:rPr>
      </w:pPr>
      <w:bookmarkStart w:id="413" w:name="_Toc45521201"/>
      <w:r>
        <w:t>Diseño de la PCB</w:t>
      </w:r>
      <w:bookmarkEnd w:id="413"/>
    </w:p>
    <w:p w14:paraId="27B9FAB7" w14:textId="2724D139" w:rsidR="009016DB" w:rsidRPr="00282A70" w:rsidDel="00282A70" w:rsidRDefault="009016DB">
      <w:pPr>
        <w:pStyle w:val="Ttulo2"/>
        <w:rPr>
          <w:del w:id="414" w:author="Diany Lorena Hincapie Melo" w:date="2020-07-08T14:01:00Z"/>
        </w:rPr>
        <w:pPrChange w:id="415" w:author="Diany Lorena Hincapie Melo" w:date="2020-07-08T14:00:00Z">
          <w:pPr>
            <w:tabs>
              <w:tab w:val="left" w:pos="142"/>
            </w:tabs>
            <w:spacing w:line="480" w:lineRule="auto"/>
            <w:ind w:left="0"/>
          </w:pPr>
        </w:pPrChange>
      </w:pPr>
      <w:bookmarkStart w:id="416" w:name="_Toc45109330"/>
      <w:bookmarkEnd w:id="416"/>
    </w:p>
    <w:p w14:paraId="24D404C4" w14:textId="4A7B51FF" w:rsidR="009016DB" w:rsidRPr="003C6210" w:rsidDel="00282A70" w:rsidRDefault="009016DB">
      <w:pPr>
        <w:pStyle w:val="Ttulo2"/>
        <w:rPr>
          <w:del w:id="417" w:author="Diany Lorena Hincapie Melo" w:date="2020-07-08T14:01:00Z"/>
        </w:rPr>
        <w:pPrChange w:id="418" w:author="Diany Lorena Hincapie Melo" w:date="2020-07-08T14:00:00Z">
          <w:pPr>
            <w:tabs>
              <w:tab w:val="left" w:pos="142"/>
            </w:tabs>
            <w:spacing w:line="480" w:lineRule="auto"/>
            <w:ind w:left="0"/>
          </w:pPr>
        </w:pPrChange>
      </w:pPr>
      <w:bookmarkStart w:id="419" w:name="_Toc45109331"/>
      <w:bookmarkEnd w:id="419"/>
    </w:p>
    <w:p w14:paraId="0EB1DD54" w14:textId="780578C1" w:rsidR="009C57AB" w:rsidRPr="003C6210" w:rsidDel="00282A70" w:rsidRDefault="009C57AB">
      <w:pPr>
        <w:pStyle w:val="Ttulo2"/>
        <w:rPr>
          <w:del w:id="420" w:author="Diany Lorena Hincapie Melo" w:date="2020-07-08T14:01:00Z"/>
        </w:rPr>
        <w:pPrChange w:id="421" w:author="Diany Lorena Hincapie Melo" w:date="2020-07-08T14:00:00Z">
          <w:pPr>
            <w:tabs>
              <w:tab w:val="left" w:pos="142"/>
            </w:tabs>
            <w:spacing w:line="480" w:lineRule="auto"/>
            <w:ind w:left="0" w:firstLine="0"/>
          </w:pPr>
        </w:pPrChange>
      </w:pPr>
      <w:bookmarkStart w:id="422" w:name="_Toc45109332"/>
      <w:bookmarkEnd w:id="422"/>
    </w:p>
    <w:p w14:paraId="27B439CC" w14:textId="01453364" w:rsidR="009016DB" w:rsidRPr="00282A70" w:rsidDel="00282A70" w:rsidRDefault="009016DB" w:rsidP="00282A70">
      <w:pPr>
        <w:pStyle w:val="Ttulo2"/>
        <w:rPr>
          <w:del w:id="423" w:author="Diany Lorena Hincapie Melo" w:date="2020-07-08T14:01:00Z"/>
        </w:rPr>
      </w:pPr>
      <w:del w:id="424" w:author="Diany Lorena Hincapie Melo" w:date="2020-07-08T14:01:00Z">
        <w:r w:rsidRPr="00282A70" w:rsidDel="00282A70">
          <w:rPr>
            <w:b w:val="0"/>
          </w:rPr>
          <w:delText>Diseño de la PCB</w:delText>
        </w:r>
      </w:del>
    </w:p>
    <w:p w14:paraId="593ED128" w14:textId="0DFA459C" w:rsidR="00413D4B" w:rsidRDefault="009016DB" w:rsidP="007254CE">
      <w:pPr>
        <w:pStyle w:val="Sinespaciado"/>
        <w:spacing w:line="480" w:lineRule="auto"/>
        <w:rPr>
          <w:ins w:id="425" w:author="Diany Lorena Hincapie Melo" w:date="2020-07-08T13:22:00Z"/>
          <w:lang w:eastAsia="es-CO"/>
        </w:rPr>
      </w:pPr>
      <w:r>
        <w:rPr>
          <w:lang w:eastAsia="es-CO"/>
        </w:rPr>
        <w:t xml:space="preserve">Para el diseño </w:t>
      </w:r>
      <w:r w:rsidR="002E1CA8">
        <w:rPr>
          <w:lang w:eastAsia="es-CO"/>
        </w:rPr>
        <w:t xml:space="preserve">se </w:t>
      </w:r>
      <w:r>
        <w:rPr>
          <w:lang w:eastAsia="es-CO"/>
        </w:rPr>
        <w:t xml:space="preserve">tuvo en cuenta que se usó el HC-SR04, MPU6050, BUZZER, </w:t>
      </w:r>
      <w:proofErr w:type="spellStart"/>
      <w:r>
        <w:rPr>
          <w:lang w:eastAsia="es-CO"/>
        </w:rPr>
        <w:t>TouchPad</w:t>
      </w:r>
      <w:proofErr w:type="spellEnd"/>
      <w:r>
        <w:rPr>
          <w:lang w:eastAsia="es-CO"/>
        </w:rPr>
        <w:t xml:space="preserve"> y el </w:t>
      </w:r>
      <w:proofErr w:type="spellStart"/>
      <w:r>
        <w:rPr>
          <w:lang w:eastAsia="es-CO"/>
        </w:rPr>
        <w:t>NeoPixel</w:t>
      </w:r>
      <w:proofErr w:type="spellEnd"/>
      <w:r>
        <w:rPr>
          <w:lang w:eastAsia="es-CO"/>
        </w:rPr>
        <w:t xml:space="preserve">, y se pensó para que fuera un instrumento musical programable, por lo tanto, se utilizó el programa gratuito llamado </w:t>
      </w:r>
      <w:proofErr w:type="spellStart"/>
      <w:r>
        <w:rPr>
          <w:lang w:eastAsia="es-CO"/>
        </w:rPr>
        <w:t>KiCad</w:t>
      </w:r>
      <w:proofErr w:type="spellEnd"/>
      <w:r>
        <w:rPr>
          <w:lang w:eastAsia="es-CO"/>
        </w:rPr>
        <w:t xml:space="preserve">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EA69B8">
        <w:t xml:space="preserve">Ilustración </w:t>
      </w:r>
      <w:r w:rsidR="00EA69B8">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EA69B8">
        <w:t xml:space="preserve">Ilustración </w:t>
      </w:r>
      <w:r w:rsidR="00EA69B8">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ins w:id="426" w:author="Diany Lorena Hincapie Melo" w:date="2020-07-08T13:22:00Z">
        <w:r>
          <w:rPr>
            <w:lang w:eastAsia="es-CO"/>
          </w:rPr>
          <w:t xml:space="preserve">Los criterios de diseño </w:t>
        </w:r>
      </w:ins>
      <w:ins w:id="427" w:author="Diany Lorena Hincapie Melo" w:date="2020-07-08T13:23:00Z">
        <w:r>
          <w:rPr>
            <w:lang w:eastAsia="es-CO"/>
          </w:rPr>
          <w:t xml:space="preserve">están direccionados a poder conectar y desconectar los dispositivos en cualquier momento, </w:t>
        </w:r>
      </w:ins>
      <w:ins w:id="428" w:author="Diany Lorena Hincapie Melo" w:date="2020-07-08T13:24:00Z">
        <w:r>
          <w:rPr>
            <w:lang w:eastAsia="es-CO"/>
          </w:rPr>
          <w:t xml:space="preserve">de esta forma se usan regletas de pines, por tanto, cada </w:t>
        </w:r>
      </w:ins>
      <w:ins w:id="429" w:author="Diany Lorena Hincapie Melo" w:date="2020-07-08T13:25:00Z">
        <w:r>
          <w:rPr>
            <w:lang w:eastAsia="es-CO"/>
          </w:rPr>
          <w:t xml:space="preserve">zona de contacto es </w:t>
        </w:r>
        <w:proofErr w:type="spellStart"/>
        <w:r>
          <w:rPr>
            <w:lang w:eastAsia="es-CO"/>
          </w:rPr>
          <w:t>through</w:t>
        </w:r>
        <w:proofErr w:type="spellEnd"/>
        <w:r>
          <w:rPr>
            <w:lang w:eastAsia="es-CO"/>
          </w:rPr>
          <w:t xml:space="preserve"> </w:t>
        </w:r>
        <w:proofErr w:type="spellStart"/>
        <w:r>
          <w:rPr>
            <w:lang w:eastAsia="es-CO"/>
          </w:rPr>
          <w:t>hole</w:t>
        </w:r>
        <w:proofErr w:type="spellEnd"/>
        <w:r>
          <w:rPr>
            <w:lang w:eastAsia="es-CO"/>
          </w:rPr>
          <w:t xml:space="preserve">, caminos </w:t>
        </w:r>
      </w:ins>
      <w:ins w:id="430" w:author="Diany Lorena Hincapie Melo" w:date="2020-07-08T13:29:00Z">
        <w:r>
          <w:rPr>
            <w:lang w:eastAsia="es-CO"/>
          </w:rPr>
          <w:t>con un ancho de 1mm</w:t>
        </w:r>
      </w:ins>
      <w:ins w:id="431" w:author="Diany Lorena Hincapie Melo" w:date="2020-07-08T13:30:00Z">
        <w:r>
          <w:rPr>
            <w:lang w:eastAsia="es-CO"/>
          </w:rPr>
          <w:t xml:space="preserve">, esto porque es recomendado para </w:t>
        </w:r>
      </w:ins>
      <w:ins w:id="432" w:author="Diany Lorena Hincapie Melo" w:date="2020-07-08T13:32:00Z">
        <w:r w:rsidR="00BD3404">
          <w:rPr>
            <w:lang w:eastAsia="es-CO"/>
          </w:rPr>
          <w:t xml:space="preserve">una corriente máxima de 3 amperios </w:t>
        </w:r>
      </w:ins>
      <w:customXmlInsRangeStart w:id="433" w:author="Diany Lorena Hincapie Melo" w:date="2020-07-08T13:35:00Z"/>
      <w:sdt>
        <w:sdtPr>
          <w:rPr>
            <w:lang w:eastAsia="es-CO"/>
          </w:rPr>
          <w:id w:val="1418136601"/>
          <w:citation/>
        </w:sdtPr>
        <w:sdtEndPr/>
        <w:sdtContent>
          <w:customXmlInsRangeEnd w:id="433"/>
          <w:ins w:id="434" w:author="Diany Lorena Hincapie Melo" w:date="2020-07-08T13:35:00Z">
            <w:r w:rsidR="00BD3404">
              <w:rPr>
                <w:lang w:eastAsia="es-CO"/>
              </w:rPr>
              <w:fldChar w:fldCharType="begin"/>
            </w:r>
            <w:r w:rsidR="00BD3404">
              <w:rPr>
                <w:lang w:eastAsia="es-CO"/>
              </w:rPr>
              <w:instrText xml:space="preserve"> CITATION Bel15 \l 9226 </w:instrText>
            </w:r>
          </w:ins>
          <w:r w:rsidR="00BD3404">
            <w:rPr>
              <w:lang w:eastAsia="es-CO"/>
            </w:rPr>
            <w:fldChar w:fldCharType="separate"/>
          </w:r>
          <w:r w:rsidR="00EA69B8">
            <w:rPr>
              <w:noProof/>
              <w:lang w:eastAsia="es-CO"/>
            </w:rPr>
            <w:t>(Bellido Díaz , 2015)</w:t>
          </w:r>
          <w:ins w:id="435" w:author="Diany Lorena Hincapie Melo" w:date="2020-07-08T13:35:00Z">
            <w:r w:rsidR="00BD3404">
              <w:rPr>
                <w:lang w:eastAsia="es-CO"/>
              </w:rPr>
              <w:fldChar w:fldCharType="end"/>
            </w:r>
          </w:ins>
          <w:customXmlInsRangeStart w:id="436" w:author="Diany Lorena Hincapie Melo" w:date="2020-07-08T13:35:00Z"/>
        </w:sdtContent>
      </w:sdt>
      <w:customXmlInsRangeEnd w:id="436"/>
      <w:ins w:id="437" w:author="Diany Lorena Hincapie Melo" w:date="2020-07-08T13:35:00Z">
        <w:r w:rsidR="00BD3404">
          <w:rPr>
            <w:lang w:eastAsia="es-CO"/>
          </w:rPr>
          <w:t>, y por experiencia propia c</w:t>
        </w:r>
      </w:ins>
      <w:ins w:id="438" w:author="Diany Lorena Hincapie Melo" w:date="2020-07-08T13:36:00Z">
        <w:r w:rsidR="00BD3404">
          <w:rPr>
            <w:lang w:eastAsia="es-CO"/>
          </w:rPr>
          <w:t>on la fabricación. Caminos a 45° sin ángulos de 90°</w:t>
        </w:r>
      </w:ins>
      <w:ins w:id="439" w:author="Diany Lorena Hincapie Melo" w:date="2020-07-08T13:37:00Z">
        <w:r w:rsidR="00BD3404">
          <w:rPr>
            <w:lang w:eastAsia="es-CO"/>
          </w:rPr>
          <w:t>. Doble capa, jaula de Faraday en ambas capas conectadas a GND, para evitar el ruido</w:t>
        </w:r>
      </w:ins>
      <w:ins w:id="440" w:author="Diany Lorena Hincapie Melo" w:date="2020-07-08T13:38:00Z">
        <w:r w:rsidR="00BD3404">
          <w:rPr>
            <w:lang w:eastAsia="es-CO"/>
          </w:rPr>
          <w:t xml:space="preserve"> electromagnético</w:t>
        </w:r>
      </w:ins>
      <w:ins w:id="441" w:author="Diany Lorena Hincapie Melo" w:date="2020-07-08T13:39:00Z">
        <w:r w:rsidR="00BD3404">
          <w:rPr>
            <w:lang w:eastAsia="es-CO"/>
          </w:rPr>
          <w:t xml:space="preserve"> y otras interferencias.</w:t>
        </w:r>
      </w:ins>
      <w:ins w:id="442" w:author="Diany Lorena Hincapie Melo" w:date="2020-07-08T13:57:00Z">
        <w:r w:rsidR="00282A70">
          <w:rPr>
            <w:lang w:eastAsia="es-CO"/>
          </w:rPr>
          <w:t xml:space="preserve"> De esta forma</w:t>
        </w:r>
      </w:ins>
      <w:ins w:id="443" w:author="Diany Lorena Hincapie Melo" w:date="2020-07-08T13:58:00Z">
        <w:r w:rsidR="00282A70">
          <w:rPr>
            <w:lang w:eastAsia="es-CO"/>
          </w:rPr>
          <w:t xml:space="preserve"> se </w:t>
        </w:r>
      </w:ins>
      <w:ins w:id="444" w:author="Diany Lorena Hincapie Melo" w:date="2020-07-08T13:59:00Z">
        <w:r w:rsidR="00282A70">
          <w:rPr>
            <w:lang w:eastAsia="es-CO"/>
          </w:rPr>
          <w:t>alcanzó</w:t>
        </w:r>
      </w:ins>
      <w:ins w:id="445" w:author="Diany Lorena Hincapie Melo" w:date="2020-07-08T13:58:00Z">
        <w:r w:rsidR="00282A70">
          <w:rPr>
            <w:lang w:eastAsia="es-CO"/>
          </w:rPr>
          <w:t xml:space="preserve"> el objetivo </w:t>
        </w:r>
      </w:ins>
      <w:ins w:id="446" w:author="Diany Lorena Hincapie Melo" w:date="2020-07-08T13:59:00Z">
        <w:r w:rsidR="00282A70">
          <w:rPr>
            <w:lang w:eastAsia="es-CO"/>
          </w:rPr>
          <w:t xml:space="preserve">de </w:t>
        </w:r>
        <w:r w:rsidR="00282A70" w:rsidRPr="00282A70">
          <w:rPr>
            <w:rFonts w:eastAsia="Times New Roman"/>
            <w:bCs/>
            <w:lang w:eastAsia="es-CO"/>
            <w:rPrChange w:id="447" w:author="Diany Lorena Hincapie Melo" w:date="2020-07-08T13:59:00Z">
              <w:rPr>
                <w:rFonts w:eastAsia="Times New Roman"/>
                <w:b/>
                <w:lang w:eastAsia="es-CO"/>
              </w:rPr>
            </w:rPrChange>
          </w:rPr>
          <w:t>c</w:t>
        </w:r>
      </w:ins>
      <w:ins w:id="448" w:author="Diany Lorena Hincapie Melo" w:date="2020-07-08T13:58:00Z">
        <w:r w:rsidR="00282A70" w:rsidRPr="00282A70">
          <w:rPr>
            <w:rFonts w:eastAsia="Times New Roman"/>
            <w:bCs/>
            <w:lang w:eastAsia="es-CO"/>
            <w:rPrChange w:id="449" w:author="Diany Lorena Hincapie Melo" w:date="2020-07-08T13:59:00Z">
              <w:rPr>
                <w:rFonts w:eastAsia="Times New Roman"/>
                <w:b/>
                <w:lang w:eastAsia="es-CO"/>
              </w:rPr>
            </w:rPrChange>
          </w:rPr>
          <w:t>onstruir un prototipo inicial de hardware que permita probar la integración de la programación visual</w:t>
        </w:r>
      </w:ins>
      <w:ins w:id="450" w:author="Diany Lorena Hincapie Melo" w:date="2020-07-08T13:59:00Z">
        <w:r w:rsidR="00282A70">
          <w:rPr>
            <w:rFonts w:eastAsia="Times New Roman"/>
            <w:bCs/>
            <w:lang w:eastAsia="es-CO"/>
          </w:rPr>
          <w:t>.</w:t>
        </w:r>
      </w:ins>
    </w:p>
    <w:p w14:paraId="3A8CD49F" w14:textId="7D722CCB" w:rsidR="001010A2" w:rsidRDefault="001010A2" w:rsidP="007254CE">
      <w:pPr>
        <w:pStyle w:val="Sinespaciado"/>
        <w:spacing w:line="480" w:lineRule="auto"/>
        <w:rPr>
          <w:ins w:id="451" w:author="Diany Lorena Hincapie Melo" w:date="2020-07-08T13:39:00Z"/>
          <w:lang w:eastAsia="es-CO"/>
        </w:rPr>
      </w:pPr>
    </w:p>
    <w:p w14:paraId="49850E24" w14:textId="202D5884" w:rsidR="00BD3404" w:rsidRDefault="000C4D4A" w:rsidP="007254CE">
      <w:pPr>
        <w:pStyle w:val="Sinespaciado"/>
        <w:spacing w:line="480" w:lineRule="auto"/>
        <w:rPr>
          <w:ins w:id="452" w:author="Diany Lorena Hincapie Melo" w:date="2020-07-08T13:39:00Z"/>
          <w:lang w:eastAsia="es-CO"/>
        </w:rPr>
      </w:pPr>
      <w:r>
        <w:rPr>
          <w:noProof/>
          <w:lang w:val="en-US"/>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ins w:id="453" w:author="Diany Lorena Hincapie Melo" w:date="2020-07-08T13:39:00Z"/>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val="en-US"/>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0C4D4A" w:rsidRPr="004A3F0B" w:rsidRDefault="000C4D4A" w:rsidP="00094CA9">
                            <w:pPr>
                              <w:pStyle w:val="Descripcin"/>
                              <w:jc w:val="center"/>
                              <w:rPr>
                                <w:noProof/>
                                <w:sz w:val="24"/>
                              </w:rPr>
                            </w:pPr>
                            <w:bookmarkStart w:id="454" w:name="_Ref44880873"/>
                            <w:bookmarkStart w:id="455" w:name="_Toc44880923"/>
                            <w:bookmarkStart w:id="456" w:name="_Toc45116304"/>
                            <w:r>
                              <w:t xml:space="preserve">Ilustración </w:t>
                            </w:r>
                            <w:fldSimple w:instr=" SEQ Ilustración \* ARABIC ">
                              <w:r>
                                <w:rPr>
                                  <w:noProof/>
                                </w:rPr>
                                <w:t>38</w:t>
                              </w:r>
                            </w:fldSimple>
                            <w:bookmarkEnd w:id="454"/>
                            <w:r>
                              <w:t xml:space="preserve"> Diagrama de conexión</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0C4D4A" w:rsidRPr="004A3F0B" w:rsidRDefault="000C4D4A" w:rsidP="00094CA9">
                      <w:pPr>
                        <w:pStyle w:val="Descripcin"/>
                        <w:jc w:val="center"/>
                        <w:rPr>
                          <w:noProof/>
                          <w:sz w:val="24"/>
                        </w:rPr>
                      </w:pPr>
                      <w:bookmarkStart w:id="573" w:name="_Ref44880873"/>
                      <w:bookmarkStart w:id="574" w:name="_Toc44880923"/>
                      <w:bookmarkStart w:id="575" w:name="_Toc45116304"/>
                      <w:r>
                        <w:t xml:space="preserve">Ilustración </w:t>
                      </w:r>
                      <w:fldSimple w:instr=" SEQ Ilustración \* ARABIC ">
                        <w:r>
                          <w:rPr>
                            <w:noProof/>
                          </w:rPr>
                          <w:t>38</w:t>
                        </w:r>
                      </w:fldSimple>
                      <w:bookmarkEnd w:id="573"/>
                      <w:r>
                        <w:t xml:space="preserve"> Diagrama de conexión</w:t>
                      </w:r>
                      <w:bookmarkEnd w:id="574"/>
                      <w:bookmarkEnd w:id="575"/>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58A2565" w14:textId="33C5364F" w:rsidR="009016DB" w:rsidDel="00630324" w:rsidRDefault="000C4D4A" w:rsidP="009016DB">
      <w:pPr>
        <w:pStyle w:val="Sinespaciado"/>
        <w:spacing w:line="480" w:lineRule="auto"/>
        <w:rPr>
          <w:del w:id="457" w:author="Diany Lorena Hincapie Melo" w:date="2020-07-08T12:28:00Z"/>
          <w:lang w:eastAsia="es-CO"/>
        </w:rPr>
      </w:pPr>
      <w:r>
        <w:rPr>
          <w:noProof/>
          <w:lang w:val="en-US"/>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B7CF2" w14:textId="77777777" w:rsidR="00361253" w:rsidRDefault="00361253">
      <w:pPr>
        <w:pStyle w:val="Sinespaciado"/>
        <w:spacing w:line="480" w:lineRule="auto"/>
        <w:ind w:firstLine="0"/>
        <w:rPr>
          <w:lang w:eastAsia="es-CO"/>
        </w:rPr>
        <w:pPrChange w:id="458" w:author="Diany Lorena Hincapie Melo" w:date="2020-07-08T12:28:00Z">
          <w:pPr>
            <w:pStyle w:val="Sinespaciado"/>
            <w:spacing w:line="480" w:lineRule="auto"/>
          </w:pPr>
        </w:pPrChange>
      </w:pP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val="en-US"/>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0C4D4A" w:rsidRPr="00C532E7" w:rsidRDefault="000C4D4A" w:rsidP="00094CA9">
                            <w:pPr>
                              <w:pStyle w:val="Descripcin"/>
                              <w:jc w:val="center"/>
                              <w:rPr>
                                <w:noProof/>
                                <w:sz w:val="24"/>
                              </w:rPr>
                            </w:pPr>
                            <w:bookmarkStart w:id="459" w:name="_Ref44880874"/>
                            <w:bookmarkStart w:id="460" w:name="_Toc44880924"/>
                            <w:bookmarkStart w:id="461" w:name="_Toc45116305"/>
                            <w:r>
                              <w:t xml:space="preserve">Ilustración </w:t>
                            </w:r>
                            <w:fldSimple w:instr=" SEQ Ilustración \* ARABIC ">
                              <w:r>
                                <w:rPr>
                                  <w:noProof/>
                                </w:rPr>
                                <w:t>39</w:t>
                              </w:r>
                            </w:fldSimple>
                            <w:bookmarkEnd w:id="459"/>
                            <w:r>
                              <w:t xml:space="preserve"> Diseño de la PCB</w:t>
                            </w:r>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0C4D4A" w:rsidRPr="00C532E7" w:rsidRDefault="000C4D4A" w:rsidP="00094CA9">
                      <w:pPr>
                        <w:pStyle w:val="Descripcin"/>
                        <w:jc w:val="center"/>
                        <w:rPr>
                          <w:noProof/>
                          <w:sz w:val="24"/>
                        </w:rPr>
                      </w:pPr>
                      <w:bookmarkStart w:id="581" w:name="_Ref44880874"/>
                      <w:bookmarkStart w:id="582" w:name="_Toc44880924"/>
                      <w:bookmarkStart w:id="583" w:name="_Toc45116305"/>
                      <w:r>
                        <w:t xml:space="preserve">Ilustración </w:t>
                      </w:r>
                      <w:fldSimple w:instr=" SEQ Ilustración \* ARABIC ">
                        <w:r>
                          <w:rPr>
                            <w:noProof/>
                          </w:rPr>
                          <w:t>39</w:t>
                        </w:r>
                      </w:fldSimple>
                      <w:bookmarkEnd w:id="581"/>
                      <w:r>
                        <w:t xml:space="preserve"> Diseño de la PCB</w:t>
                      </w:r>
                      <w:bookmarkEnd w:id="582"/>
                      <w:bookmarkEnd w:id="583"/>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val="en-US"/>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0C4D4A" w:rsidRPr="00D5619C" w:rsidRDefault="000C4D4A" w:rsidP="00094CA9">
                            <w:pPr>
                              <w:pStyle w:val="Descripcin"/>
                              <w:jc w:val="center"/>
                              <w:rPr>
                                <w:noProof/>
                                <w:sz w:val="24"/>
                              </w:rPr>
                            </w:pPr>
                            <w:bookmarkStart w:id="462" w:name="_Ref44880875"/>
                            <w:bookmarkStart w:id="463" w:name="_Toc44880925"/>
                            <w:bookmarkStart w:id="464" w:name="_Toc45116306"/>
                            <w:r>
                              <w:t xml:space="preserve">Ilustración </w:t>
                            </w:r>
                            <w:fldSimple w:instr=" SEQ Ilustración \* ARABIC ">
                              <w:r>
                                <w:rPr>
                                  <w:noProof/>
                                </w:rPr>
                                <w:t>40</w:t>
                              </w:r>
                            </w:fldSimple>
                            <w:bookmarkEnd w:id="462"/>
                            <w:r>
                              <w:t xml:space="preserve"> 3D de la PCB</w:t>
                            </w:r>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0C4D4A" w:rsidRPr="00D5619C" w:rsidRDefault="000C4D4A" w:rsidP="00094CA9">
                      <w:pPr>
                        <w:pStyle w:val="Descripcin"/>
                        <w:jc w:val="center"/>
                        <w:rPr>
                          <w:noProof/>
                          <w:sz w:val="24"/>
                        </w:rPr>
                      </w:pPr>
                      <w:bookmarkStart w:id="587" w:name="_Ref44880875"/>
                      <w:bookmarkStart w:id="588" w:name="_Toc44880925"/>
                      <w:bookmarkStart w:id="589" w:name="_Toc45116306"/>
                      <w:r>
                        <w:t xml:space="preserve">Ilustración </w:t>
                      </w:r>
                      <w:fldSimple w:instr=" SEQ Ilustración \* ARABIC ">
                        <w:r>
                          <w:rPr>
                            <w:noProof/>
                          </w:rPr>
                          <w:t>40</w:t>
                        </w:r>
                      </w:fldSimple>
                      <w:bookmarkEnd w:id="587"/>
                      <w:r>
                        <w:t xml:space="preserve"> 3D de la PCB</w:t>
                      </w:r>
                      <w:bookmarkEnd w:id="588"/>
                      <w:bookmarkEnd w:id="589"/>
                    </w:p>
                  </w:txbxContent>
                </v:textbox>
              </v:shape>
            </w:pict>
          </mc:Fallback>
        </mc:AlternateContent>
      </w:r>
      <w:r w:rsidR="009016DB">
        <w:rPr>
          <w:noProof/>
          <w:lang w:val="en-US"/>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465" w:name="_Toc45521202"/>
      <w:r>
        <w:t>Validación de la interfaz visual y la tarjeta</w:t>
      </w:r>
      <w:bookmarkEnd w:id="465"/>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466" w:name="_Toc45521203"/>
      <w:r>
        <w:rPr>
          <w:lang w:eastAsia="es-CO"/>
        </w:rPr>
        <w:t xml:space="preserve">Creación del </w:t>
      </w:r>
      <w:proofErr w:type="spellStart"/>
      <w:r>
        <w:rPr>
          <w:lang w:eastAsia="es-CO"/>
        </w:rPr>
        <w:t>WebSocket</w:t>
      </w:r>
      <w:bookmarkEnd w:id="466"/>
      <w:proofErr w:type="spellEnd"/>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EndPr/>
        <w:sdtContent>
          <w:r>
            <w:rPr>
              <w:lang w:eastAsia="es-CO"/>
            </w:rPr>
            <w:fldChar w:fldCharType="begin"/>
          </w:r>
          <w:r>
            <w:rPr>
              <w:lang w:eastAsia="es-CO"/>
            </w:rPr>
            <w:instrText xml:space="preserve"> CITATION Moz19 \l 9226 </w:instrText>
          </w:r>
          <w:r>
            <w:rPr>
              <w:lang w:eastAsia="es-CO"/>
            </w:rPr>
            <w:fldChar w:fldCharType="separate"/>
          </w:r>
          <w:r w:rsidR="00EA69B8">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documentación de </w:t>
      </w:r>
      <w:proofErr w:type="spellStart"/>
      <w:r>
        <w:rPr>
          <w:lang w:eastAsia="es-CO"/>
        </w:rPr>
        <w:t>MicroPython</w:t>
      </w:r>
      <w:proofErr w:type="spellEnd"/>
      <w:r>
        <w:rPr>
          <w:lang w:eastAsia="es-CO"/>
        </w:rPr>
        <w:t xml:space="preserve"> en la tarjeta ESP32 </w:t>
      </w:r>
      <w:sdt>
        <w:sdtPr>
          <w:rPr>
            <w:lang w:eastAsia="es-CO"/>
          </w:rPr>
          <w:id w:val="-487780410"/>
          <w:citation/>
        </w:sdtPr>
        <w:sdtEndPr/>
        <w:sdtContent>
          <w:r>
            <w:rPr>
              <w:lang w:eastAsia="es-CO"/>
            </w:rPr>
            <w:fldChar w:fldCharType="begin"/>
          </w:r>
          <w:r>
            <w:rPr>
              <w:lang w:eastAsia="es-CO"/>
            </w:rPr>
            <w:instrText xml:space="preserve"> CITATION Mic19 \l 9226 </w:instrText>
          </w:r>
          <w:r>
            <w:rPr>
              <w:lang w:eastAsia="es-CO"/>
            </w:rPr>
            <w:fldChar w:fldCharType="separate"/>
          </w:r>
          <w:r w:rsidR="00EA69B8">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t>
      </w:r>
      <w:proofErr w:type="spellStart"/>
      <w:r>
        <w:rPr>
          <w:lang w:eastAsia="es-CO"/>
        </w:rPr>
        <w:t>WebSocket</w:t>
      </w:r>
      <w:proofErr w:type="spellEnd"/>
      <w:r>
        <w:rPr>
          <w:lang w:eastAsia="es-CO"/>
        </w:rPr>
        <w:t xml:space="preserve">, este se configurará para que se conecte al de la tarjeta y así se comuniquen. Como el </w:t>
      </w:r>
      <w:proofErr w:type="spellStart"/>
      <w:r>
        <w:rPr>
          <w:lang w:eastAsia="es-CO"/>
        </w:rPr>
        <w:t>WebSocket</w:t>
      </w:r>
      <w:proofErr w:type="spellEnd"/>
      <w:r>
        <w:rPr>
          <w:lang w:eastAsia="es-CO"/>
        </w:rPr>
        <w:t xml:space="preserve">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0C4D4A">
        <w:t xml:space="preserve">Ilustración </w:t>
      </w:r>
      <w:r w:rsidR="000C4D4A">
        <w:rPr>
          <w:noProof/>
        </w:rPr>
        <w:t>41</w:t>
      </w:r>
      <w:r>
        <w:rPr>
          <w:color w:val="FF0000"/>
          <w:lang w:eastAsia="es-CO"/>
        </w:rPr>
        <w:fldChar w:fldCharType="end"/>
      </w:r>
      <w:r>
        <w:rPr>
          <w:lang w:eastAsia="es-CO"/>
        </w:rPr>
        <w:t xml:space="preserve">. Esta trama se obtuvo analizando el programa de muestra para el </w:t>
      </w:r>
      <w:proofErr w:type="spellStart"/>
      <w:r>
        <w:rPr>
          <w:lang w:eastAsia="es-CO"/>
        </w:rPr>
        <w:t>WebSocket</w:t>
      </w:r>
      <w:proofErr w:type="spellEnd"/>
      <w:r>
        <w:rPr>
          <w:lang w:eastAsia="es-CO"/>
        </w:rPr>
        <w:t xml:space="preserve"> con la tarjeta de desarrollo </w:t>
      </w:r>
      <w:sdt>
        <w:sdtPr>
          <w:rPr>
            <w:lang w:eastAsia="es-CO"/>
          </w:rPr>
          <w:id w:val="1684779181"/>
          <w:citation/>
        </w:sdtPr>
        <w:sdtEndPr/>
        <w:sdtContent>
          <w:r>
            <w:rPr>
              <w:lang w:eastAsia="es-CO"/>
            </w:rPr>
            <w:fldChar w:fldCharType="begin"/>
          </w:r>
          <w:r>
            <w:rPr>
              <w:lang w:eastAsia="es-CO"/>
            </w:rPr>
            <w:instrText xml:space="preserve"> CITATION Mic191 \l 9226 </w:instrText>
          </w:r>
          <w:r>
            <w:rPr>
              <w:lang w:eastAsia="es-CO"/>
            </w:rPr>
            <w:fldChar w:fldCharType="separate"/>
          </w:r>
          <w:r w:rsidR="00EA69B8">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val="en-US"/>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val="en-US"/>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0C4D4A" w:rsidRPr="000F0D68" w:rsidRDefault="000C4D4A" w:rsidP="00094CA9">
                            <w:pPr>
                              <w:pStyle w:val="Descripcin"/>
                              <w:jc w:val="center"/>
                              <w:rPr>
                                <w:noProof/>
                                <w:sz w:val="24"/>
                              </w:rPr>
                            </w:pPr>
                            <w:bookmarkStart w:id="467" w:name="_Ref44880876"/>
                            <w:bookmarkStart w:id="468" w:name="_Toc44880926"/>
                            <w:bookmarkStart w:id="469" w:name="_Toc45116307"/>
                            <w:r>
                              <w:t xml:space="preserve">Ilustración </w:t>
                            </w:r>
                            <w:fldSimple w:instr=" SEQ Ilustración \* ARABIC ">
                              <w:r>
                                <w:rPr>
                                  <w:noProof/>
                                </w:rPr>
                                <w:t>41</w:t>
                              </w:r>
                            </w:fldSimple>
                            <w:bookmarkEnd w:id="467"/>
                            <w:r>
                              <w:t xml:space="preserve"> Trama de envío de archivos por </w:t>
                            </w:r>
                            <w:proofErr w:type="spellStart"/>
                            <w:r>
                              <w:t>WebSocket</w:t>
                            </w:r>
                            <w:bookmarkEnd w:id="468"/>
                            <w:bookmarkEnd w:id="4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0C4D4A" w:rsidRPr="000F0D68" w:rsidRDefault="000C4D4A" w:rsidP="00094CA9">
                      <w:pPr>
                        <w:pStyle w:val="Descripcin"/>
                        <w:jc w:val="center"/>
                        <w:rPr>
                          <w:noProof/>
                          <w:sz w:val="24"/>
                        </w:rPr>
                      </w:pPr>
                      <w:bookmarkStart w:id="595" w:name="_Ref44880876"/>
                      <w:bookmarkStart w:id="596" w:name="_Toc44880926"/>
                      <w:bookmarkStart w:id="597" w:name="_Toc45116307"/>
                      <w:r>
                        <w:t xml:space="preserve">Ilustración </w:t>
                      </w:r>
                      <w:fldSimple w:instr=" SEQ Ilustración \* ARABIC ">
                        <w:r>
                          <w:rPr>
                            <w:noProof/>
                          </w:rPr>
                          <w:t>41</w:t>
                        </w:r>
                      </w:fldSimple>
                      <w:bookmarkEnd w:id="595"/>
                      <w:r>
                        <w:t xml:space="preserve"> Trama de envío de archivos por </w:t>
                      </w:r>
                      <w:proofErr w:type="spellStart"/>
                      <w:r>
                        <w:t>WebSocket</w:t>
                      </w:r>
                      <w:bookmarkEnd w:id="596"/>
                      <w:bookmarkEnd w:id="597"/>
                      <w:proofErr w:type="spellEnd"/>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 xml:space="preserve">Cuando se reciba respuesta, se empieza a enviar el archivo por bytes, y cuando se termine de enviar y no se ha recibido respuesta de algún error, el archivo quedo bien enviado. Sí por el </w:t>
      </w:r>
      <w:proofErr w:type="spellStart"/>
      <w:r>
        <w:rPr>
          <w:lang w:eastAsia="es-CO"/>
        </w:rPr>
        <w:t>WebSocket</w:t>
      </w:r>
      <w:proofErr w:type="spellEnd"/>
      <w:r>
        <w:rPr>
          <w:lang w:eastAsia="es-CO"/>
        </w:rPr>
        <w:t xml:space="preserve"> se envía el comando “</w:t>
      </w:r>
      <w:proofErr w:type="spellStart"/>
      <w:proofErr w:type="gramStart"/>
      <w:r w:rsidRPr="00326705">
        <w:rPr>
          <w:lang w:eastAsia="es-CO"/>
        </w:rPr>
        <w:t>os.listdir</w:t>
      </w:r>
      <w:proofErr w:type="spellEnd"/>
      <w:proofErr w:type="gramEnd"/>
      <w:r w:rsidRPr="00326705">
        <w:rPr>
          <w:lang w:eastAsia="es-CO"/>
        </w:rPr>
        <w:t>()\r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470" w:name="_Toc45521204"/>
      <w:r>
        <w:rPr>
          <w:lang w:eastAsia="es-CO"/>
        </w:rPr>
        <w:t>Validación con el Software-Hardware</w:t>
      </w:r>
      <w:bookmarkEnd w:id="470"/>
    </w:p>
    <w:p w14:paraId="09B25BE7" w14:textId="080D5858" w:rsidR="009016DB" w:rsidRPr="002D6FE6" w:rsidRDefault="009016DB" w:rsidP="009016DB">
      <w:pPr>
        <w:pStyle w:val="Sinespaciado"/>
        <w:numPr>
          <w:ilvl w:val="0"/>
          <w:numId w:val="19"/>
        </w:numPr>
        <w:spacing w:line="480" w:lineRule="auto"/>
        <w:rPr>
          <w:color w:val="FF0000"/>
          <w:lang w:eastAsia="es-CO"/>
        </w:rPr>
      </w:pPr>
      <w:proofErr w:type="spellStart"/>
      <w:r>
        <w:rPr>
          <w:lang w:eastAsia="es-CO"/>
        </w:rPr>
        <w:t>Buzzer</w:t>
      </w:r>
      <w:proofErr w:type="spellEnd"/>
      <w:r>
        <w:rPr>
          <w:lang w:eastAsia="es-CO"/>
        </w:rPr>
        <w:t xml:space="preserve">: para verificar el funcionamiento del </w:t>
      </w:r>
      <w:proofErr w:type="spellStart"/>
      <w:r>
        <w:rPr>
          <w:lang w:eastAsia="es-CO"/>
        </w:rPr>
        <w:t>Buzzer</w:t>
      </w:r>
      <w:proofErr w:type="spellEnd"/>
      <w:r>
        <w:rPr>
          <w:lang w:eastAsia="es-CO"/>
        </w:rPr>
        <w:t xml:space="preserve">,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C4D4A">
        <w:t xml:space="preserve">Ilustración </w:t>
      </w:r>
      <w:r w:rsidR="000C4D4A">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val="en-US"/>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0C4D4A" w:rsidRPr="003F1A60" w:rsidRDefault="000C4D4A" w:rsidP="00094CA9">
                            <w:pPr>
                              <w:pStyle w:val="Descripcin"/>
                              <w:jc w:val="center"/>
                              <w:rPr>
                                <w:noProof/>
                                <w:sz w:val="24"/>
                              </w:rPr>
                            </w:pPr>
                            <w:bookmarkStart w:id="471" w:name="_Ref44880877"/>
                            <w:bookmarkStart w:id="472" w:name="_Toc44880927"/>
                            <w:bookmarkStart w:id="473" w:name="_Toc45116308"/>
                            <w:r>
                              <w:t xml:space="preserve">Ilustración </w:t>
                            </w:r>
                            <w:fldSimple w:instr=" SEQ Ilustración \* ARABIC ">
                              <w:r>
                                <w:rPr>
                                  <w:noProof/>
                                </w:rPr>
                                <w:t>42</w:t>
                              </w:r>
                            </w:fldSimple>
                            <w:bookmarkEnd w:id="471"/>
                            <w:r>
                              <w:t xml:space="preserve"> Prueba </w:t>
                            </w:r>
                            <w:proofErr w:type="spellStart"/>
                            <w:r>
                              <w:t>Buzzer</w:t>
                            </w:r>
                            <w:bookmarkEnd w:id="472"/>
                            <w:bookmarkEnd w:id="4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0C4D4A" w:rsidRPr="003F1A60" w:rsidRDefault="000C4D4A" w:rsidP="00094CA9">
                      <w:pPr>
                        <w:pStyle w:val="Descripcin"/>
                        <w:jc w:val="center"/>
                        <w:rPr>
                          <w:noProof/>
                          <w:sz w:val="24"/>
                        </w:rPr>
                      </w:pPr>
                      <w:bookmarkStart w:id="602" w:name="_Ref44880877"/>
                      <w:bookmarkStart w:id="603" w:name="_Toc44880927"/>
                      <w:bookmarkStart w:id="604" w:name="_Toc45116308"/>
                      <w:r>
                        <w:t xml:space="preserve">Ilustración </w:t>
                      </w:r>
                      <w:fldSimple w:instr=" SEQ Ilustración \* ARABIC ">
                        <w:r>
                          <w:rPr>
                            <w:noProof/>
                          </w:rPr>
                          <w:t>42</w:t>
                        </w:r>
                      </w:fldSimple>
                      <w:bookmarkEnd w:id="602"/>
                      <w:r>
                        <w:t xml:space="preserve"> Prueba </w:t>
                      </w:r>
                      <w:proofErr w:type="spellStart"/>
                      <w:r>
                        <w:t>Buzzer</w:t>
                      </w:r>
                      <w:bookmarkEnd w:id="603"/>
                      <w:bookmarkEnd w:id="604"/>
                      <w:proofErr w:type="spellEnd"/>
                    </w:p>
                  </w:txbxContent>
                </v:textbox>
              </v:shape>
            </w:pict>
          </mc:Fallback>
        </mc:AlternateContent>
      </w:r>
      <w:r w:rsidR="009016DB">
        <w:rPr>
          <w:noProof/>
          <w:lang w:val="en-US"/>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0C4D4A" w:rsidRPr="004D1859" w:rsidRDefault="000C4D4A" w:rsidP="00094CA9">
                            <w:pPr>
                              <w:pStyle w:val="Descripcin"/>
                              <w:jc w:val="center"/>
                              <w:rPr>
                                <w:noProof/>
                                <w:sz w:val="24"/>
                              </w:rPr>
                            </w:pPr>
                            <w:bookmarkStart w:id="474" w:name="_Ref44880878"/>
                            <w:bookmarkStart w:id="475" w:name="_Toc44880928"/>
                            <w:bookmarkStart w:id="476" w:name="_Toc45116309"/>
                            <w:r>
                              <w:t xml:space="preserve">Ilustración </w:t>
                            </w:r>
                            <w:fldSimple w:instr=" SEQ Ilustración \* ARABIC ">
                              <w:r>
                                <w:rPr>
                                  <w:noProof/>
                                </w:rPr>
                                <w:t>43</w:t>
                              </w:r>
                            </w:fldSimple>
                            <w:bookmarkEnd w:id="474"/>
                            <w:r>
                              <w:t xml:space="preserve"> Prueba HC-SR04</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0C4D4A" w:rsidRPr="004D1859" w:rsidRDefault="000C4D4A" w:rsidP="00094CA9">
                      <w:pPr>
                        <w:pStyle w:val="Descripcin"/>
                        <w:jc w:val="center"/>
                        <w:rPr>
                          <w:noProof/>
                          <w:sz w:val="24"/>
                        </w:rPr>
                      </w:pPr>
                      <w:bookmarkStart w:id="608" w:name="_Ref44880878"/>
                      <w:bookmarkStart w:id="609" w:name="_Toc44880928"/>
                      <w:bookmarkStart w:id="610" w:name="_Toc45116309"/>
                      <w:r>
                        <w:t xml:space="preserve">Ilustración </w:t>
                      </w:r>
                      <w:fldSimple w:instr=" SEQ Ilustración \* ARABIC ">
                        <w:r>
                          <w:rPr>
                            <w:noProof/>
                          </w:rPr>
                          <w:t>43</w:t>
                        </w:r>
                      </w:fldSimple>
                      <w:bookmarkEnd w:id="608"/>
                      <w:r>
                        <w:t xml:space="preserve"> Prueba HC-SR04</w:t>
                      </w:r>
                      <w:bookmarkEnd w:id="609"/>
                      <w:bookmarkEnd w:id="610"/>
                    </w:p>
                  </w:txbxContent>
                </v:textbox>
              </v:shape>
            </w:pict>
          </mc:Fallback>
        </mc:AlternateContent>
      </w:r>
      <w:r w:rsidR="009016DB">
        <w:rPr>
          <w:noProof/>
          <w:lang w:val="en-US"/>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proofErr w:type="spellStart"/>
      <w:r>
        <w:rPr>
          <w:lang w:eastAsia="es-CO"/>
        </w:rPr>
        <w:t>Touch</w:t>
      </w:r>
      <w:proofErr w:type="spellEnd"/>
      <w:r>
        <w:rPr>
          <w:lang w:eastAsia="es-CO"/>
        </w:rPr>
        <w:t xml:space="preserve">: para programar la funcionalidad </w:t>
      </w:r>
      <w:proofErr w:type="spellStart"/>
      <w:r>
        <w:rPr>
          <w:lang w:eastAsia="es-CO"/>
        </w:rPr>
        <w:t>touch</w:t>
      </w:r>
      <w:proofErr w:type="spellEnd"/>
      <w:r>
        <w:rPr>
          <w:lang w:eastAsia="es-CO"/>
        </w:rPr>
        <w:t xml:space="preserve">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val="en-US"/>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0C4D4A" w:rsidRPr="000304D6" w:rsidRDefault="000C4D4A" w:rsidP="00094CA9">
                            <w:pPr>
                              <w:pStyle w:val="Descripcin"/>
                              <w:jc w:val="center"/>
                              <w:rPr>
                                <w:noProof/>
                                <w:sz w:val="24"/>
                              </w:rPr>
                            </w:pPr>
                            <w:bookmarkStart w:id="477" w:name="_Ref44880879"/>
                            <w:bookmarkStart w:id="478" w:name="_Toc44880929"/>
                            <w:bookmarkStart w:id="479" w:name="_Toc45116310"/>
                            <w:r>
                              <w:t xml:space="preserve">Ilustración </w:t>
                            </w:r>
                            <w:fldSimple w:instr=" SEQ Ilustración \* ARABIC ">
                              <w:r>
                                <w:rPr>
                                  <w:noProof/>
                                </w:rPr>
                                <w:t>44</w:t>
                              </w:r>
                            </w:fldSimple>
                            <w:bookmarkEnd w:id="477"/>
                            <w:r>
                              <w:t xml:space="preserve"> Prueba Touch</w:t>
                            </w:r>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0C4D4A" w:rsidRPr="000304D6" w:rsidRDefault="000C4D4A" w:rsidP="00094CA9">
                      <w:pPr>
                        <w:pStyle w:val="Descripcin"/>
                        <w:jc w:val="center"/>
                        <w:rPr>
                          <w:noProof/>
                          <w:sz w:val="24"/>
                        </w:rPr>
                      </w:pPr>
                      <w:bookmarkStart w:id="614" w:name="_Ref44880879"/>
                      <w:bookmarkStart w:id="615" w:name="_Toc44880929"/>
                      <w:bookmarkStart w:id="616" w:name="_Toc45116310"/>
                      <w:r>
                        <w:t xml:space="preserve">Ilustración </w:t>
                      </w:r>
                      <w:fldSimple w:instr=" SEQ Ilustración \* ARABIC ">
                        <w:r>
                          <w:rPr>
                            <w:noProof/>
                          </w:rPr>
                          <w:t>44</w:t>
                        </w:r>
                      </w:fldSimple>
                      <w:bookmarkEnd w:id="614"/>
                      <w:r>
                        <w:t xml:space="preserve"> Prueba Touch</w:t>
                      </w:r>
                      <w:bookmarkEnd w:id="615"/>
                      <w:bookmarkEnd w:id="616"/>
                    </w:p>
                  </w:txbxContent>
                </v:textbox>
              </v:shape>
            </w:pict>
          </mc:Fallback>
        </mc:AlternateContent>
      </w:r>
      <w:r w:rsidR="009016DB">
        <w:rPr>
          <w:noProof/>
          <w:lang w:val="en-US"/>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0F5D36EA" w:rsidR="009016DB" w:rsidRPr="008E2BB9" w:rsidDel="007254CE" w:rsidRDefault="009016DB" w:rsidP="009016DB">
      <w:pPr>
        <w:pStyle w:val="Sinespaciado"/>
        <w:numPr>
          <w:ilvl w:val="0"/>
          <w:numId w:val="19"/>
        </w:numPr>
        <w:spacing w:line="480" w:lineRule="auto"/>
        <w:rPr>
          <w:del w:id="480" w:author="Diany Lorena Hincapie Melo" w:date="2020-07-08T12:29:00Z"/>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C4D4A">
        <w:t xml:space="preserve">Ilustración </w:t>
      </w:r>
      <w:r w:rsidR="000C4D4A">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18</w:t>
      </w:r>
      <w:r w:rsidR="00094CA9">
        <w:rPr>
          <w:color w:val="FF0000"/>
          <w:lang w:eastAsia="es-CO"/>
        </w:rPr>
        <w:fldChar w:fldCharType="end"/>
      </w:r>
      <w:r>
        <w:rPr>
          <w:color w:val="000000" w:themeColor="text1"/>
          <w:lang w:eastAsia="es-CO"/>
        </w:rPr>
        <w:t>.</w:t>
      </w:r>
    </w:p>
    <w:p w14:paraId="0679F7A6" w14:textId="101E4E7C" w:rsidR="008E2BB9" w:rsidDel="007254CE" w:rsidRDefault="008E2BB9" w:rsidP="00760C7D">
      <w:pPr>
        <w:pStyle w:val="Sinespaciado"/>
        <w:numPr>
          <w:ilvl w:val="0"/>
          <w:numId w:val="19"/>
        </w:numPr>
        <w:spacing w:line="480" w:lineRule="auto"/>
        <w:rPr>
          <w:del w:id="481" w:author="Diany Lorena Hincapie Melo" w:date="2020-07-08T12:29:00Z"/>
          <w:lang w:eastAsia="es-CO"/>
        </w:rPr>
      </w:pPr>
    </w:p>
    <w:p w14:paraId="75B5A0D8" w14:textId="53E86857" w:rsidR="008E2BB9" w:rsidDel="007254CE" w:rsidRDefault="008E2BB9" w:rsidP="008E2BB9">
      <w:pPr>
        <w:pStyle w:val="Sinespaciado"/>
        <w:spacing w:line="480" w:lineRule="auto"/>
        <w:rPr>
          <w:del w:id="482" w:author="Diany Lorena Hincapie Melo" w:date="2020-07-08T12:29:00Z"/>
          <w:lang w:eastAsia="es-CO"/>
        </w:rPr>
      </w:pPr>
    </w:p>
    <w:p w14:paraId="15F7C4C6" w14:textId="77777777" w:rsidR="008E2BB9" w:rsidRDefault="008E2BB9" w:rsidP="00760C7D">
      <w:pPr>
        <w:pStyle w:val="Sinespaciado"/>
        <w:numPr>
          <w:ilvl w:val="0"/>
          <w:numId w:val="19"/>
        </w:numPr>
        <w:spacing w:line="480" w:lineRule="auto"/>
        <w:rPr>
          <w:lang w:eastAsia="es-CO"/>
        </w:rPr>
      </w:pPr>
    </w:p>
    <w:p w14:paraId="00866533" w14:textId="0C3E8E7F" w:rsidR="009016DB" w:rsidRDefault="00094CA9" w:rsidP="009016DB">
      <w:pPr>
        <w:pStyle w:val="Sinespaciado"/>
        <w:rPr>
          <w:lang w:eastAsia="es-CO"/>
        </w:rPr>
      </w:pPr>
      <w:r>
        <w:rPr>
          <w:noProof/>
          <w:lang w:val="en-US"/>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0C4D4A" w:rsidRPr="00DB1AA4" w:rsidRDefault="000C4D4A" w:rsidP="00094CA9">
                            <w:pPr>
                              <w:pStyle w:val="Descripcin"/>
                              <w:jc w:val="center"/>
                              <w:rPr>
                                <w:noProof/>
                                <w:sz w:val="24"/>
                              </w:rPr>
                            </w:pPr>
                            <w:bookmarkStart w:id="483" w:name="_Ref44880880"/>
                            <w:bookmarkStart w:id="484" w:name="_Toc44880930"/>
                            <w:bookmarkStart w:id="485" w:name="_Toc45116311"/>
                            <w:r>
                              <w:t xml:space="preserve">Ilustración </w:t>
                            </w:r>
                            <w:fldSimple w:instr=" SEQ Ilustración \* ARABIC ">
                              <w:r>
                                <w:rPr>
                                  <w:noProof/>
                                </w:rPr>
                                <w:t>45</w:t>
                              </w:r>
                            </w:fldSimple>
                            <w:bookmarkEnd w:id="483"/>
                            <w:r>
                              <w:t xml:space="preserve"> Prueba MPU6050</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0C4D4A" w:rsidRPr="00DB1AA4" w:rsidRDefault="000C4D4A" w:rsidP="00094CA9">
                      <w:pPr>
                        <w:pStyle w:val="Descripcin"/>
                        <w:jc w:val="center"/>
                        <w:rPr>
                          <w:noProof/>
                          <w:sz w:val="24"/>
                        </w:rPr>
                      </w:pPr>
                      <w:bookmarkStart w:id="623" w:name="_Ref44880880"/>
                      <w:bookmarkStart w:id="624" w:name="_Toc44880930"/>
                      <w:bookmarkStart w:id="625" w:name="_Toc45116311"/>
                      <w:r>
                        <w:t xml:space="preserve">Ilustración </w:t>
                      </w:r>
                      <w:fldSimple w:instr=" SEQ Ilustración \* ARABIC ">
                        <w:r>
                          <w:rPr>
                            <w:noProof/>
                          </w:rPr>
                          <w:t>45</w:t>
                        </w:r>
                      </w:fldSimple>
                      <w:bookmarkEnd w:id="623"/>
                      <w:r>
                        <w:t xml:space="preserve"> Prueba MPU6050</w:t>
                      </w:r>
                      <w:bookmarkEnd w:id="624"/>
                      <w:bookmarkEnd w:id="625"/>
                    </w:p>
                  </w:txbxContent>
                </v:textbox>
              </v:shape>
            </w:pict>
          </mc:Fallback>
        </mc:AlternateContent>
      </w:r>
      <w:r w:rsidR="009016DB">
        <w:rPr>
          <w:noProof/>
          <w:lang w:val="en-US"/>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proofErr w:type="spellStart"/>
      <w:r>
        <w:rPr>
          <w:lang w:eastAsia="es-CO"/>
        </w:rPr>
        <w:t>NeoPixel</w:t>
      </w:r>
      <w:proofErr w:type="spellEnd"/>
      <w:r>
        <w:rPr>
          <w:lang w:eastAsia="es-CO"/>
        </w:rPr>
        <w:t xml:space="preserve">: para probar las funcionalidades de </w:t>
      </w:r>
      <w:proofErr w:type="spellStart"/>
      <w:r>
        <w:rPr>
          <w:lang w:eastAsia="es-CO"/>
        </w:rPr>
        <w:t>NeoPixel</w:t>
      </w:r>
      <w:proofErr w:type="spellEnd"/>
      <w:r>
        <w:rPr>
          <w:lang w:eastAsia="es-CO"/>
        </w:rPr>
        <w:t xml:space="preserve">,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val="en-US"/>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0C4D4A" w:rsidRPr="00632FA8" w:rsidRDefault="000C4D4A" w:rsidP="00094CA9">
                            <w:pPr>
                              <w:pStyle w:val="Descripcin"/>
                              <w:jc w:val="center"/>
                              <w:rPr>
                                <w:noProof/>
                                <w:sz w:val="24"/>
                              </w:rPr>
                            </w:pPr>
                            <w:bookmarkStart w:id="486" w:name="_Ref44880881"/>
                            <w:bookmarkStart w:id="487" w:name="_Toc44880931"/>
                            <w:bookmarkStart w:id="488" w:name="_Toc45116312"/>
                            <w:r>
                              <w:t xml:space="preserve">Ilustración </w:t>
                            </w:r>
                            <w:fldSimple w:instr=" SEQ Ilustración \* ARABIC ">
                              <w:r>
                                <w:rPr>
                                  <w:noProof/>
                                </w:rPr>
                                <w:t>46</w:t>
                              </w:r>
                            </w:fldSimple>
                            <w:bookmarkEnd w:id="486"/>
                            <w:r>
                              <w:t xml:space="preserve"> Prueba </w:t>
                            </w:r>
                            <w:proofErr w:type="spellStart"/>
                            <w:r>
                              <w:t>NeoPixel</w:t>
                            </w:r>
                            <w:bookmarkEnd w:id="487"/>
                            <w:bookmarkEnd w:id="4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0C4D4A" w:rsidRPr="00632FA8" w:rsidRDefault="000C4D4A" w:rsidP="00094CA9">
                      <w:pPr>
                        <w:pStyle w:val="Descripcin"/>
                        <w:jc w:val="center"/>
                        <w:rPr>
                          <w:noProof/>
                          <w:sz w:val="24"/>
                        </w:rPr>
                      </w:pPr>
                      <w:bookmarkStart w:id="629" w:name="_Ref44880881"/>
                      <w:bookmarkStart w:id="630" w:name="_Toc44880931"/>
                      <w:bookmarkStart w:id="631" w:name="_Toc45116312"/>
                      <w:r>
                        <w:t xml:space="preserve">Ilustración </w:t>
                      </w:r>
                      <w:fldSimple w:instr=" SEQ Ilustración \* ARABIC ">
                        <w:r>
                          <w:rPr>
                            <w:noProof/>
                          </w:rPr>
                          <w:t>46</w:t>
                        </w:r>
                      </w:fldSimple>
                      <w:bookmarkEnd w:id="629"/>
                      <w:r>
                        <w:t xml:space="preserve"> Prueba </w:t>
                      </w:r>
                      <w:proofErr w:type="spellStart"/>
                      <w:r>
                        <w:t>NeoPixel</w:t>
                      </w:r>
                      <w:bookmarkEnd w:id="630"/>
                      <w:bookmarkEnd w:id="631"/>
                      <w:proofErr w:type="spellEnd"/>
                    </w:p>
                  </w:txbxContent>
                </v:textbox>
              </v:shape>
            </w:pict>
          </mc:Fallback>
        </mc:AlternateContent>
      </w:r>
      <w:r w:rsidR="009016DB">
        <w:rPr>
          <w:noProof/>
          <w:lang w:val="en-US"/>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489" w:name="_Toc45521205"/>
      <w:r>
        <w:t>Diseño centrado en el usuario</w:t>
      </w:r>
      <w:bookmarkEnd w:id="489"/>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C4D4A">
        <w:t xml:space="preserve">Ilustración </w:t>
      </w:r>
      <w:r w:rsidR="000C4D4A">
        <w:rPr>
          <w:noProof/>
        </w:rPr>
        <w:t>47</w:t>
      </w:r>
      <w:r w:rsidR="00094CA9">
        <w:rPr>
          <w:lang w:eastAsia="es-CO"/>
        </w:rPr>
        <w:fldChar w:fldCharType="end"/>
      </w:r>
      <w:r w:rsidRPr="00094CA9">
        <w:rPr>
          <w:lang w:eastAsia="es-CO"/>
        </w:rPr>
        <w:t xml:space="preserve">, </w:t>
      </w:r>
      <w:r>
        <w:rPr>
          <w:color w:val="000000" w:themeColor="text1"/>
          <w:lang w:eastAsia="es-CO"/>
        </w:rPr>
        <w:t xml:space="preserve">además generadores para otros lenguajes como lo es, </w:t>
      </w:r>
      <w:proofErr w:type="spellStart"/>
      <w:r>
        <w:rPr>
          <w:color w:val="000000" w:themeColor="text1"/>
          <w:lang w:eastAsia="es-CO"/>
        </w:rPr>
        <w:t>Lua</w:t>
      </w:r>
      <w:proofErr w:type="spellEnd"/>
      <w:r>
        <w:rPr>
          <w:color w:val="000000" w:themeColor="text1"/>
          <w:lang w:eastAsia="es-CO"/>
        </w:rPr>
        <w:t>, XML, PHP entre otros.</w:t>
      </w:r>
    </w:p>
    <w:p w14:paraId="48FBDAE7" w14:textId="77777777" w:rsidR="001010A2" w:rsidDel="007254CE" w:rsidRDefault="001010A2" w:rsidP="009016DB">
      <w:pPr>
        <w:pStyle w:val="Sinespaciado"/>
        <w:spacing w:line="480" w:lineRule="auto"/>
        <w:rPr>
          <w:del w:id="490" w:author="Diany Lorena Hincapie Melo" w:date="2020-07-08T12:29:00Z"/>
          <w:color w:val="000000" w:themeColor="text1"/>
          <w:lang w:eastAsia="es-CO"/>
        </w:rPr>
      </w:pPr>
    </w:p>
    <w:p w14:paraId="2BE3226D" w14:textId="43AC895D" w:rsidR="008E2BB9" w:rsidDel="007254CE" w:rsidRDefault="008E2BB9" w:rsidP="009016DB">
      <w:pPr>
        <w:pStyle w:val="Sinespaciado"/>
        <w:spacing w:line="480" w:lineRule="auto"/>
        <w:rPr>
          <w:del w:id="491" w:author="Diany Lorena Hincapie Melo" w:date="2020-07-08T12:29:00Z"/>
          <w:color w:val="000000" w:themeColor="text1"/>
          <w:lang w:eastAsia="es-CO"/>
        </w:rPr>
      </w:pPr>
    </w:p>
    <w:p w14:paraId="4D1E7F7D" w14:textId="260DBBEC" w:rsidR="008E2BB9" w:rsidDel="007254CE" w:rsidRDefault="008E2BB9" w:rsidP="009016DB">
      <w:pPr>
        <w:pStyle w:val="Sinespaciado"/>
        <w:spacing w:line="480" w:lineRule="auto"/>
        <w:rPr>
          <w:del w:id="492" w:author="Diany Lorena Hincapie Melo" w:date="2020-07-08T12:29:00Z"/>
          <w:color w:val="000000" w:themeColor="text1"/>
          <w:lang w:eastAsia="es-CO"/>
        </w:rPr>
      </w:pPr>
    </w:p>
    <w:p w14:paraId="77EF1A95" w14:textId="2ADBBBC5" w:rsidR="008E2BB9" w:rsidDel="007254CE" w:rsidRDefault="008E2BB9" w:rsidP="009016DB">
      <w:pPr>
        <w:pStyle w:val="Sinespaciado"/>
        <w:spacing w:line="480" w:lineRule="auto"/>
        <w:rPr>
          <w:del w:id="493" w:author="Diany Lorena Hincapie Melo" w:date="2020-07-08T12:29:00Z"/>
          <w:color w:val="000000" w:themeColor="text1"/>
          <w:lang w:eastAsia="es-CO"/>
        </w:rPr>
      </w:pP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val="en-US"/>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0C4D4A" w:rsidRPr="008873DC" w:rsidRDefault="000C4D4A" w:rsidP="00094CA9">
                            <w:pPr>
                              <w:pStyle w:val="Descripcin"/>
                              <w:jc w:val="center"/>
                              <w:rPr>
                                <w:noProof/>
                                <w:sz w:val="24"/>
                              </w:rPr>
                            </w:pPr>
                            <w:bookmarkStart w:id="494" w:name="_Ref44880882"/>
                            <w:bookmarkStart w:id="495" w:name="_Toc44880932"/>
                            <w:bookmarkStart w:id="496" w:name="_Toc45116313"/>
                            <w:r>
                              <w:t xml:space="preserve">Ilustración </w:t>
                            </w:r>
                            <w:fldSimple w:instr=" SEQ Ilustración \* ARABIC ">
                              <w:r>
                                <w:rPr>
                                  <w:noProof/>
                                </w:rPr>
                                <w:t>47</w:t>
                              </w:r>
                            </w:fldSimple>
                            <w:bookmarkEnd w:id="494"/>
                            <w:r>
                              <w:t xml:space="preserve"> Interfaz de Blockly base</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0C4D4A" w:rsidRPr="008873DC" w:rsidRDefault="000C4D4A" w:rsidP="00094CA9">
                      <w:pPr>
                        <w:pStyle w:val="Descripcin"/>
                        <w:jc w:val="center"/>
                        <w:rPr>
                          <w:noProof/>
                          <w:sz w:val="24"/>
                        </w:rPr>
                      </w:pPr>
                      <w:bookmarkStart w:id="640" w:name="_Ref44880882"/>
                      <w:bookmarkStart w:id="641" w:name="_Toc44880932"/>
                      <w:bookmarkStart w:id="642" w:name="_Toc45116313"/>
                      <w:r>
                        <w:t xml:space="preserve">Ilustración </w:t>
                      </w:r>
                      <w:fldSimple w:instr=" SEQ Ilustración \* ARABIC ">
                        <w:r>
                          <w:rPr>
                            <w:noProof/>
                          </w:rPr>
                          <w:t>47</w:t>
                        </w:r>
                      </w:fldSimple>
                      <w:bookmarkEnd w:id="640"/>
                      <w:r>
                        <w:t xml:space="preserve"> Interfaz de Blockly base</w:t>
                      </w:r>
                      <w:bookmarkEnd w:id="641"/>
                      <w:bookmarkEnd w:id="642"/>
                    </w:p>
                  </w:txbxContent>
                </v:textbox>
              </v:shape>
            </w:pict>
          </mc:Fallback>
        </mc:AlternateContent>
      </w:r>
      <w:r w:rsidR="009016DB">
        <w:rPr>
          <w:noProof/>
          <w:lang w:val="en-US"/>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C4D4A">
        <w:t xml:space="preserve">Ilustración </w:t>
      </w:r>
      <w:r w:rsidR="000C4D4A">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347A0E03" w14:textId="49785CEF" w:rsidR="008E2BB9" w:rsidDel="007254CE" w:rsidRDefault="008E2BB9" w:rsidP="00361253">
      <w:pPr>
        <w:pStyle w:val="Sinespaciado"/>
        <w:spacing w:line="480" w:lineRule="auto"/>
        <w:rPr>
          <w:del w:id="497" w:author="Diany Lorena Hincapie Melo" w:date="2020-07-08T12:29:00Z"/>
          <w:color w:val="000000" w:themeColor="text1"/>
          <w:lang w:eastAsia="es-CO"/>
        </w:rPr>
      </w:pPr>
    </w:p>
    <w:p w14:paraId="2992207B" w14:textId="77777777" w:rsidR="008E2BB9" w:rsidRDefault="008E2BB9">
      <w:pPr>
        <w:pStyle w:val="Sinespaciado"/>
        <w:spacing w:line="480" w:lineRule="auto"/>
        <w:ind w:firstLine="0"/>
        <w:rPr>
          <w:color w:val="000000" w:themeColor="text1"/>
          <w:lang w:eastAsia="es-CO"/>
        </w:rPr>
        <w:pPrChange w:id="498" w:author="Diany Lorena Hincapie Melo" w:date="2020-07-08T12:29:00Z">
          <w:pPr>
            <w:pStyle w:val="Sinespaciado"/>
            <w:spacing w:line="480" w:lineRule="auto"/>
          </w:pPr>
        </w:pPrChange>
      </w:pPr>
    </w:p>
    <w:p w14:paraId="4209DF03" w14:textId="71DC98D6" w:rsidR="009016DB" w:rsidRDefault="00094CA9" w:rsidP="009016DB">
      <w:pPr>
        <w:pStyle w:val="Sinespaciado"/>
        <w:spacing w:line="480" w:lineRule="auto"/>
        <w:rPr>
          <w:color w:val="000000" w:themeColor="text1"/>
          <w:lang w:eastAsia="es-CO"/>
        </w:rPr>
      </w:pPr>
      <w:r>
        <w:rPr>
          <w:noProof/>
          <w:lang w:val="en-US"/>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0C4D4A" w:rsidRPr="00B33EF8" w:rsidRDefault="000C4D4A" w:rsidP="00094CA9">
                            <w:pPr>
                              <w:pStyle w:val="Descripcin"/>
                              <w:jc w:val="center"/>
                              <w:rPr>
                                <w:noProof/>
                                <w:color w:val="000000" w:themeColor="text1"/>
                                <w:sz w:val="24"/>
                              </w:rPr>
                            </w:pPr>
                            <w:bookmarkStart w:id="499" w:name="_Ref44880883"/>
                            <w:bookmarkStart w:id="500" w:name="_Toc44880933"/>
                            <w:bookmarkStart w:id="501" w:name="_Toc45116314"/>
                            <w:r>
                              <w:t xml:space="preserve">Ilustración </w:t>
                            </w:r>
                            <w:fldSimple w:instr=" SEQ Ilustración \* ARABIC ">
                              <w:r>
                                <w:rPr>
                                  <w:noProof/>
                                </w:rPr>
                                <w:t>48</w:t>
                              </w:r>
                            </w:fldSimple>
                            <w:bookmarkEnd w:id="499"/>
                            <w:r>
                              <w:t xml:space="preserve"> Concepto para la interfaz de Blockly MADI</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0C4D4A" w:rsidRPr="00B33EF8" w:rsidRDefault="000C4D4A" w:rsidP="00094CA9">
                      <w:pPr>
                        <w:pStyle w:val="Descripcin"/>
                        <w:jc w:val="center"/>
                        <w:rPr>
                          <w:noProof/>
                          <w:color w:val="000000" w:themeColor="text1"/>
                          <w:sz w:val="24"/>
                        </w:rPr>
                      </w:pPr>
                      <w:bookmarkStart w:id="648" w:name="_Ref44880883"/>
                      <w:bookmarkStart w:id="649" w:name="_Toc44880933"/>
                      <w:bookmarkStart w:id="650" w:name="_Toc45116314"/>
                      <w:r>
                        <w:t xml:space="preserve">Ilustración </w:t>
                      </w:r>
                      <w:fldSimple w:instr=" SEQ Ilustración \* ARABIC ">
                        <w:r>
                          <w:rPr>
                            <w:noProof/>
                          </w:rPr>
                          <w:t>48</w:t>
                        </w:r>
                      </w:fldSimple>
                      <w:bookmarkEnd w:id="648"/>
                      <w:r>
                        <w:t xml:space="preserve"> Concepto para la interfaz de Blockly MADI</w:t>
                      </w:r>
                      <w:bookmarkEnd w:id="649"/>
                      <w:bookmarkEnd w:id="650"/>
                    </w:p>
                  </w:txbxContent>
                </v:textbox>
              </v:shape>
            </w:pict>
          </mc:Fallback>
        </mc:AlternateContent>
      </w:r>
      <w:r w:rsidR="009016DB">
        <w:rPr>
          <w:noProof/>
          <w:color w:val="000000" w:themeColor="text1"/>
          <w:lang w:val="en-US"/>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502" w:name="_Toc45521206"/>
      <w:r>
        <w:rPr>
          <w:lang w:eastAsia="es-CO"/>
        </w:rPr>
        <w:t>Área musical</w:t>
      </w:r>
      <w:bookmarkEnd w:id="502"/>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503" w:name="_Toc45521207"/>
      <w:r>
        <w:rPr>
          <w:lang w:eastAsia="es-CO"/>
        </w:rPr>
        <w:lastRenderedPageBreak/>
        <w:t>Área de botones</w:t>
      </w:r>
      <w:bookmarkEnd w:id="503"/>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t>
      </w:r>
      <w:proofErr w:type="spellStart"/>
      <w:r>
        <w:rPr>
          <w:color w:val="000000" w:themeColor="text1"/>
          <w:lang w:eastAsia="es-CO"/>
        </w:rPr>
        <w:t>WebSocket</w:t>
      </w:r>
      <w:proofErr w:type="spellEnd"/>
      <w:r>
        <w:rPr>
          <w:color w:val="000000" w:themeColor="text1"/>
          <w:lang w:eastAsia="es-CO"/>
        </w:rPr>
        <w:t xml:space="preserve">,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0C4D4A">
        <w:t xml:space="preserve">Ilustración </w:t>
      </w:r>
      <w:r w:rsidR="000C4D4A">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t>
      </w:r>
      <w:proofErr w:type="spellStart"/>
      <w:r>
        <w:rPr>
          <w:lang w:eastAsia="es-CO"/>
        </w:rPr>
        <w:t>WebSocket</w:t>
      </w:r>
      <w:proofErr w:type="spellEnd"/>
      <w:r>
        <w:rPr>
          <w:lang w:eastAsia="es-CO"/>
        </w:rPr>
        <w:t xml:space="preserve">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t>
      </w:r>
      <w:proofErr w:type="spellStart"/>
      <w:r>
        <w:rPr>
          <w:lang w:eastAsia="es-CO"/>
        </w:rPr>
        <w:t>WebSocket</w:t>
      </w:r>
      <w:proofErr w:type="spellEnd"/>
      <w:r>
        <w:rPr>
          <w:lang w:eastAsia="es-CO"/>
        </w:rPr>
        <w:t xml:space="preserve">,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0C4D4A" w:rsidRPr="00645BE1" w:rsidRDefault="000C4D4A" w:rsidP="00E5011C">
                            <w:pPr>
                              <w:pStyle w:val="Descripcin"/>
                              <w:jc w:val="center"/>
                              <w:rPr>
                                <w:noProof/>
                                <w:sz w:val="24"/>
                              </w:rPr>
                            </w:pPr>
                            <w:bookmarkStart w:id="504" w:name="_Ref44880884"/>
                            <w:bookmarkStart w:id="505" w:name="_Toc44880934"/>
                            <w:bookmarkStart w:id="506" w:name="_Toc45116315"/>
                            <w:r>
                              <w:t xml:space="preserve">Ilustración </w:t>
                            </w:r>
                            <w:fldSimple w:instr=" SEQ Ilustración \* ARABIC ">
                              <w:r>
                                <w:rPr>
                                  <w:noProof/>
                                </w:rPr>
                                <w:t>49</w:t>
                              </w:r>
                            </w:fldSimple>
                            <w:bookmarkEnd w:id="504"/>
                            <w:r>
                              <w:t xml:space="preserve"> Distribución de botones de la interfaz Blockly MADI</w:t>
                            </w:r>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0C4D4A" w:rsidRPr="00645BE1" w:rsidRDefault="000C4D4A" w:rsidP="00E5011C">
                      <w:pPr>
                        <w:pStyle w:val="Descripcin"/>
                        <w:jc w:val="center"/>
                        <w:rPr>
                          <w:noProof/>
                          <w:sz w:val="24"/>
                        </w:rPr>
                      </w:pPr>
                      <w:bookmarkStart w:id="656" w:name="_Ref44880884"/>
                      <w:bookmarkStart w:id="657" w:name="_Toc44880934"/>
                      <w:bookmarkStart w:id="658" w:name="_Toc45116315"/>
                      <w:r>
                        <w:t xml:space="preserve">Ilustración </w:t>
                      </w:r>
                      <w:fldSimple w:instr=" SEQ Ilustración \* ARABIC ">
                        <w:r>
                          <w:rPr>
                            <w:noProof/>
                          </w:rPr>
                          <w:t>49</w:t>
                        </w:r>
                      </w:fldSimple>
                      <w:bookmarkEnd w:id="656"/>
                      <w:r>
                        <w:t xml:space="preserve"> Distribución de botones de la interfaz Blockly MADI</w:t>
                      </w:r>
                      <w:bookmarkEnd w:id="657"/>
                      <w:bookmarkEnd w:id="658"/>
                    </w:p>
                  </w:txbxContent>
                </v:textbox>
              </v:shape>
            </w:pict>
          </mc:Fallback>
        </mc:AlternateContent>
      </w:r>
      <w:r w:rsidR="00094CA9">
        <w:rPr>
          <w:noProof/>
          <w:lang w:val="en-US"/>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507" w:name="_Toc45521208"/>
      <w:r>
        <w:rPr>
          <w:lang w:eastAsia="es-CO"/>
        </w:rPr>
        <w:t>Área de trabajo</w:t>
      </w:r>
      <w:bookmarkEnd w:id="507"/>
    </w:p>
    <w:p w14:paraId="7B74EF36" w14:textId="72548A49"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val="en-US"/>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0C4D4A" w:rsidRPr="00576F67" w:rsidRDefault="000C4D4A" w:rsidP="00E5011C">
                            <w:pPr>
                              <w:pStyle w:val="Descripcin"/>
                              <w:jc w:val="center"/>
                              <w:rPr>
                                <w:noProof/>
                                <w:sz w:val="24"/>
                              </w:rPr>
                            </w:pPr>
                            <w:bookmarkStart w:id="508" w:name="_Ref44880886"/>
                            <w:bookmarkStart w:id="509" w:name="_Toc44880935"/>
                            <w:bookmarkStart w:id="510" w:name="_Toc45116316"/>
                            <w:r>
                              <w:t xml:space="preserve">Ilustración </w:t>
                            </w:r>
                            <w:fldSimple w:instr=" SEQ Ilustración \* ARABIC ">
                              <w:r>
                                <w:rPr>
                                  <w:noProof/>
                                </w:rPr>
                                <w:t>50</w:t>
                              </w:r>
                            </w:fldSimple>
                            <w:bookmarkEnd w:id="508"/>
                            <w:r>
                              <w:t xml:space="preserve"> Botones del área de trabajo</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0C4D4A" w:rsidRPr="00576F67" w:rsidRDefault="000C4D4A" w:rsidP="00E5011C">
                      <w:pPr>
                        <w:pStyle w:val="Descripcin"/>
                        <w:jc w:val="center"/>
                        <w:rPr>
                          <w:noProof/>
                          <w:sz w:val="24"/>
                        </w:rPr>
                      </w:pPr>
                      <w:bookmarkStart w:id="663" w:name="_Ref44880886"/>
                      <w:bookmarkStart w:id="664" w:name="_Toc44880935"/>
                      <w:bookmarkStart w:id="665" w:name="_Toc45116316"/>
                      <w:r>
                        <w:t xml:space="preserve">Ilustración </w:t>
                      </w:r>
                      <w:fldSimple w:instr=" SEQ Ilustración \* ARABIC ">
                        <w:r>
                          <w:rPr>
                            <w:noProof/>
                          </w:rPr>
                          <w:t>50</w:t>
                        </w:r>
                      </w:fldSimple>
                      <w:bookmarkEnd w:id="663"/>
                      <w:r>
                        <w:t xml:space="preserve"> Botones del área de trabajo</w:t>
                      </w:r>
                      <w:bookmarkEnd w:id="664"/>
                      <w:bookmarkEnd w:id="665"/>
                    </w:p>
                  </w:txbxContent>
                </v:textbox>
              </v:shape>
            </w:pict>
          </mc:Fallback>
        </mc:AlternateContent>
      </w:r>
      <w:r>
        <w:rPr>
          <w:noProof/>
          <w:lang w:val="en-US"/>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511" w:name="_Toc45521209"/>
      <w:r>
        <w:t>Área de Tarjeta</w:t>
      </w:r>
      <w:bookmarkEnd w:id="511"/>
      <w:r>
        <w:t xml:space="preserve"> </w:t>
      </w:r>
    </w:p>
    <w:p w14:paraId="1C4C3551" w14:textId="2F30B88E" w:rsidR="009016DB" w:rsidRDefault="009016DB" w:rsidP="00E5011C">
      <w:pPr>
        <w:pStyle w:val="Sinespaciado"/>
        <w:spacing w:line="480" w:lineRule="auto"/>
      </w:pPr>
      <w:r>
        <w:t xml:space="preserve">Esta área tiene la funcionalidad de mostrar el </w:t>
      </w:r>
      <w:proofErr w:type="spellStart"/>
      <w:r>
        <w:t>Pinout</w:t>
      </w:r>
      <w:proofErr w:type="spellEnd"/>
      <w:r>
        <w:t xml:space="preserve"> de la tarjeta ESP32, con el fin de mostrar los pines que pueden ser usados, y para verificar sí algún pin ya está en uso juntos al área de trabajo.</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6CEC5BDB" w14:textId="625F83C0" w:rsidR="00361253" w:rsidDel="007254CE" w:rsidRDefault="001010A2" w:rsidP="00E5011C">
      <w:pPr>
        <w:pStyle w:val="Sinespaciado"/>
        <w:spacing w:line="480" w:lineRule="auto"/>
        <w:rPr>
          <w:del w:id="512" w:author="Diany Lorena Hincapie Melo" w:date="2020-07-08T12:29:00Z"/>
        </w:rPr>
      </w:pPr>
      <w:r>
        <w:rPr>
          <w:noProof/>
          <w:lang w:val="en-US"/>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428CC796" w14:textId="77777777" w:rsidR="00361253" w:rsidRDefault="00361253">
      <w:pPr>
        <w:pStyle w:val="Sinespaciado"/>
        <w:spacing w:line="480" w:lineRule="auto"/>
        <w:ind w:firstLine="0"/>
        <w:pPrChange w:id="513" w:author="Diany Lorena Hincapie Melo" w:date="2020-07-08T12:29:00Z">
          <w:pPr>
            <w:pStyle w:val="Sinespaciado"/>
            <w:spacing w:line="480" w:lineRule="auto"/>
          </w:pPr>
        </w:pPrChange>
      </w:pPr>
    </w:p>
    <w:p w14:paraId="32A62B02" w14:textId="1279F72D" w:rsidR="009016DB" w:rsidRDefault="00E5011C" w:rsidP="009016DB">
      <w:pPr>
        <w:pStyle w:val="Sinespaciado"/>
        <w:spacing w:line="480" w:lineRule="auto"/>
      </w:pPr>
      <w:r>
        <w:rPr>
          <w:noProof/>
          <w:lang w:val="en-US"/>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0C4D4A" w:rsidRPr="008B7B52" w:rsidRDefault="000C4D4A" w:rsidP="00E5011C">
                            <w:pPr>
                              <w:pStyle w:val="Descripcin"/>
                              <w:jc w:val="center"/>
                              <w:rPr>
                                <w:noProof/>
                                <w:sz w:val="24"/>
                              </w:rPr>
                            </w:pPr>
                            <w:bookmarkStart w:id="514" w:name="_Ref44880885"/>
                            <w:bookmarkStart w:id="515" w:name="_Toc44880936"/>
                            <w:bookmarkStart w:id="516" w:name="_Toc45116317"/>
                            <w:r>
                              <w:t xml:space="preserve">Ilustración </w:t>
                            </w:r>
                            <w:fldSimple w:instr=" SEQ Ilustración \* ARABIC ">
                              <w:r>
                                <w:rPr>
                                  <w:noProof/>
                                </w:rPr>
                                <w:t>51</w:t>
                              </w:r>
                            </w:fldSimple>
                            <w:bookmarkEnd w:id="514"/>
                            <w:r>
                              <w:t xml:space="preserve"> Mensaje de advertencia de pines repetidos</w:t>
                            </w:r>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0C4D4A" w:rsidRPr="008B7B52" w:rsidRDefault="000C4D4A" w:rsidP="00E5011C">
                      <w:pPr>
                        <w:pStyle w:val="Descripcin"/>
                        <w:jc w:val="center"/>
                        <w:rPr>
                          <w:noProof/>
                          <w:sz w:val="24"/>
                        </w:rPr>
                      </w:pPr>
                      <w:bookmarkStart w:id="672" w:name="_Ref44880885"/>
                      <w:bookmarkStart w:id="673" w:name="_Toc44880936"/>
                      <w:bookmarkStart w:id="674" w:name="_Toc45116317"/>
                      <w:r>
                        <w:t xml:space="preserve">Ilustración </w:t>
                      </w:r>
                      <w:fldSimple w:instr=" SEQ Ilustración \* ARABIC ">
                        <w:r>
                          <w:rPr>
                            <w:noProof/>
                          </w:rPr>
                          <w:t>51</w:t>
                        </w:r>
                      </w:fldSimple>
                      <w:bookmarkEnd w:id="672"/>
                      <w:r>
                        <w:t xml:space="preserve"> Mensaje de advertencia de pines repetidos</w:t>
                      </w:r>
                      <w:bookmarkEnd w:id="673"/>
                      <w:bookmarkEnd w:id="674"/>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517" w:name="_Toc45521210"/>
      <w:r>
        <w:t>Prueba de integración</w:t>
      </w:r>
      <w:bookmarkEnd w:id="517"/>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0C4D4A">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0C4D4A">
        <w:t xml:space="preserve">Ilustración </w:t>
      </w:r>
      <w:r w:rsidR="000C4D4A">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val="en-US"/>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0C4D4A" w:rsidRPr="00583D47" w:rsidRDefault="000C4D4A" w:rsidP="00790A21">
                            <w:pPr>
                              <w:pStyle w:val="Descripcin"/>
                              <w:jc w:val="center"/>
                              <w:rPr>
                                <w:noProof/>
                                <w:sz w:val="24"/>
                              </w:rPr>
                            </w:pPr>
                            <w:bookmarkStart w:id="518" w:name="_Ref45113621"/>
                            <w:bookmarkStart w:id="519" w:name="_Toc45116318"/>
                            <w:r>
                              <w:t xml:space="preserve">Ilustración </w:t>
                            </w:r>
                            <w:fldSimple w:instr=" SEQ Ilustración \* ARABIC ">
                              <w:r>
                                <w:rPr>
                                  <w:noProof/>
                                </w:rPr>
                                <w:t>52</w:t>
                              </w:r>
                            </w:fldSimple>
                            <w:bookmarkEnd w:id="518"/>
                            <w:r>
                              <w:t xml:space="preserve"> Instrumento musical inventado</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0C4D4A" w:rsidRPr="00583D47" w:rsidRDefault="000C4D4A" w:rsidP="00790A21">
                      <w:pPr>
                        <w:pStyle w:val="Descripcin"/>
                        <w:jc w:val="center"/>
                        <w:rPr>
                          <w:noProof/>
                          <w:sz w:val="24"/>
                        </w:rPr>
                      </w:pPr>
                      <w:bookmarkStart w:id="678" w:name="_Ref45113621"/>
                      <w:bookmarkStart w:id="679" w:name="_Toc45116318"/>
                      <w:r>
                        <w:t xml:space="preserve">Ilustración </w:t>
                      </w:r>
                      <w:fldSimple w:instr=" SEQ Ilustración \* ARABIC ">
                        <w:r>
                          <w:rPr>
                            <w:noProof/>
                          </w:rPr>
                          <w:t>52</w:t>
                        </w:r>
                      </w:fldSimple>
                      <w:bookmarkEnd w:id="678"/>
                      <w:r>
                        <w:t xml:space="preserve"> Instrumento musical inventado</w:t>
                      </w:r>
                      <w:bookmarkEnd w:id="679"/>
                    </w:p>
                  </w:txbxContent>
                </v:textbox>
              </v:shape>
            </w:pict>
          </mc:Fallback>
        </mc:AlternateContent>
      </w:r>
      <w:r w:rsidR="00A15A86">
        <w:rPr>
          <w:noProof/>
          <w:lang w:val="en-US"/>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7BFDAEE"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t>
      </w:r>
      <w:proofErr w:type="spellStart"/>
      <w:r>
        <w:rPr>
          <w:color w:val="000000" w:themeColor="text1"/>
          <w:lang w:eastAsia="es-CO"/>
        </w:rPr>
        <w:t>WebSocket</w:t>
      </w:r>
      <w:proofErr w:type="spellEnd"/>
      <w:r>
        <w:rPr>
          <w:color w:val="000000" w:themeColor="text1"/>
          <w:lang w:eastAsia="es-CO"/>
        </w:rPr>
        <w:t xml:space="preserve"> </w:t>
      </w:r>
      <w:r w:rsidRPr="005B4509">
        <w:rPr>
          <w:lang w:eastAsia="es-CO"/>
        </w:rPr>
        <w:t xml:space="preserve">ver </w:t>
      </w:r>
      <w:r w:rsidR="00760C7D">
        <w:rPr>
          <w:lang w:eastAsia="es-CO"/>
        </w:rPr>
        <w:fldChar w:fldCharType="begin"/>
      </w:r>
      <w:r w:rsidR="00760C7D">
        <w:rPr>
          <w:lang w:eastAsia="es-CO"/>
        </w:rPr>
        <w:instrText xml:space="preserve"> REF _Ref45113640 \h </w:instrText>
      </w:r>
      <w:r w:rsidR="00760C7D">
        <w:rPr>
          <w:lang w:eastAsia="es-CO"/>
        </w:rPr>
      </w:r>
      <w:r w:rsidR="00760C7D">
        <w:rPr>
          <w:lang w:eastAsia="es-CO"/>
        </w:rPr>
        <w:fldChar w:fldCharType="separate"/>
      </w:r>
      <w:r w:rsidR="000C4D4A">
        <w:t xml:space="preserve">Ilustración </w:t>
      </w:r>
      <w:r w:rsidR="000C4D4A">
        <w:rPr>
          <w:noProof/>
        </w:rPr>
        <w:t>53</w:t>
      </w:r>
      <w:r w:rsidR="00760C7D">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val="en-US"/>
        </w:rPr>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0C4D4A" w:rsidRPr="00CA7D55" w:rsidRDefault="000C4D4A" w:rsidP="00790A21">
                            <w:pPr>
                              <w:pStyle w:val="Descripcin"/>
                              <w:jc w:val="center"/>
                              <w:rPr>
                                <w:noProof/>
                                <w:sz w:val="24"/>
                              </w:rPr>
                            </w:pPr>
                            <w:bookmarkStart w:id="520" w:name="_Ref45113640"/>
                            <w:bookmarkStart w:id="521" w:name="_Toc45116319"/>
                            <w:r>
                              <w:t xml:space="preserve">Ilustración </w:t>
                            </w:r>
                            <w:fldSimple w:instr=" SEQ Ilustración \* ARABIC ">
                              <w:r>
                                <w:rPr>
                                  <w:noProof/>
                                </w:rPr>
                                <w:t>53</w:t>
                              </w:r>
                            </w:fldSimple>
                            <w:bookmarkEnd w:id="520"/>
                            <w:r>
                              <w:t xml:space="preserve"> Programación de instrumento musical</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0C4D4A" w:rsidRPr="00CA7D55" w:rsidRDefault="000C4D4A" w:rsidP="00790A21">
                      <w:pPr>
                        <w:pStyle w:val="Descripcin"/>
                        <w:jc w:val="center"/>
                        <w:rPr>
                          <w:noProof/>
                          <w:sz w:val="24"/>
                        </w:rPr>
                      </w:pPr>
                      <w:bookmarkStart w:id="682" w:name="_Ref45113640"/>
                      <w:bookmarkStart w:id="683" w:name="_Toc45116319"/>
                      <w:r>
                        <w:t xml:space="preserve">Ilustración </w:t>
                      </w:r>
                      <w:fldSimple w:instr=" SEQ Ilustración \* ARABIC ">
                        <w:r>
                          <w:rPr>
                            <w:noProof/>
                          </w:rPr>
                          <w:t>53</w:t>
                        </w:r>
                      </w:fldSimple>
                      <w:bookmarkEnd w:id="682"/>
                      <w:r>
                        <w:t xml:space="preserve"> Programación de instrumento musical</w:t>
                      </w:r>
                      <w:bookmarkEnd w:id="683"/>
                    </w:p>
                  </w:txbxContent>
                </v:textbox>
              </v:shape>
            </w:pict>
          </mc:Fallback>
        </mc:AlternateContent>
      </w:r>
      <w:r w:rsidR="00A15A86">
        <w:rPr>
          <w:noProof/>
          <w:lang w:val="en-US"/>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3B0FB8A1" w14:textId="76370750" w:rsidR="00C53CAF" w:rsidRDefault="00392383" w:rsidP="00A15A86">
      <w:pPr>
        <w:pStyle w:val="Sinespaciado"/>
        <w:spacing w:line="480" w:lineRule="auto"/>
        <w:rPr>
          <w:lang w:eastAsia="es-CO"/>
        </w:rPr>
      </w:pPr>
      <w:r>
        <w:rPr>
          <w:lang w:eastAsia="es-CO"/>
        </w:rPr>
        <w:t xml:space="preserve">La prueba de integración </w:t>
      </w:r>
      <w:proofErr w:type="spellStart"/>
      <w:r>
        <w:rPr>
          <w:lang w:eastAsia="es-CO"/>
        </w:rPr>
        <w:t>esta</w:t>
      </w:r>
      <w:proofErr w:type="spellEnd"/>
      <w:r>
        <w:rPr>
          <w:lang w:eastAsia="es-CO"/>
        </w:rPr>
        <w:t xml:space="preserve"> dividida en dos partes, la primera en el software y la segunda en el hardware. La parte del software contiene el código desarrollado con la interfaz, este programa en su inicio tiene los bloques importadores del </w:t>
      </w:r>
      <w:proofErr w:type="spellStart"/>
      <w:r>
        <w:rPr>
          <w:lang w:eastAsia="es-CO"/>
        </w:rPr>
        <w:t>NeoPixel</w:t>
      </w:r>
      <w:proofErr w:type="spellEnd"/>
      <w:r>
        <w:rPr>
          <w:lang w:eastAsia="es-CO"/>
        </w:rPr>
        <w:t xml:space="preserve">, música, dos </w:t>
      </w:r>
      <w:proofErr w:type="spellStart"/>
      <w:r>
        <w:rPr>
          <w:lang w:eastAsia="es-CO"/>
        </w:rPr>
        <w:t>touch</w:t>
      </w:r>
      <w:proofErr w:type="spellEnd"/>
      <w:r>
        <w:rPr>
          <w:lang w:eastAsia="es-CO"/>
        </w:rPr>
        <w:t xml:space="preserve"> y su bloque configurador, la MPU6050, y el sensor de ultrasonido HC-SR04, siguiéndole un bucle infinito donde se revisa constantemente los sensores y cuando estos son activados generan un sonido, en el caso de la MPU contiene un sonido para la inclinación sobre el eje X y </w:t>
      </w:r>
      <w:proofErr w:type="spellStart"/>
      <w:r>
        <w:rPr>
          <w:lang w:eastAsia="es-CO"/>
        </w:rPr>
        <w:t>Y</w:t>
      </w:r>
      <w:proofErr w:type="spellEnd"/>
      <w:r>
        <w:rPr>
          <w:lang w:eastAsia="es-CO"/>
        </w:rPr>
        <w:t xml:space="preserve">, </w:t>
      </w:r>
      <w:r w:rsidR="00C53CAF">
        <w:rPr>
          <w:lang w:eastAsia="es-CO"/>
        </w:rPr>
        <w:t xml:space="preserve">el HC-SR04 permite modular la frecuencia de un instrumento dependiendo de la distancia que devuelva este sensor, los </w:t>
      </w:r>
      <w:proofErr w:type="spellStart"/>
      <w:r w:rsidR="00C53CAF">
        <w:rPr>
          <w:lang w:eastAsia="es-CO"/>
        </w:rPr>
        <w:t>touch</w:t>
      </w:r>
      <w:proofErr w:type="spellEnd"/>
      <w:r w:rsidR="00C53CAF">
        <w:rPr>
          <w:lang w:eastAsia="es-CO"/>
        </w:rPr>
        <w:t xml:space="preserve"> contienen un sonido dependiendo de si este fue tocado, y el </w:t>
      </w:r>
      <w:proofErr w:type="spellStart"/>
      <w:r w:rsidR="00C53CAF">
        <w:rPr>
          <w:lang w:eastAsia="es-CO"/>
        </w:rPr>
        <w:t>NeoPixel</w:t>
      </w:r>
      <w:proofErr w:type="spellEnd"/>
      <w:r w:rsidR="00C53CAF">
        <w:rPr>
          <w:lang w:eastAsia="es-CO"/>
        </w:rPr>
        <w:t xml:space="preserve"> dependiendo del sonido enciende una parte del anillo con un color </w:t>
      </w:r>
    </w:p>
    <w:p w14:paraId="11844ABA" w14:textId="1C8BFAF9" w:rsidR="00A15A86" w:rsidRPr="00392383" w:rsidRDefault="00C53CAF" w:rsidP="00A15A86">
      <w:pPr>
        <w:pStyle w:val="Sinespaciado"/>
        <w:spacing w:line="480" w:lineRule="auto"/>
        <w:rPr>
          <w:lang w:eastAsia="es-CO"/>
        </w:rPr>
      </w:pPr>
      <w:r>
        <w:rPr>
          <w:lang w:eastAsia="es-CO"/>
        </w:rPr>
        <w:t xml:space="preserve">En la parte del hardware vista en la </w:t>
      </w:r>
      <w:r>
        <w:rPr>
          <w:lang w:eastAsia="es-CO"/>
        </w:rPr>
        <w:fldChar w:fldCharType="begin"/>
      </w:r>
      <w:r>
        <w:rPr>
          <w:lang w:eastAsia="es-CO"/>
        </w:rPr>
        <w:instrText xml:space="preserve"> REF _Ref45113621 \h </w:instrText>
      </w:r>
      <w:r>
        <w:rPr>
          <w:lang w:eastAsia="es-CO"/>
        </w:rPr>
      </w:r>
      <w:r>
        <w:rPr>
          <w:lang w:eastAsia="es-CO"/>
        </w:rPr>
        <w:fldChar w:fldCharType="separate"/>
      </w:r>
      <w:r>
        <w:t xml:space="preserve">Ilustración </w:t>
      </w:r>
      <w:r>
        <w:rPr>
          <w:noProof/>
        </w:rPr>
        <w:t>52</w:t>
      </w:r>
      <w:r>
        <w:rPr>
          <w:lang w:eastAsia="es-CO"/>
        </w:rPr>
        <w:fldChar w:fldCharType="end"/>
      </w:r>
      <w:r>
        <w:rPr>
          <w:lang w:eastAsia="es-CO"/>
        </w:rPr>
        <w:t>, donde se realiza la conexión de todos los dispositivos en los respectivos pines asignados en la parte del software.</w:t>
      </w:r>
      <w:r w:rsidR="00392383">
        <w:rPr>
          <w:lang w:eastAsia="es-CO"/>
        </w:rPr>
        <w:t xml:space="preserve"> </w:t>
      </w:r>
    </w:p>
    <w:p w14:paraId="7BAA8250" w14:textId="780F8307" w:rsidR="009016DB" w:rsidRDefault="00A15A86" w:rsidP="00A15A86">
      <w:pPr>
        <w:pStyle w:val="Sinespaciado"/>
        <w:spacing w:line="480" w:lineRule="auto"/>
      </w:pPr>
      <w:r>
        <w:rPr>
          <w:lang w:eastAsia="es-CO"/>
        </w:rPr>
        <w:t xml:space="preserve">Para ver el instrumento ver el video del enlace </w:t>
      </w:r>
      <w:hyperlink r:id="rId116" w:history="1">
        <w:r w:rsidRPr="00B5594B">
          <w:rPr>
            <w:rStyle w:val="Hipervnculo"/>
            <w:lang w:eastAsia="es-CO"/>
          </w:rPr>
          <w:t>https://youtu.be/-TZP49mcGTE</w:t>
        </w:r>
      </w:hyperlink>
    </w:p>
    <w:p w14:paraId="575640DB" w14:textId="275150D8" w:rsidR="009016DB" w:rsidRDefault="009016DB" w:rsidP="009016DB">
      <w:pPr>
        <w:spacing w:line="259" w:lineRule="auto"/>
        <w:ind w:left="0" w:firstLine="0"/>
      </w:pPr>
    </w:p>
    <w:p w14:paraId="006813DD" w14:textId="77777777" w:rsidR="001010A2" w:rsidDel="007254CE" w:rsidRDefault="001010A2" w:rsidP="009016DB">
      <w:pPr>
        <w:pStyle w:val="Sinespaciado"/>
        <w:spacing w:line="480" w:lineRule="auto"/>
        <w:rPr>
          <w:del w:id="522" w:author="Diany Lorena Hincapie Melo" w:date="2020-07-08T12:29:00Z"/>
        </w:rPr>
      </w:pPr>
    </w:p>
    <w:p w14:paraId="2302ECE6" w14:textId="77777777" w:rsidR="009016DB" w:rsidDel="007254CE" w:rsidRDefault="009016DB">
      <w:pPr>
        <w:pStyle w:val="Sinespaciado"/>
        <w:spacing w:line="480" w:lineRule="auto"/>
        <w:ind w:firstLine="0"/>
        <w:rPr>
          <w:del w:id="523" w:author="Diany Lorena Hincapie Melo" w:date="2020-07-08T12:29:00Z"/>
        </w:rPr>
        <w:pPrChange w:id="524" w:author="Diany Lorena Hincapie Melo" w:date="2020-07-08T12:29:00Z">
          <w:pPr>
            <w:pStyle w:val="Sinespaciado"/>
            <w:spacing w:line="480" w:lineRule="auto"/>
          </w:pPr>
        </w:pPrChange>
      </w:pPr>
    </w:p>
    <w:p w14:paraId="4246F724" w14:textId="77777777" w:rsidR="009016DB" w:rsidDel="007254CE" w:rsidRDefault="009016DB" w:rsidP="009016DB">
      <w:pPr>
        <w:pStyle w:val="Sinespaciado"/>
        <w:spacing w:line="480" w:lineRule="auto"/>
        <w:rPr>
          <w:del w:id="525" w:author="Diany Lorena Hincapie Melo" w:date="2020-07-08T12:29:00Z"/>
        </w:rPr>
      </w:pPr>
    </w:p>
    <w:p w14:paraId="3783F3C6" w14:textId="77777777" w:rsidR="009016DB" w:rsidDel="007254CE" w:rsidRDefault="009016DB">
      <w:pPr>
        <w:pStyle w:val="Sinespaciado"/>
        <w:spacing w:line="480" w:lineRule="auto"/>
        <w:ind w:firstLine="0"/>
        <w:rPr>
          <w:del w:id="526" w:author="Diany Lorena Hincapie Melo" w:date="2020-07-08T12:30:00Z"/>
        </w:rPr>
        <w:pPrChange w:id="527" w:author="Diany Lorena Hincapie Melo" w:date="2020-07-08T12:29:00Z">
          <w:pPr>
            <w:pStyle w:val="Sinespaciado"/>
            <w:spacing w:line="480" w:lineRule="auto"/>
          </w:pPr>
        </w:pPrChange>
      </w:pPr>
    </w:p>
    <w:p w14:paraId="5C2BC8A5" w14:textId="77777777" w:rsidR="009016DB" w:rsidDel="007254CE" w:rsidRDefault="009016DB" w:rsidP="009016DB">
      <w:pPr>
        <w:pStyle w:val="Sinespaciado"/>
        <w:spacing w:line="480" w:lineRule="auto"/>
        <w:rPr>
          <w:del w:id="528" w:author="Diany Lorena Hincapie Melo" w:date="2020-07-08T12:29:00Z"/>
        </w:rPr>
      </w:pPr>
    </w:p>
    <w:p w14:paraId="16BD5A5B" w14:textId="77777777" w:rsidR="009016DB" w:rsidDel="007254CE" w:rsidRDefault="009016DB" w:rsidP="009016DB">
      <w:pPr>
        <w:pStyle w:val="Sinespaciado"/>
        <w:spacing w:line="480" w:lineRule="auto"/>
        <w:rPr>
          <w:del w:id="529" w:author="Diany Lorena Hincapie Melo" w:date="2020-07-08T12:29:00Z"/>
        </w:rPr>
      </w:pPr>
    </w:p>
    <w:p w14:paraId="7940048F" w14:textId="77777777" w:rsidR="009016DB" w:rsidRDefault="009016DB" w:rsidP="009016DB">
      <w:pPr>
        <w:spacing w:line="259" w:lineRule="auto"/>
        <w:ind w:left="0" w:firstLine="0"/>
      </w:pPr>
      <w:del w:id="530" w:author="Diany Lorena Hincapie Melo" w:date="2020-07-08T12:29:00Z">
        <w:r w:rsidDel="007254CE">
          <w:br w:type="page"/>
        </w:r>
      </w:del>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531" w:name="_Toc45521211"/>
      <w:r>
        <w:rPr>
          <w:rFonts w:cs="Times New Roman"/>
        </w:rPr>
        <w:lastRenderedPageBreak/>
        <w:t>Análisis de resultados</w:t>
      </w:r>
      <w:bookmarkEnd w:id="531"/>
    </w:p>
    <w:p w14:paraId="06FE2C7D" w14:textId="77777777" w:rsidR="00EF14AE" w:rsidRDefault="00EF14AE" w:rsidP="009016DB">
      <w:pPr>
        <w:pStyle w:val="Sinespaciado"/>
        <w:spacing w:line="480" w:lineRule="auto"/>
        <w:rPr>
          <w:ins w:id="532" w:author="UECCI" w:date="2020-07-07T15:57:00Z"/>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0C4D4A">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0C4D4A">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0C4D4A" w:rsidRPr="00FD0AA3">
        <w:t>Micro: bit</w:t>
      </w:r>
      <w:r w:rsidR="004202B7">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14:paraId="4026EE00" w14:textId="77777777" w:rsidR="009016DB" w:rsidRDefault="009016DB" w:rsidP="009016DB">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533" w:name="_Toc44878972"/>
      <w:bookmarkStart w:id="534" w:name="_Toc44879317"/>
      <w:bookmarkStart w:id="535" w:name="_Toc44878973"/>
      <w:bookmarkStart w:id="536" w:name="_Toc44879318"/>
      <w:bookmarkStart w:id="537" w:name="_Toc44878974"/>
      <w:bookmarkStart w:id="538" w:name="_Toc44879319"/>
      <w:bookmarkStart w:id="539" w:name="_Toc44878975"/>
      <w:bookmarkStart w:id="540" w:name="_Toc44879320"/>
      <w:bookmarkStart w:id="541" w:name="_Toc44878976"/>
      <w:bookmarkStart w:id="542" w:name="_Toc44879321"/>
      <w:bookmarkStart w:id="543" w:name="_Toc44878977"/>
      <w:bookmarkStart w:id="544" w:name="_Toc44879322"/>
      <w:bookmarkStart w:id="545" w:name="_Toc44878978"/>
      <w:bookmarkStart w:id="546" w:name="_Toc44879323"/>
      <w:bookmarkStart w:id="547" w:name="_Toc44878979"/>
      <w:bookmarkStart w:id="548" w:name="_Toc44879324"/>
      <w:bookmarkStart w:id="549" w:name="_Toc44878980"/>
      <w:bookmarkStart w:id="550" w:name="_Toc44879325"/>
      <w:bookmarkStart w:id="551" w:name="_Toc44878981"/>
      <w:bookmarkStart w:id="552" w:name="_Toc44879326"/>
      <w:bookmarkStart w:id="553" w:name="_Toc44878982"/>
      <w:bookmarkStart w:id="554" w:name="_Toc44879327"/>
      <w:bookmarkStart w:id="555" w:name="_Toc44878983"/>
      <w:bookmarkStart w:id="556" w:name="_Toc44879328"/>
      <w:bookmarkStart w:id="557" w:name="_Toc44878984"/>
      <w:bookmarkStart w:id="558" w:name="_Toc44879329"/>
      <w:bookmarkStart w:id="559" w:name="_Toc44878985"/>
      <w:bookmarkStart w:id="560" w:name="_Toc44879330"/>
      <w:bookmarkStart w:id="561" w:name="_Toc44878986"/>
      <w:bookmarkStart w:id="562" w:name="_Toc44879331"/>
      <w:bookmarkStart w:id="563" w:name="_Toc44878987"/>
      <w:bookmarkStart w:id="564" w:name="_Toc44879332"/>
      <w:bookmarkStart w:id="565" w:name="_Toc44878988"/>
      <w:bookmarkStart w:id="566" w:name="_Toc44879333"/>
      <w:bookmarkStart w:id="567" w:name="_Toc44878989"/>
      <w:bookmarkStart w:id="568" w:name="_Toc44879334"/>
      <w:bookmarkStart w:id="569" w:name="_Toc44878990"/>
      <w:bookmarkStart w:id="570" w:name="_Toc44879335"/>
      <w:bookmarkStart w:id="571" w:name="_Toc44878991"/>
      <w:bookmarkStart w:id="572" w:name="_Toc44879336"/>
      <w:bookmarkStart w:id="573" w:name="_Toc44878992"/>
      <w:bookmarkStart w:id="574" w:name="_Toc44879337"/>
      <w:bookmarkStart w:id="575" w:name="_Toc44878993"/>
      <w:bookmarkStart w:id="576" w:name="_Toc44879338"/>
      <w:bookmarkStart w:id="577" w:name="_Toc44878994"/>
      <w:bookmarkStart w:id="578" w:name="_Toc44879339"/>
      <w:bookmarkStart w:id="579" w:name="_Toc44878995"/>
      <w:bookmarkStart w:id="580" w:name="_Toc44879340"/>
      <w:bookmarkStart w:id="581" w:name="_Toc44878996"/>
      <w:bookmarkStart w:id="582" w:name="_Toc44879341"/>
      <w:bookmarkStart w:id="583" w:name="_Toc44878997"/>
      <w:bookmarkStart w:id="584" w:name="_Toc44879342"/>
      <w:bookmarkStart w:id="585" w:name="_Toc44878998"/>
      <w:bookmarkStart w:id="586" w:name="_Toc44879343"/>
      <w:bookmarkStart w:id="587" w:name="_Toc44878999"/>
      <w:bookmarkStart w:id="588" w:name="_Toc44879344"/>
      <w:bookmarkStart w:id="589" w:name="_Toc44879000"/>
      <w:bookmarkStart w:id="590" w:name="_Toc44879345"/>
      <w:bookmarkStart w:id="591" w:name="_Toc44879001"/>
      <w:bookmarkStart w:id="592" w:name="_Toc44879346"/>
      <w:bookmarkStart w:id="593" w:name="_Toc44879002"/>
      <w:bookmarkStart w:id="594" w:name="_Toc44879347"/>
      <w:bookmarkStart w:id="595" w:name="_Toc44879003"/>
      <w:bookmarkStart w:id="596" w:name="_Toc44879348"/>
      <w:bookmarkStart w:id="597" w:name="_Toc44879004"/>
      <w:bookmarkStart w:id="598" w:name="_Toc44879349"/>
      <w:bookmarkStart w:id="599" w:name="_Toc44879005"/>
      <w:bookmarkStart w:id="600" w:name="_Toc44879350"/>
      <w:bookmarkStart w:id="601" w:name="_Toc44879006"/>
      <w:bookmarkStart w:id="602" w:name="_Toc44879351"/>
      <w:bookmarkStart w:id="603" w:name="_Toc44879007"/>
      <w:bookmarkStart w:id="604" w:name="_Toc44879352"/>
      <w:bookmarkStart w:id="605" w:name="_Toc44879008"/>
      <w:bookmarkStart w:id="606" w:name="_Toc44879353"/>
      <w:bookmarkStart w:id="607" w:name="_Toc44879009"/>
      <w:bookmarkStart w:id="608" w:name="_Toc44879354"/>
      <w:bookmarkStart w:id="609" w:name="_Toc44879010"/>
      <w:bookmarkStart w:id="610" w:name="_Toc44879355"/>
      <w:bookmarkStart w:id="611" w:name="_Toc44879011"/>
      <w:bookmarkStart w:id="612" w:name="_Toc44879356"/>
      <w:bookmarkStart w:id="613" w:name="_Toc44879012"/>
      <w:bookmarkStart w:id="614" w:name="_Toc44879357"/>
      <w:bookmarkStart w:id="615" w:name="_Toc44879013"/>
      <w:bookmarkStart w:id="616" w:name="_Toc44879358"/>
      <w:bookmarkStart w:id="617" w:name="_Toc44879014"/>
      <w:bookmarkStart w:id="618" w:name="_Toc44879359"/>
      <w:bookmarkStart w:id="619" w:name="_Toc44879015"/>
      <w:bookmarkStart w:id="620" w:name="_Toc44879360"/>
      <w:bookmarkStart w:id="621" w:name="_Toc44879016"/>
      <w:bookmarkStart w:id="622" w:name="_Toc44879361"/>
      <w:bookmarkStart w:id="623" w:name="_Toc44879017"/>
      <w:bookmarkStart w:id="624" w:name="_Toc44879362"/>
      <w:bookmarkStart w:id="625" w:name="_Toc44879018"/>
      <w:bookmarkStart w:id="626" w:name="_Toc44879363"/>
      <w:bookmarkStart w:id="627" w:name="_Toc44879019"/>
      <w:bookmarkStart w:id="628" w:name="_Toc44879364"/>
      <w:bookmarkStart w:id="629" w:name="_Toc44879020"/>
      <w:bookmarkStart w:id="630" w:name="_Toc44879365"/>
      <w:bookmarkStart w:id="631" w:name="_Toc44879021"/>
      <w:bookmarkStart w:id="632" w:name="_Toc44879366"/>
      <w:bookmarkStart w:id="633" w:name="_Toc44879022"/>
      <w:bookmarkStart w:id="634" w:name="_Toc44879367"/>
      <w:bookmarkStart w:id="635" w:name="_Toc44879023"/>
      <w:bookmarkStart w:id="636" w:name="_Toc44879368"/>
      <w:bookmarkStart w:id="637" w:name="_Toc44879024"/>
      <w:bookmarkStart w:id="638" w:name="_Toc44879369"/>
      <w:bookmarkStart w:id="639" w:name="_Toc44879025"/>
      <w:bookmarkStart w:id="640" w:name="_Toc44879370"/>
      <w:bookmarkStart w:id="641" w:name="_Toc44879026"/>
      <w:bookmarkStart w:id="642" w:name="_Toc44879371"/>
      <w:bookmarkStart w:id="643" w:name="_Toc44879027"/>
      <w:bookmarkStart w:id="644" w:name="_Toc44879372"/>
      <w:bookmarkStart w:id="645" w:name="_Toc44879028"/>
      <w:bookmarkStart w:id="646" w:name="_Toc44879373"/>
      <w:bookmarkStart w:id="647" w:name="_Toc44879029"/>
      <w:bookmarkStart w:id="648" w:name="_Toc44879374"/>
      <w:bookmarkStart w:id="649" w:name="_Toc44879030"/>
      <w:bookmarkStart w:id="650" w:name="_Toc44879375"/>
      <w:bookmarkStart w:id="651" w:name="_Toc44879031"/>
      <w:bookmarkStart w:id="652" w:name="_Toc44879376"/>
      <w:bookmarkStart w:id="653" w:name="_Toc44879032"/>
      <w:bookmarkStart w:id="654" w:name="_Toc44879377"/>
      <w:bookmarkStart w:id="655" w:name="_Toc44879033"/>
      <w:bookmarkStart w:id="656" w:name="_Toc44879378"/>
      <w:bookmarkStart w:id="657" w:name="_Toc44879034"/>
      <w:bookmarkStart w:id="658" w:name="_Toc44879379"/>
      <w:bookmarkStart w:id="659" w:name="_Toc44879035"/>
      <w:bookmarkStart w:id="660" w:name="_Toc44879380"/>
      <w:bookmarkStart w:id="661" w:name="_Toc44879036"/>
      <w:bookmarkStart w:id="662" w:name="_Toc44879381"/>
      <w:bookmarkStart w:id="663" w:name="_Toc44879037"/>
      <w:bookmarkStart w:id="664" w:name="_Toc44879382"/>
      <w:bookmarkStart w:id="665" w:name="_Toc44879038"/>
      <w:bookmarkStart w:id="666" w:name="_Toc44879383"/>
      <w:bookmarkStart w:id="667" w:name="_Toc44879039"/>
      <w:bookmarkStart w:id="668" w:name="_Toc44879384"/>
      <w:bookmarkStart w:id="669" w:name="_Toc44879040"/>
      <w:bookmarkStart w:id="670" w:name="_Toc44879385"/>
      <w:bookmarkStart w:id="671" w:name="_Toc44879041"/>
      <w:bookmarkStart w:id="672" w:name="_Toc44879386"/>
      <w:bookmarkStart w:id="673" w:name="_Toc44879042"/>
      <w:bookmarkStart w:id="674" w:name="_Toc44879387"/>
      <w:bookmarkStart w:id="675" w:name="_Toc44879043"/>
      <w:bookmarkStart w:id="676" w:name="_Toc44879388"/>
      <w:bookmarkStart w:id="677" w:name="_Toc44879044"/>
      <w:bookmarkStart w:id="678" w:name="_Toc44879389"/>
      <w:bookmarkStart w:id="679" w:name="_Toc44879045"/>
      <w:bookmarkStart w:id="680" w:name="_Toc44879390"/>
      <w:bookmarkStart w:id="681" w:name="_Toc44879046"/>
      <w:bookmarkStart w:id="682" w:name="_Toc44879391"/>
      <w:bookmarkStart w:id="683" w:name="_Toc44879047"/>
      <w:bookmarkStart w:id="684" w:name="_Toc44879392"/>
      <w:bookmarkStart w:id="685" w:name="_Toc44879048"/>
      <w:bookmarkStart w:id="686" w:name="_Toc44879393"/>
      <w:bookmarkStart w:id="687" w:name="_Toc44879049"/>
      <w:bookmarkStart w:id="688" w:name="_Toc44879394"/>
      <w:bookmarkStart w:id="689" w:name="_Toc44879050"/>
      <w:bookmarkStart w:id="690" w:name="_Toc44879395"/>
      <w:bookmarkStart w:id="691" w:name="_Toc44879051"/>
      <w:bookmarkStart w:id="692" w:name="_Toc44879396"/>
      <w:bookmarkStart w:id="693" w:name="_Toc44879052"/>
      <w:bookmarkStart w:id="694" w:name="_Toc44879397"/>
      <w:bookmarkStart w:id="695" w:name="_Toc44879053"/>
      <w:bookmarkStart w:id="696" w:name="_Toc44879398"/>
      <w:bookmarkStart w:id="697" w:name="_Toc44879054"/>
      <w:bookmarkStart w:id="698" w:name="_Toc44879399"/>
      <w:bookmarkStart w:id="699" w:name="_Toc44879055"/>
      <w:bookmarkStart w:id="700" w:name="_Toc44879400"/>
      <w:bookmarkStart w:id="701" w:name="_Toc44879056"/>
      <w:bookmarkStart w:id="702" w:name="_Toc44879401"/>
      <w:bookmarkStart w:id="703" w:name="_Toc44879057"/>
      <w:bookmarkStart w:id="704" w:name="_Toc44879402"/>
      <w:bookmarkStart w:id="705" w:name="_Toc44879058"/>
      <w:bookmarkStart w:id="706" w:name="_Toc44879403"/>
      <w:bookmarkStart w:id="707" w:name="_Toc44879059"/>
      <w:bookmarkStart w:id="708" w:name="_Toc44879404"/>
      <w:bookmarkStart w:id="709" w:name="_Toc44879060"/>
      <w:bookmarkStart w:id="710" w:name="_Toc44879405"/>
      <w:bookmarkStart w:id="711" w:name="_Toc44879061"/>
      <w:bookmarkStart w:id="712" w:name="_Toc44879406"/>
      <w:bookmarkStart w:id="713" w:name="_Toc44879062"/>
      <w:bookmarkStart w:id="714" w:name="_Toc44879407"/>
      <w:bookmarkStart w:id="715" w:name="_Toc44879063"/>
      <w:bookmarkStart w:id="716" w:name="_Toc44879408"/>
      <w:bookmarkStart w:id="717" w:name="_Toc44879064"/>
      <w:bookmarkStart w:id="718" w:name="_Toc44879409"/>
      <w:bookmarkStart w:id="719" w:name="_Toc44879065"/>
      <w:bookmarkStart w:id="720" w:name="_Toc44879410"/>
      <w:bookmarkStart w:id="721" w:name="_Toc44879066"/>
      <w:bookmarkStart w:id="722" w:name="_Toc44879411"/>
      <w:bookmarkStart w:id="723" w:name="_Toc44879067"/>
      <w:bookmarkStart w:id="724" w:name="_Toc44879412"/>
      <w:bookmarkStart w:id="725" w:name="_Toc44879068"/>
      <w:bookmarkStart w:id="726" w:name="_Toc44879413"/>
      <w:bookmarkStart w:id="727" w:name="_Toc44879069"/>
      <w:bookmarkStart w:id="728" w:name="_Toc44879414"/>
      <w:bookmarkStart w:id="729" w:name="_Toc44879070"/>
      <w:bookmarkStart w:id="730" w:name="_Toc44879415"/>
      <w:bookmarkStart w:id="731" w:name="_Toc44879071"/>
      <w:bookmarkStart w:id="732" w:name="_Toc44879416"/>
      <w:bookmarkStart w:id="733" w:name="_Toc44879072"/>
      <w:bookmarkStart w:id="734" w:name="_Toc44879417"/>
      <w:bookmarkStart w:id="735" w:name="_Toc44879073"/>
      <w:bookmarkStart w:id="736" w:name="_Toc44879418"/>
      <w:bookmarkStart w:id="737" w:name="_Toc44879074"/>
      <w:bookmarkStart w:id="738" w:name="_Toc44879419"/>
      <w:bookmarkStart w:id="739" w:name="_Toc44879075"/>
      <w:bookmarkStart w:id="740" w:name="_Toc44879420"/>
      <w:bookmarkStart w:id="741" w:name="_Toc44879076"/>
      <w:bookmarkStart w:id="742" w:name="_Toc44879421"/>
      <w:bookmarkStart w:id="743" w:name="_Toc44879077"/>
      <w:bookmarkStart w:id="744" w:name="_Toc44879422"/>
      <w:bookmarkStart w:id="745" w:name="_Toc44879078"/>
      <w:bookmarkStart w:id="746" w:name="_Toc44879423"/>
      <w:bookmarkStart w:id="747" w:name="_Toc44879079"/>
      <w:bookmarkStart w:id="748" w:name="_Toc44879424"/>
      <w:bookmarkStart w:id="749" w:name="_Toc44879080"/>
      <w:bookmarkStart w:id="750" w:name="_Toc44879425"/>
      <w:bookmarkStart w:id="751" w:name="_Toc44879081"/>
      <w:bookmarkStart w:id="752" w:name="_Toc44879426"/>
      <w:bookmarkStart w:id="753" w:name="_Toc44879082"/>
      <w:bookmarkStart w:id="754" w:name="_Toc44879427"/>
      <w:bookmarkStart w:id="755" w:name="_Toc44879083"/>
      <w:bookmarkStart w:id="756" w:name="_Toc44879428"/>
      <w:bookmarkStart w:id="757" w:name="_Toc44879084"/>
      <w:bookmarkStart w:id="758" w:name="_Toc44879429"/>
      <w:bookmarkStart w:id="759" w:name="_Toc44879085"/>
      <w:bookmarkStart w:id="760" w:name="_Toc44879430"/>
      <w:bookmarkStart w:id="761" w:name="_Toc44879086"/>
      <w:bookmarkStart w:id="762" w:name="_Toc44879431"/>
      <w:bookmarkStart w:id="763" w:name="_Toc44879087"/>
      <w:bookmarkStart w:id="764" w:name="_Toc44879432"/>
      <w:bookmarkStart w:id="765" w:name="_Toc44879088"/>
      <w:bookmarkStart w:id="766" w:name="_Toc44879433"/>
      <w:bookmarkStart w:id="767" w:name="_Toc44879089"/>
      <w:bookmarkStart w:id="768" w:name="_Toc44879434"/>
      <w:bookmarkStart w:id="769" w:name="_Toc44879090"/>
      <w:bookmarkStart w:id="770" w:name="_Toc44879435"/>
      <w:bookmarkStart w:id="771" w:name="_Toc44879091"/>
      <w:bookmarkStart w:id="772" w:name="_Toc44879436"/>
      <w:bookmarkStart w:id="773" w:name="_Toc44879092"/>
      <w:bookmarkStart w:id="774" w:name="_Toc44879437"/>
      <w:bookmarkStart w:id="775" w:name="_Toc44879093"/>
      <w:bookmarkStart w:id="776" w:name="_Toc44879438"/>
      <w:bookmarkStart w:id="777" w:name="_Toc44879094"/>
      <w:bookmarkStart w:id="778" w:name="_Toc44879439"/>
      <w:bookmarkStart w:id="779" w:name="_Toc44879095"/>
      <w:bookmarkStart w:id="780" w:name="_Toc44879440"/>
      <w:bookmarkStart w:id="781" w:name="_Toc44879096"/>
      <w:bookmarkStart w:id="782" w:name="_Toc44879441"/>
      <w:bookmarkStart w:id="783" w:name="_Toc44879097"/>
      <w:bookmarkStart w:id="784" w:name="_Toc44879442"/>
      <w:bookmarkStart w:id="785" w:name="_Toc44879098"/>
      <w:bookmarkStart w:id="786" w:name="_Toc44879443"/>
      <w:bookmarkStart w:id="787" w:name="_Toc44879099"/>
      <w:bookmarkStart w:id="788" w:name="_Toc44879444"/>
      <w:bookmarkStart w:id="789" w:name="_Toc44879100"/>
      <w:bookmarkStart w:id="790" w:name="_Toc44879445"/>
      <w:bookmarkStart w:id="791" w:name="_Toc44879101"/>
      <w:bookmarkStart w:id="792" w:name="_Toc44879446"/>
      <w:bookmarkStart w:id="793" w:name="_Toc44879102"/>
      <w:bookmarkStart w:id="794" w:name="_Toc44879447"/>
      <w:bookmarkStart w:id="795" w:name="_Toc44879103"/>
      <w:bookmarkStart w:id="796" w:name="_Toc44879448"/>
      <w:bookmarkStart w:id="797" w:name="_Toc44879104"/>
      <w:bookmarkStart w:id="798" w:name="_Toc44879449"/>
      <w:bookmarkStart w:id="799" w:name="_Toc44879105"/>
      <w:bookmarkStart w:id="800" w:name="_Toc44879450"/>
      <w:bookmarkStart w:id="801" w:name="_Toc44879106"/>
      <w:bookmarkStart w:id="802" w:name="_Toc44879451"/>
      <w:bookmarkStart w:id="803" w:name="_Toc44879107"/>
      <w:bookmarkStart w:id="804" w:name="_Toc44879452"/>
      <w:bookmarkStart w:id="805" w:name="_Toc44879108"/>
      <w:bookmarkStart w:id="806" w:name="_Toc44879453"/>
      <w:bookmarkStart w:id="807" w:name="_Toc44879109"/>
      <w:bookmarkStart w:id="808" w:name="_Toc44879454"/>
      <w:bookmarkStart w:id="809" w:name="_Toc44879110"/>
      <w:bookmarkStart w:id="810" w:name="_Toc44879455"/>
      <w:bookmarkStart w:id="811" w:name="_Toc44879111"/>
      <w:bookmarkStart w:id="812" w:name="_Toc44879456"/>
      <w:bookmarkStart w:id="813" w:name="_Toc44879112"/>
      <w:bookmarkStart w:id="814" w:name="_Toc44879457"/>
      <w:bookmarkStart w:id="815" w:name="_Toc44879113"/>
      <w:bookmarkStart w:id="816" w:name="_Toc44879458"/>
      <w:bookmarkStart w:id="817" w:name="_Toc44879114"/>
      <w:bookmarkStart w:id="818" w:name="_Toc44879459"/>
      <w:bookmarkStart w:id="819" w:name="_Toc44879115"/>
      <w:bookmarkStart w:id="820" w:name="_Toc44879460"/>
      <w:bookmarkStart w:id="821" w:name="_Toc44879116"/>
      <w:bookmarkStart w:id="822" w:name="_Toc44879461"/>
      <w:bookmarkStart w:id="823" w:name="_Toc44879117"/>
      <w:bookmarkStart w:id="824" w:name="_Toc44879462"/>
      <w:bookmarkStart w:id="825" w:name="_Toc44879118"/>
      <w:bookmarkStart w:id="826" w:name="_Toc44879463"/>
      <w:bookmarkStart w:id="827" w:name="_Toc44879119"/>
      <w:bookmarkStart w:id="828" w:name="_Toc44879464"/>
      <w:bookmarkStart w:id="829" w:name="_Toc44879120"/>
      <w:bookmarkStart w:id="830" w:name="_Toc44879465"/>
      <w:bookmarkStart w:id="831" w:name="_Toc44879121"/>
      <w:bookmarkStart w:id="832" w:name="_Toc44879466"/>
      <w:bookmarkStart w:id="833" w:name="_Toc44879122"/>
      <w:bookmarkStart w:id="834" w:name="_Toc44879467"/>
      <w:bookmarkStart w:id="835" w:name="_Toc44879123"/>
      <w:bookmarkStart w:id="836" w:name="_Toc44879468"/>
      <w:bookmarkStart w:id="837" w:name="_Toc44879124"/>
      <w:bookmarkStart w:id="838" w:name="_Toc44879469"/>
      <w:bookmarkStart w:id="839" w:name="_Toc44879125"/>
      <w:bookmarkStart w:id="840" w:name="_Toc44879470"/>
      <w:bookmarkStart w:id="841" w:name="_Toc44879126"/>
      <w:bookmarkStart w:id="842" w:name="_Toc44879471"/>
      <w:bookmarkStart w:id="843" w:name="_Toc44879127"/>
      <w:bookmarkStart w:id="844" w:name="_Toc44879472"/>
      <w:bookmarkStart w:id="845" w:name="_Toc44879128"/>
      <w:bookmarkStart w:id="846" w:name="_Toc44879473"/>
      <w:bookmarkStart w:id="847" w:name="_Toc44879129"/>
      <w:bookmarkStart w:id="848" w:name="_Toc44879474"/>
      <w:bookmarkStart w:id="849" w:name="_Toc44879130"/>
      <w:bookmarkStart w:id="850" w:name="_Toc44879475"/>
      <w:bookmarkStart w:id="851" w:name="_Toc44879131"/>
      <w:bookmarkStart w:id="852" w:name="_Toc44879476"/>
      <w:bookmarkStart w:id="853" w:name="_Toc44879132"/>
      <w:bookmarkStart w:id="854" w:name="_Toc44879477"/>
      <w:bookmarkStart w:id="855" w:name="_Toc44879133"/>
      <w:bookmarkStart w:id="856" w:name="_Toc44879478"/>
      <w:bookmarkStart w:id="857" w:name="_Toc44879134"/>
      <w:bookmarkStart w:id="858" w:name="_Toc44879479"/>
      <w:bookmarkStart w:id="859" w:name="_Toc44879135"/>
      <w:bookmarkStart w:id="860" w:name="_Toc44879480"/>
      <w:bookmarkStart w:id="861" w:name="_Toc44879136"/>
      <w:bookmarkStart w:id="862" w:name="_Toc44879481"/>
      <w:bookmarkStart w:id="863" w:name="_Toc44879137"/>
      <w:bookmarkStart w:id="864" w:name="_Toc44879482"/>
      <w:bookmarkStart w:id="865" w:name="_Toc44879138"/>
      <w:bookmarkStart w:id="866" w:name="_Toc44879483"/>
      <w:bookmarkStart w:id="867" w:name="_Toc44879139"/>
      <w:bookmarkStart w:id="868" w:name="_Toc44879484"/>
      <w:bookmarkStart w:id="869" w:name="_Toc44879140"/>
      <w:bookmarkStart w:id="870" w:name="_Toc44879485"/>
      <w:bookmarkStart w:id="871" w:name="_Toc44879141"/>
      <w:bookmarkStart w:id="872" w:name="_Toc44879486"/>
      <w:bookmarkStart w:id="873" w:name="_Toc44879142"/>
      <w:bookmarkStart w:id="874" w:name="_Toc44879487"/>
      <w:bookmarkStart w:id="875" w:name="_Toc44879143"/>
      <w:bookmarkStart w:id="876" w:name="_Toc44879488"/>
      <w:bookmarkStart w:id="877" w:name="_Toc44879144"/>
      <w:bookmarkStart w:id="878" w:name="_Toc44879489"/>
      <w:bookmarkStart w:id="879" w:name="_Toc44879145"/>
      <w:bookmarkStart w:id="880" w:name="_Toc44879490"/>
      <w:bookmarkStart w:id="881" w:name="_Toc44879146"/>
      <w:bookmarkStart w:id="882" w:name="_Toc44879491"/>
      <w:bookmarkStart w:id="883" w:name="_Toc44879147"/>
      <w:bookmarkStart w:id="884" w:name="_Toc44879492"/>
      <w:bookmarkStart w:id="885" w:name="_Toc44879148"/>
      <w:bookmarkStart w:id="886" w:name="_Toc44879493"/>
      <w:bookmarkStart w:id="887" w:name="_Toc44879149"/>
      <w:bookmarkStart w:id="888" w:name="_Toc44879494"/>
      <w:bookmarkStart w:id="889" w:name="_Toc44879150"/>
      <w:bookmarkStart w:id="890" w:name="_Toc44879495"/>
      <w:bookmarkStart w:id="891" w:name="_Toc44879151"/>
      <w:bookmarkStart w:id="892" w:name="_Toc44879496"/>
      <w:bookmarkStart w:id="893" w:name="_Toc44879152"/>
      <w:bookmarkStart w:id="894" w:name="_Toc44879497"/>
      <w:bookmarkStart w:id="895" w:name="_Toc44879153"/>
      <w:bookmarkStart w:id="896" w:name="_Toc44879498"/>
      <w:bookmarkStart w:id="897" w:name="_Toc44879154"/>
      <w:bookmarkStart w:id="898" w:name="_Toc44879499"/>
      <w:bookmarkStart w:id="899" w:name="_Toc44879155"/>
      <w:bookmarkStart w:id="900" w:name="_Toc44879500"/>
      <w:bookmarkStart w:id="901" w:name="_Toc44879156"/>
      <w:bookmarkStart w:id="902" w:name="_Toc44879501"/>
      <w:bookmarkStart w:id="903" w:name="_Toc44879157"/>
      <w:bookmarkStart w:id="904" w:name="_Toc44879502"/>
      <w:bookmarkStart w:id="905" w:name="_Toc44879158"/>
      <w:bookmarkStart w:id="906" w:name="_Toc44879503"/>
      <w:bookmarkStart w:id="907" w:name="_Toc44879159"/>
      <w:bookmarkStart w:id="908" w:name="_Toc44879504"/>
      <w:bookmarkStart w:id="909" w:name="_Toc44879160"/>
      <w:bookmarkStart w:id="910" w:name="_Toc44879505"/>
      <w:bookmarkStart w:id="911" w:name="_Toc44879161"/>
      <w:bookmarkStart w:id="912" w:name="_Toc44879506"/>
      <w:bookmarkStart w:id="913" w:name="_Toc44879162"/>
      <w:bookmarkStart w:id="914" w:name="_Toc44879507"/>
      <w:bookmarkStart w:id="915" w:name="_Toc44879163"/>
      <w:bookmarkStart w:id="916" w:name="_Toc44879508"/>
      <w:bookmarkStart w:id="917" w:name="_Toc44879164"/>
      <w:bookmarkStart w:id="918" w:name="_Toc44879509"/>
      <w:bookmarkStart w:id="919" w:name="_Toc44879165"/>
      <w:bookmarkStart w:id="920" w:name="_Toc44879510"/>
      <w:bookmarkStart w:id="921" w:name="_Toc44879166"/>
      <w:bookmarkStart w:id="922" w:name="_Toc44879511"/>
      <w:bookmarkStart w:id="923" w:name="_Toc44879167"/>
      <w:bookmarkStart w:id="924" w:name="_Toc44879512"/>
      <w:bookmarkStart w:id="925" w:name="_Toc44879168"/>
      <w:bookmarkStart w:id="926" w:name="_Toc44879513"/>
      <w:bookmarkStart w:id="927" w:name="_Toc44879169"/>
      <w:bookmarkStart w:id="928" w:name="_Toc44879514"/>
      <w:bookmarkStart w:id="929" w:name="_Toc44879170"/>
      <w:bookmarkStart w:id="930" w:name="_Toc44879515"/>
      <w:bookmarkStart w:id="931" w:name="_Toc44879171"/>
      <w:bookmarkStart w:id="932" w:name="_Toc44879516"/>
      <w:bookmarkStart w:id="933" w:name="_Toc44879172"/>
      <w:bookmarkStart w:id="934" w:name="_Toc44879517"/>
      <w:bookmarkStart w:id="935" w:name="_Toc44879173"/>
      <w:bookmarkStart w:id="936" w:name="_Toc44879518"/>
      <w:bookmarkStart w:id="937" w:name="_Toc44879174"/>
      <w:bookmarkStart w:id="938" w:name="_Toc44879519"/>
      <w:bookmarkStart w:id="939" w:name="_Toc44879175"/>
      <w:bookmarkStart w:id="940" w:name="_Toc44879520"/>
      <w:bookmarkStart w:id="941" w:name="_Toc44879176"/>
      <w:bookmarkStart w:id="942" w:name="_Toc44879521"/>
      <w:bookmarkStart w:id="943" w:name="_Toc44879177"/>
      <w:bookmarkStart w:id="944" w:name="_Toc44879522"/>
      <w:bookmarkStart w:id="945" w:name="_Toc44879178"/>
      <w:bookmarkStart w:id="946" w:name="_Toc44879523"/>
      <w:bookmarkStart w:id="947" w:name="_Toc44879179"/>
      <w:bookmarkStart w:id="948" w:name="_Toc44879524"/>
      <w:bookmarkStart w:id="949" w:name="_Toc44879180"/>
      <w:bookmarkStart w:id="950" w:name="_Toc44879525"/>
      <w:bookmarkStart w:id="951" w:name="_Toc44879181"/>
      <w:bookmarkStart w:id="952" w:name="_Toc44879526"/>
      <w:bookmarkStart w:id="953" w:name="_Toc44879182"/>
      <w:bookmarkStart w:id="954" w:name="_Toc44879527"/>
      <w:bookmarkStart w:id="955" w:name="_Toc44879183"/>
      <w:bookmarkStart w:id="956" w:name="_Toc44879528"/>
      <w:bookmarkStart w:id="957" w:name="_Toc44879184"/>
      <w:bookmarkStart w:id="958" w:name="_Toc44879529"/>
      <w:bookmarkStart w:id="959" w:name="_Toc44879185"/>
      <w:bookmarkStart w:id="960" w:name="_Toc44879530"/>
      <w:bookmarkStart w:id="961" w:name="_Toc44879186"/>
      <w:bookmarkStart w:id="962" w:name="_Toc44879531"/>
      <w:bookmarkStart w:id="963" w:name="_Toc44879187"/>
      <w:bookmarkStart w:id="964" w:name="_Toc44879532"/>
      <w:bookmarkStart w:id="965" w:name="_Toc44879188"/>
      <w:bookmarkStart w:id="966" w:name="_Toc44879533"/>
      <w:bookmarkStart w:id="967" w:name="_Toc44879189"/>
      <w:bookmarkStart w:id="968" w:name="_Toc44879534"/>
      <w:bookmarkStart w:id="969" w:name="_Toc44879190"/>
      <w:bookmarkStart w:id="970" w:name="_Toc44879535"/>
      <w:bookmarkStart w:id="971" w:name="_Toc44879191"/>
      <w:bookmarkStart w:id="972" w:name="_Toc44879536"/>
      <w:bookmarkStart w:id="973" w:name="_Toc44879192"/>
      <w:bookmarkStart w:id="974" w:name="_Toc44879537"/>
      <w:bookmarkStart w:id="975" w:name="_Toc44879193"/>
      <w:bookmarkStart w:id="976" w:name="_Toc44879538"/>
      <w:bookmarkStart w:id="977" w:name="_Toc44879194"/>
      <w:bookmarkStart w:id="978" w:name="_Toc44879539"/>
      <w:bookmarkStart w:id="979" w:name="_Toc44879195"/>
      <w:bookmarkStart w:id="980" w:name="_Toc44879540"/>
      <w:bookmarkStart w:id="981" w:name="_Toc44879196"/>
      <w:bookmarkStart w:id="982" w:name="_Toc44879541"/>
      <w:bookmarkStart w:id="983" w:name="_Toc44879197"/>
      <w:bookmarkStart w:id="984" w:name="_Toc44879542"/>
      <w:bookmarkStart w:id="985" w:name="_Toc44879198"/>
      <w:bookmarkStart w:id="986" w:name="_Toc44879543"/>
      <w:bookmarkStart w:id="987" w:name="_Toc44879199"/>
      <w:bookmarkStart w:id="988" w:name="_Toc44879544"/>
      <w:bookmarkStart w:id="989" w:name="_Toc44879200"/>
      <w:bookmarkStart w:id="990" w:name="_Toc44879545"/>
      <w:bookmarkStart w:id="991" w:name="_Toc44879201"/>
      <w:bookmarkStart w:id="992" w:name="_Toc44879546"/>
      <w:bookmarkStart w:id="993" w:name="_Toc44879202"/>
      <w:bookmarkStart w:id="994" w:name="_Toc44879547"/>
      <w:bookmarkStart w:id="995" w:name="_Toc44879203"/>
      <w:bookmarkStart w:id="996" w:name="_Toc44879548"/>
      <w:bookmarkStart w:id="997" w:name="_Toc44879204"/>
      <w:bookmarkStart w:id="998" w:name="_Toc44879549"/>
      <w:bookmarkStart w:id="999" w:name="_Toc44879205"/>
      <w:bookmarkStart w:id="1000" w:name="_Toc44879550"/>
      <w:bookmarkStart w:id="1001" w:name="_Toc44879206"/>
      <w:bookmarkStart w:id="1002" w:name="_Toc44879551"/>
      <w:bookmarkStart w:id="1003" w:name="_Toc44879207"/>
      <w:bookmarkStart w:id="1004" w:name="_Toc44879552"/>
      <w:bookmarkStart w:id="1005" w:name="_Toc44879208"/>
      <w:bookmarkStart w:id="1006" w:name="_Toc44879553"/>
      <w:bookmarkStart w:id="1007" w:name="_Toc44879209"/>
      <w:bookmarkStart w:id="1008" w:name="_Toc44879554"/>
      <w:bookmarkStart w:id="1009" w:name="_Toc44879210"/>
      <w:bookmarkStart w:id="1010" w:name="_Toc44879555"/>
      <w:bookmarkStart w:id="1011" w:name="_Toc44879211"/>
      <w:bookmarkStart w:id="1012" w:name="_Toc44879556"/>
      <w:bookmarkStart w:id="1013" w:name="_Toc44879212"/>
      <w:bookmarkStart w:id="1014" w:name="_Toc44879557"/>
      <w:bookmarkStart w:id="1015" w:name="_Toc44879213"/>
      <w:bookmarkStart w:id="1016" w:name="_Toc44879558"/>
      <w:bookmarkStart w:id="1017" w:name="_Toc44879214"/>
      <w:bookmarkStart w:id="1018" w:name="_Toc44879559"/>
      <w:bookmarkStart w:id="1019" w:name="_Toc44879215"/>
      <w:bookmarkStart w:id="1020" w:name="_Toc44879560"/>
      <w:bookmarkStart w:id="1021" w:name="_Toc44879216"/>
      <w:bookmarkStart w:id="1022" w:name="_Toc44879561"/>
      <w:bookmarkStart w:id="1023" w:name="_Toc44879217"/>
      <w:bookmarkStart w:id="1024" w:name="_Toc44879562"/>
      <w:bookmarkStart w:id="1025" w:name="_Toc44879218"/>
      <w:bookmarkStart w:id="1026" w:name="_Toc44879563"/>
      <w:bookmarkStart w:id="1027" w:name="_Toc44879219"/>
      <w:bookmarkStart w:id="1028" w:name="_Toc44879564"/>
      <w:bookmarkStart w:id="1029" w:name="_Toc44879220"/>
      <w:bookmarkStart w:id="1030" w:name="_Toc44879565"/>
      <w:bookmarkStart w:id="1031" w:name="_Toc44879221"/>
      <w:bookmarkStart w:id="1032" w:name="_Toc44879566"/>
      <w:bookmarkStart w:id="1033" w:name="_Toc44879222"/>
      <w:bookmarkStart w:id="1034" w:name="_Toc44879567"/>
      <w:bookmarkStart w:id="1035" w:name="_Toc44879223"/>
      <w:bookmarkStart w:id="1036" w:name="_Toc44879568"/>
      <w:bookmarkStart w:id="1037" w:name="_Toc44879224"/>
      <w:bookmarkStart w:id="1038" w:name="_Toc44879569"/>
      <w:bookmarkStart w:id="1039" w:name="_Toc44879225"/>
      <w:bookmarkStart w:id="1040" w:name="_Toc44879570"/>
      <w:bookmarkStart w:id="1041" w:name="_Toc44879226"/>
      <w:bookmarkStart w:id="1042" w:name="_Toc44879571"/>
      <w:bookmarkStart w:id="1043" w:name="_Toc44879227"/>
      <w:bookmarkStart w:id="1044" w:name="_Toc44879572"/>
      <w:bookmarkStart w:id="1045" w:name="_Toc44879228"/>
      <w:bookmarkStart w:id="1046" w:name="_Toc44879573"/>
      <w:bookmarkStart w:id="1047" w:name="_Toc44879229"/>
      <w:bookmarkStart w:id="1048" w:name="_Toc44879574"/>
      <w:bookmarkStart w:id="1049" w:name="_Toc44879230"/>
      <w:bookmarkStart w:id="1050" w:name="_Toc44879575"/>
      <w:bookmarkStart w:id="1051" w:name="_Toc44879231"/>
      <w:bookmarkStart w:id="1052" w:name="_Toc44879576"/>
      <w:bookmarkStart w:id="1053" w:name="_Toc44879232"/>
      <w:bookmarkStart w:id="1054" w:name="_Toc44879577"/>
      <w:bookmarkStart w:id="1055" w:name="_Toc44879233"/>
      <w:bookmarkStart w:id="1056" w:name="_Toc44879578"/>
      <w:bookmarkStart w:id="1057" w:name="_Toc44879234"/>
      <w:bookmarkStart w:id="1058" w:name="_Toc44879579"/>
      <w:bookmarkStart w:id="1059" w:name="_Toc44879235"/>
      <w:bookmarkStart w:id="1060" w:name="_Toc44879580"/>
      <w:bookmarkStart w:id="1061" w:name="_Toc44879236"/>
      <w:bookmarkStart w:id="1062" w:name="_Toc44879581"/>
      <w:bookmarkStart w:id="1063" w:name="_Toc44879237"/>
      <w:bookmarkStart w:id="1064" w:name="_Toc44879582"/>
      <w:bookmarkStart w:id="1065" w:name="_Toc44879238"/>
      <w:bookmarkStart w:id="1066" w:name="_Toc44879583"/>
      <w:bookmarkStart w:id="1067" w:name="_Toc44879239"/>
      <w:bookmarkStart w:id="1068" w:name="_Toc44879584"/>
      <w:bookmarkStart w:id="1069" w:name="_Toc44879240"/>
      <w:bookmarkStart w:id="1070" w:name="_Toc44879585"/>
      <w:bookmarkStart w:id="1071" w:name="_Toc44879241"/>
      <w:bookmarkStart w:id="1072" w:name="_Toc44879586"/>
      <w:bookmarkStart w:id="1073" w:name="_Toc44879242"/>
      <w:bookmarkStart w:id="1074" w:name="_Toc44879587"/>
      <w:bookmarkStart w:id="1075" w:name="_Toc44879243"/>
      <w:bookmarkStart w:id="1076" w:name="_Toc44879588"/>
      <w:bookmarkStart w:id="1077" w:name="_Toc44879244"/>
      <w:bookmarkStart w:id="1078" w:name="_Toc44879589"/>
      <w:bookmarkStart w:id="1079" w:name="_Toc44879245"/>
      <w:bookmarkStart w:id="1080" w:name="_Toc44879590"/>
      <w:bookmarkStart w:id="1081" w:name="_Toc44879246"/>
      <w:bookmarkStart w:id="1082" w:name="_Toc44879591"/>
      <w:bookmarkStart w:id="1083" w:name="_Toc44879247"/>
      <w:bookmarkStart w:id="1084" w:name="_Toc44879592"/>
      <w:bookmarkStart w:id="1085" w:name="_Toc44879248"/>
      <w:bookmarkStart w:id="1086" w:name="_Toc44879593"/>
      <w:bookmarkStart w:id="1087" w:name="_Toc4552121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r>
        <w:rPr>
          <w:rFonts w:cs="Times New Roman"/>
        </w:rPr>
        <w:lastRenderedPageBreak/>
        <w:t>C</w:t>
      </w:r>
      <w:r w:rsidR="00557A0F">
        <w:rPr>
          <w:rFonts w:cs="Times New Roman"/>
        </w:rPr>
        <w:t>onclusiones</w:t>
      </w:r>
      <w:bookmarkEnd w:id="1087"/>
    </w:p>
    <w:p w14:paraId="20C45951" w14:textId="77777777" w:rsidR="009016DB" w:rsidRPr="000A0A65" w:rsidRDefault="009016DB" w:rsidP="009016DB"/>
    <w:p w14:paraId="0E5B9821" w14:textId="25B1940C"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w:t>
      </w:r>
      <w:proofErr w:type="spellStart"/>
      <w:r w:rsidR="000615DE">
        <w:t>buzzer</w:t>
      </w:r>
      <w:proofErr w:type="spellEnd"/>
      <w:r w:rsidR="000615DE">
        <w:t xml:space="preserve"> permite una gran gama de tonos musicales, pero por la morfología </w:t>
      </w:r>
      <w:r w:rsidR="00446142">
        <w:t>de este</w:t>
      </w:r>
      <w:r w:rsidR="000615DE">
        <w:t xml:space="preserve">, no dejará de sonar como un </w:t>
      </w:r>
      <w:proofErr w:type="spellStart"/>
      <w:r w:rsidR="000615DE">
        <w:t>buzzer</w:t>
      </w:r>
      <w:proofErr w:type="spellEnd"/>
      <w:r w:rsidR="000615DE">
        <w:t xml:space="preserve">. Respecto a los sensores utilizados para la creación de instrumentos musicales (MPU6050, HC-SR04 y </w:t>
      </w:r>
      <w:proofErr w:type="spellStart"/>
      <w:r w:rsidR="000615DE">
        <w:t>Touch</w:t>
      </w:r>
      <w:proofErr w:type="spellEnd"/>
      <w:r w:rsidR="000615DE">
        <w:t xml:space="preserve">) se genera una nueva </w:t>
      </w:r>
      <w:r w:rsidR="00446142">
        <w:t xml:space="preserve">perspectiva ya que aun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w:t>
      </w:r>
      <w:proofErr w:type="spellStart"/>
      <w:r w:rsidR="00062202">
        <w:t>MicroPython</w:t>
      </w:r>
      <w:proofErr w:type="spellEnd"/>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1088" w:name="_Toc45521213" w:displacedByCustomXml="next"/>
    <w:bookmarkStart w:id="1089"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1089"/>
          <w:bookmarkEnd w:id="1088"/>
        </w:p>
        <w:sdt>
          <w:sdtPr>
            <w:rPr>
              <w:rFonts w:cs="Times New Roman"/>
            </w:rPr>
            <w:id w:val="111145805"/>
            <w:bibliography/>
          </w:sdtPr>
          <w:sdtEndPr/>
          <w:sdtContent>
            <w:p w14:paraId="6D26D635" w14:textId="77777777" w:rsidR="00EA69B8" w:rsidRPr="002E1CA8" w:rsidRDefault="009016DB" w:rsidP="00EA69B8">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A69B8" w:rsidRPr="002E1CA8">
                <w:rPr>
                  <w:noProof/>
                  <w:lang w:val="en-US"/>
                </w:rPr>
                <w:t xml:space="preserve">Aaron, S., &amp; Blackwell, A. F. (2013). From Sonic Pi to Overtone: Creative Musical Experiences with Domain- Specific and Functional Languages. </w:t>
              </w:r>
              <w:r w:rsidR="00EA69B8" w:rsidRPr="002E1CA8">
                <w:rPr>
                  <w:i/>
                  <w:iCs/>
                  <w:noProof/>
                  <w:lang w:val="en-US"/>
                </w:rPr>
                <w:t>ACM SIGPLAN Workshop on Functional Art, Music, Modeling, and Design</w:t>
              </w:r>
              <w:r w:rsidR="00EA69B8" w:rsidRPr="002E1CA8">
                <w:rPr>
                  <w:noProof/>
                  <w:lang w:val="en-US"/>
                </w:rPr>
                <w:t>, 35-46.</w:t>
              </w:r>
            </w:p>
            <w:p w14:paraId="05F49BE7" w14:textId="77777777" w:rsidR="00EA69B8" w:rsidRPr="002E1CA8" w:rsidRDefault="00EA69B8" w:rsidP="00EA69B8">
              <w:pPr>
                <w:pStyle w:val="Bibliografa"/>
                <w:ind w:left="720" w:hanging="720"/>
                <w:rPr>
                  <w:noProof/>
                  <w:lang w:val="en-US"/>
                </w:rPr>
              </w:pPr>
              <w:r w:rsidRPr="002E1CA8">
                <w:rPr>
                  <w:noProof/>
                  <w:lang w:val="en-US"/>
                </w:rPr>
                <w:t xml:space="preserve">Alliance, W.-F. (2020). </w:t>
              </w:r>
              <w:r w:rsidRPr="002E1CA8">
                <w:rPr>
                  <w:i/>
                  <w:iCs/>
                  <w:noProof/>
                  <w:lang w:val="en-US"/>
                </w:rPr>
                <w:t>Wi-Fi Alliance</w:t>
              </w:r>
              <w:r w:rsidRPr="002E1CA8">
                <w:rPr>
                  <w:noProof/>
                  <w:lang w:val="en-US"/>
                </w:rPr>
                <w:t>. Obtenido de Who We Are: https://www.wi-fi.org/who-we-are</w:t>
              </w:r>
            </w:p>
            <w:p w14:paraId="140DAF15" w14:textId="77777777" w:rsidR="00EA69B8" w:rsidRDefault="00EA69B8" w:rsidP="00EA69B8">
              <w:pPr>
                <w:pStyle w:val="Bibliografa"/>
                <w:ind w:left="720" w:hanging="720"/>
                <w:rPr>
                  <w:noProof/>
                  <w:lang w:val="es-ES"/>
                </w:rPr>
              </w:pPr>
              <w:r w:rsidRPr="002E1CA8">
                <w:rPr>
                  <w:noProof/>
                  <w:lang w:val="en-US"/>
                </w:rPr>
                <w:t xml:space="preserve">Atlassian Marketplace. (2019). </w:t>
              </w:r>
              <w:r w:rsidRPr="002E1CA8">
                <w:rPr>
                  <w:i/>
                  <w:iCs/>
                  <w:noProof/>
                  <w:lang w:val="en-US"/>
                </w:rPr>
                <w:t>AutoBlocks for Jira</w:t>
              </w:r>
              <w:r w:rsidRPr="002E1CA8">
                <w:rPr>
                  <w:noProof/>
                  <w:lang w:val="en-US"/>
                </w:rPr>
                <w:t xml:space="preserve">. </w:t>
              </w:r>
              <w:r>
                <w:rPr>
                  <w:noProof/>
                  <w:lang w:val="es-ES"/>
                </w:rPr>
                <w:t>Obtenido de More details: https://marketplace.atlassian.com/apps/1219915/autoblocks-for-jira?hosting=server&amp;tab=overview</w:t>
              </w:r>
            </w:p>
            <w:p w14:paraId="6C027B03" w14:textId="77777777" w:rsidR="00EA69B8" w:rsidRDefault="00EA69B8" w:rsidP="00EA69B8">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36361FBF" w14:textId="77777777" w:rsidR="00EA69B8" w:rsidRDefault="00EA69B8" w:rsidP="00EA69B8">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56CAD64" w14:textId="77777777" w:rsidR="00EA69B8" w:rsidRDefault="00EA69B8" w:rsidP="00EA69B8">
              <w:pPr>
                <w:pStyle w:val="Bibliografa"/>
                <w:ind w:left="720" w:hanging="720"/>
                <w:rPr>
                  <w:noProof/>
                  <w:lang w:val="es-ES"/>
                </w:rPr>
              </w:pPr>
              <w:r w:rsidRPr="002E1CA8">
                <w:rPr>
                  <w:noProof/>
                  <w:lang w:val="en-US"/>
                </w:rPr>
                <w:t xml:space="preserve">BricoGeek. (s.f.). </w:t>
              </w:r>
              <w:r w:rsidRPr="002E1CA8">
                <w:rPr>
                  <w:i/>
                  <w:iCs/>
                  <w:noProof/>
                  <w:lang w:val="en-US"/>
                </w:rPr>
                <w:t>LED NeoPixel</w:t>
              </w:r>
              <w:r w:rsidRPr="002E1CA8">
                <w:rPr>
                  <w:noProof/>
                  <w:lang w:val="en-US"/>
                </w:rPr>
                <w:t xml:space="preserve">. </w:t>
              </w:r>
              <w:r>
                <w:rPr>
                  <w:noProof/>
                  <w:lang w:val="es-ES"/>
                </w:rPr>
                <w:t>Obtenido de BricoGeek: https://tienda.bricogeek.com/110-led-neopixel</w:t>
              </w:r>
            </w:p>
            <w:p w14:paraId="4544A859" w14:textId="77777777" w:rsidR="00EA69B8" w:rsidRDefault="00EA69B8" w:rsidP="00EA69B8">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75FB420F" w14:textId="77777777" w:rsidR="00EA69B8" w:rsidRDefault="00EA69B8" w:rsidP="00EA69B8">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43223096" w14:textId="77777777" w:rsidR="00EA69B8" w:rsidRDefault="00EA69B8" w:rsidP="00EA69B8">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11AEBD24" w14:textId="77777777" w:rsidR="00EA69B8" w:rsidRDefault="00EA69B8" w:rsidP="00EA69B8">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779ACEF7" w14:textId="77777777" w:rsidR="00EA69B8" w:rsidRDefault="00EA69B8" w:rsidP="00EA69B8">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0902BF1D" w14:textId="77777777" w:rsidR="00EA69B8" w:rsidRPr="002E1CA8" w:rsidRDefault="00EA69B8" w:rsidP="00EA69B8">
              <w:pPr>
                <w:pStyle w:val="Bibliografa"/>
                <w:ind w:left="720" w:hanging="720"/>
                <w:rPr>
                  <w:noProof/>
                  <w:lang w:val="en-US"/>
                </w:rPr>
              </w:pPr>
              <w:r w:rsidRPr="002E1CA8">
                <w:rPr>
                  <w:noProof/>
                  <w:lang w:val="en-US"/>
                </w:rPr>
                <w:t xml:space="preserve">Harms, K. J., Balzuweit, E., Chen, J., &amp; Kelleher, C. (2016). Learning programming from tutorials and code puzzles: Children's perceptions of value. In Visual Languages and Human-Centric Computing (VL/HCC). </w:t>
              </w:r>
              <w:r w:rsidRPr="002E1CA8">
                <w:rPr>
                  <w:i/>
                  <w:iCs/>
                  <w:noProof/>
                  <w:lang w:val="en-US"/>
                </w:rPr>
                <w:t>IEEE Symposium</w:t>
              </w:r>
              <w:r w:rsidRPr="002E1CA8">
                <w:rPr>
                  <w:noProof/>
                  <w:lang w:val="en-US"/>
                </w:rPr>
                <w:t>, 59-67.</w:t>
              </w:r>
            </w:p>
            <w:p w14:paraId="496A65DF" w14:textId="77777777" w:rsidR="00EA69B8" w:rsidRPr="002E1CA8" w:rsidRDefault="00EA69B8" w:rsidP="00EA69B8">
              <w:pPr>
                <w:pStyle w:val="Bibliografa"/>
                <w:ind w:left="720" w:hanging="720"/>
                <w:rPr>
                  <w:noProof/>
                  <w:lang w:val="en-US"/>
                </w:rPr>
              </w:pPr>
              <w:r>
                <w:rPr>
                  <w:noProof/>
                  <w:lang w:val="es-ES"/>
                </w:rPr>
                <w:t xml:space="preserve">Hirwing, E., &amp; Roberto. (7 de Enero de 2017). </w:t>
              </w:r>
              <w:r w:rsidRPr="002E1CA8">
                <w:rPr>
                  <w:i/>
                  <w:iCs/>
                  <w:noProof/>
                  <w:lang w:val="en-US"/>
                </w:rPr>
                <w:t>Github</w:t>
              </w:r>
              <w:r w:rsidRPr="002E1CA8">
                <w:rPr>
                  <w:noProof/>
                  <w:lang w:val="en-US"/>
                </w:rPr>
                <w:t>. Obtenido de HC-SR04 Sensor driver in micropython: https://github.com/rsc1975/micropython-hcsr04</w:t>
              </w:r>
            </w:p>
            <w:p w14:paraId="11D2E78B" w14:textId="77777777" w:rsidR="00EA69B8" w:rsidRPr="002E1CA8" w:rsidRDefault="00EA69B8" w:rsidP="00EA69B8">
              <w:pPr>
                <w:pStyle w:val="Bibliografa"/>
                <w:ind w:left="720" w:hanging="720"/>
                <w:rPr>
                  <w:noProof/>
                  <w:lang w:val="en-US"/>
                </w:rPr>
              </w:pPr>
              <w:r w:rsidRPr="002E1CA8">
                <w:rPr>
                  <w:noProof/>
                  <w:lang w:val="en-US"/>
                </w:rPr>
                <w:t xml:space="preserve">Jeannette M. Wing. (2006). Computational Thinking. </w:t>
              </w:r>
              <w:r w:rsidRPr="002E1CA8">
                <w:rPr>
                  <w:i/>
                  <w:iCs/>
                  <w:noProof/>
                  <w:lang w:val="en-US"/>
                </w:rPr>
                <w:t>Viewpoint, 49</w:t>
              </w:r>
              <w:r w:rsidRPr="002E1CA8">
                <w:rPr>
                  <w:noProof/>
                  <w:lang w:val="en-US"/>
                </w:rPr>
                <w:t>(3).</w:t>
              </w:r>
            </w:p>
            <w:p w14:paraId="63097691" w14:textId="77777777" w:rsidR="00EA69B8" w:rsidRDefault="00EA69B8" w:rsidP="00EA69B8">
              <w:pPr>
                <w:pStyle w:val="Bibliografa"/>
                <w:ind w:left="720" w:hanging="720"/>
                <w:rPr>
                  <w:noProof/>
                  <w:lang w:val="es-ES"/>
                </w:rPr>
              </w:pPr>
              <w:r w:rsidRPr="002E1CA8">
                <w:rPr>
                  <w:noProof/>
                  <w:lang w:val="en-US"/>
                </w:rPr>
                <w:t xml:space="preserve">Ježek, A., &amp; Kuethe, C. (2017). </w:t>
              </w:r>
              <w:r>
                <w:rPr>
                  <w:i/>
                  <w:iCs/>
                  <w:noProof/>
                  <w:lang w:val="es-ES"/>
                </w:rPr>
                <w:t>Github</w:t>
              </w:r>
              <w:r>
                <w:rPr>
                  <w:noProof/>
                  <w:lang w:val="es-ES"/>
                </w:rPr>
                <w:t>. Obtenido de MPU6050-ESP8266-MicroPython: https://github.com/adamjezek98/MPU6050-ESP8266-MicroPython</w:t>
              </w:r>
            </w:p>
            <w:p w14:paraId="7D1685EB" w14:textId="77777777" w:rsidR="00EA69B8" w:rsidRDefault="00EA69B8" w:rsidP="00EA69B8">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641C8221" w14:textId="77777777" w:rsidR="00EA69B8" w:rsidRPr="002E1CA8" w:rsidRDefault="00EA69B8" w:rsidP="00EA69B8">
              <w:pPr>
                <w:pStyle w:val="Bibliografa"/>
                <w:ind w:left="720" w:hanging="720"/>
                <w:rPr>
                  <w:noProof/>
                  <w:lang w:val="en-US"/>
                </w:rPr>
              </w:pPr>
              <w:r w:rsidRPr="002E1CA8">
                <w:rPr>
                  <w:noProof/>
                  <w:lang w:val="en-US"/>
                </w:rPr>
                <w:lastRenderedPageBreak/>
                <w:t xml:space="preserve">Micro:Bit Educational Foundation. (s.f.). </w:t>
              </w:r>
              <w:r w:rsidRPr="002E1CA8">
                <w:rPr>
                  <w:i/>
                  <w:iCs/>
                  <w:noProof/>
                  <w:lang w:val="en-US"/>
                </w:rPr>
                <w:t>Micro:Bit</w:t>
              </w:r>
              <w:r w:rsidRPr="002E1CA8">
                <w:rPr>
                  <w:noProof/>
                  <w:lang w:val="en-US"/>
                </w:rPr>
                <w:t>. Obtenido de Start your micro:bit adventure!: https://microbit.org/guide/</w:t>
              </w:r>
            </w:p>
            <w:p w14:paraId="34B90C46" w14:textId="77777777" w:rsidR="00EA69B8" w:rsidRPr="002E1CA8" w:rsidRDefault="00EA69B8" w:rsidP="00EA69B8">
              <w:pPr>
                <w:pStyle w:val="Bibliografa"/>
                <w:ind w:left="720" w:hanging="720"/>
                <w:rPr>
                  <w:noProof/>
                  <w:lang w:val="en-US"/>
                </w:rPr>
              </w:pPr>
              <w:r w:rsidRPr="002E1CA8">
                <w:rPr>
                  <w:noProof/>
                  <w:lang w:val="en-US"/>
                </w:rPr>
                <w:t xml:space="preserve">MicroPython. (2018). </w:t>
              </w:r>
              <w:r w:rsidRPr="002E1CA8">
                <w:rPr>
                  <w:i/>
                  <w:iCs/>
                  <w:noProof/>
                  <w:lang w:val="en-US"/>
                </w:rPr>
                <w:t>MicroPython</w:t>
              </w:r>
              <w:r w:rsidRPr="002E1CA8">
                <w:rPr>
                  <w:noProof/>
                  <w:lang w:val="en-US"/>
                </w:rPr>
                <w:t>. Obtenido de Proper Python with hardware-specific modules : https://micropython.org/</w:t>
              </w:r>
            </w:p>
            <w:p w14:paraId="3A189C91" w14:textId="77777777" w:rsidR="00EA69B8" w:rsidRDefault="00EA69B8" w:rsidP="00EA69B8">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D3B36EC" w14:textId="77777777" w:rsidR="00EA69B8" w:rsidRDefault="00EA69B8" w:rsidP="00EA69B8">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43B6EA2E" w14:textId="77777777" w:rsidR="00EA69B8" w:rsidRPr="002E1CA8" w:rsidRDefault="00EA69B8" w:rsidP="00EA69B8">
              <w:pPr>
                <w:pStyle w:val="Bibliografa"/>
                <w:ind w:left="720" w:hanging="720"/>
                <w:rPr>
                  <w:noProof/>
                  <w:lang w:val="en-US"/>
                </w:rPr>
              </w:pPr>
              <w:r w:rsidRPr="002E1CA8">
                <w:rPr>
                  <w:noProof/>
                  <w:lang w:val="en-US"/>
                </w:rPr>
                <w:t xml:space="preserve">MIT. (2012). </w:t>
              </w:r>
              <w:r w:rsidRPr="002E1CA8">
                <w:rPr>
                  <w:i/>
                  <w:iCs/>
                  <w:noProof/>
                  <w:lang w:val="en-US"/>
                </w:rPr>
                <w:t>MIT App Inventor</w:t>
              </w:r>
              <w:r w:rsidRPr="002E1CA8">
                <w:rPr>
                  <w:noProof/>
                  <w:lang w:val="en-US"/>
                </w:rPr>
                <w:t>. Obtenido de About Us: http://appinventor.mit.edu/about-us</w:t>
              </w:r>
            </w:p>
            <w:p w14:paraId="5B42B682" w14:textId="77777777" w:rsidR="00EA69B8" w:rsidRDefault="00EA69B8" w:rsidP="00EA69B8">
              <w:pPr>
                <w:pStyle w:val="Bibliografa"/>
                <w:ind w:left="720" w:hanging="720"/>
                <w:rPr>
                  <w:noProof/>
                  <w:lang w:val="es-ES"/>
                </w:rPr>
              </w:pPr>
              <w:r w:rsidRPr="002E1CA8">
                <w:rPr>
                  <w:noProof/>
                  <w:lang w:val="en-US"/>
                </w:rPr>
                <w:t xml:space="preserve">Mozilla and individual contributors. </w:t>
              </w:r>
              <w:r>
                <w:rPr>
                  <w:noProof/>
                  <w:lang w:val="es-ES"/>
                </w:rPr>
                <w:t xml:space="preserve">(23 de Marzo de 2019). </w:t>
              </w:r>
              <w:r>
                <w:rPr>
                  <w:i/>
                  <w:iCs/>
                  <w:noProof/>
                  <w:lang w:val="es-ES"/>
                </w:rPr>
                <w:t>MDN web docs.</w:t>
              </w:r>
              <w:r>
                <w:rPr>
                  <w:noProof/>
                  <w:lang w:val="es-ES"/>
                </w:rPr>
                <w:t xml:space="preserve"> Obtenido de WebSockets: https://developer.mozilla.org/es/docs/Web/API/WebSockets_API</w:t>
              </w:r>
            </w:p>
            <w:p w14:paraId="2960843A" w14:textId="77777777" w:rsidR="00EA69B8" w:rsidRDefault="00EA69B8" w:rsidP="00EA69B8">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76BD673B" w14:textId="77777777" w:rsidR="00EA69B8" w:rsidRDefault="00EA69B8" w:rsidP="00EA69B8">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5B2E2B2F" w14:textId="77777777" w:rsidR="00EA69B8" w:rsidRDefault="00EA69B8" w:rsidP="00EA69B8">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153B8185" w14:textId="77777777" w:rsidR="00EA69B8" w:rsidRDefault="00EA69B8" w:rsidP="00EA69B8">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26E47DD2" w14:textId="77777777" w:rsidR="00EA69B8" w:rsidRPr="002E1CA8" w:rsidRDefault="00EA69B8" w:rsidP="00EA69B8">
              <w:pPr>
                <w:pStyle w:val="Bibliografa"/>
                <w:ind w:left="720" w:hanging="720"/>
                <w:rPr>
                  <w:noProof/>
                  <w:lang w:val="en-US"/>
                </w:rPr>
              </w:pPr>
              <w:r w:rsidRPr="002E1CA8">
                <w:rPr>
                  <w:noProof/>
                  <w:lang w:val="en-US"/>
                </w:rPr>
                <w:t xml:space="preserve">Systems, E. (2016). </w:t>
              </w:r>
              <w:r w:rsidRPr="002E1CA8">
                <w:rPr>
                  <w:i/>
                  <w:iCs/>
                  <w:noProof/>
                  <w:lang w:val="en-US"/>
                </w:rPr>
                <w:t>The Internet of Things with ESP32</w:t>
              </w:r>
              <w:r w:rsidRPr="002E1CA8">
                <w:rPr>
                  <w:noProof/>
                  <w:lang w:val="en-US"/>
                </w:rPr>
                <w:t>. Obtenido de Features &amp; Specifications: http://esp32.net/</w:t>
              </w:r>
            </w:p>
            <w:p w14:paraId="26BBA51A" w14:textId="77777777" w:rsidR="00EA69B8" w:rsidRPr="002E1CA8" w:rsidRDefault="00EA69B8" w:rsidP="00EA69B8">
              <w:pPr>
                <w:pStyle w:val="Bibliografa"/>
                <w:ind w:left="720" w:hanging="720"/>
                <w:rPr>
                  <w:noProof/>
                  <w:lang w:val="en-US"/>
                </w:rPr>
              </w:pPr>
              <w:r w:rsidRPr="002E1CA8">
                <w:rPr>
                  <w:noProof/>
                  <w:lang w:val="en-US"/>
                </w:rPr>
                <w:t xml:space="preserve">Web Archive Org. (27 de Julio de 2006). </w:t>
              </w:r>
              <w:r w:rsidRPr="002E1CA8">
                <w:rPr>
                  <w:i/>
                  <w:iCs/>
                  <w:noProof/>
                  <w:lang w:val="en-US"/>
                </w:rPr>
                <w:t>Almost a shape/technology/Piano frequencies/Piano frequency table.pl</w:t>
              </w:r>
              <w:r w:rsidRPr="002E1CA8">
                <w:rPr>
                  <w:noProof/>
                  <w:lang w:val="en-US"/>
                </w:rPr>
                <w:t>. Obtenido de Web Archive Org: https://web.archive.org/web/20070305040009/http://wiki.highinbcgallery.com/index.php/Almost_a_shape/technology/Piano_frequencies/Piano_frequency_table.pl</w:t>
              </w:r>
            </w:p>
            <w:p w14:paraId="07B998B0" w14:textId="77777777" w:rsidR="00EA69B8" w:rsidRDefault="00EA69B8" w:rsidP="00EA69B8">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EA69B8">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17"/>
      <w:headerReference w:type="first" r:id="rId118"/>
      <w:footerReference w:type="first" r:id="rId119"/>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045B3" w14:textId="77777777" w:rsidR="00020EBB" w:rsidRDefault="00020EBB">
      <w:pPr>
        <w:spacing w:after="0"/>
      </w:pPr>
      <w:r>
        <w:separator/>
      </w:r>
    </w:p>
  </w:endnote>
  <w:endnote w:type="continuationSeparator" w:id="0">
    <w:p w14:paraId="7D311EEF" w14:textId="77777777" w:rsidR="00020EBB" w:rsidRDefault="00020E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EndPr/>
    <w:sdtContent>
      <w:p w14:paraId="61CA8E27" w14:textId="0D5322D3" w:rsidR="000C4D4A" w:rsidRDefault="000C4D4A">
        <w:pPr>
          <w:pStyle w:val="Piedepgina"/>
          <w:jc w:val="right"/>
        </w:pPr>
        <w:r>
          <w:fldChar w:fldCharType="begin"/>
        </w:r>
        <w:r>
          <w:instrText>PAGE   \* MERGEFORMAT</w:instrText>
        </w:r>
        <w:r>
          <w:fldChar w:fldCharType="separate"/>
        </w:r>
        <w:r w:rsidR="002E1CA8" w:rsidRPr="002E1CA8">
          <w:rPr>
            <w:noProof/>
            <w:lang w:val="es-ES"/>
          </w:rPr>
          <w:t>45</w:t>
        </w:r>
        <w:r>
          <w:fldChar w:fldCharType="end"/>
        </w:r>
      </w:p>
    </w:sdtContent>
  </w:sdt>
  <w:p w14:paraId="32BC61DC" w14:textId="77777777" w:rsidR="000C4D4A" w:rsidRDefault="000C4D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EndPr/>
    <w:sdtContent>
      <w:p w14:paraId="6D063277" w14:textId="492069B0" w:rsidR="000C4D4A" w:rsidRDefault="000C4D4A">
        <w:pPr>
          <w:pStyle w:val="Piedepgina"/>
          <w:jc w:val="right"/>
        </w:pPr>
        <w:r>
          <w:fldChar w:fldCharType="begin"/>
        </w:r>
        <w:r>
          <w:instrText>PAGE   \* MERGEFORMAT</w:instrText>
        </w:r>
        <w:r>
          <w:fldChar w:fldCharType="separate"/>
        </w:r>
        <w:r w:rsidR="002E1CA8" w:rsidRPr="002E1CA8">
          <w:rPr>
            <w:noProof/>
            <w:lang w:val="es-ES"/>
          </w:rPr>
          <w:t>1</w:t>
        </w:r>
        <w:r>
          <w:fldChar w:fldCharType="end"/>
        </w:r>
      </w:p>
    </w:sdtContent>
  </w:sdt>
  <w:p w14:paraId="21CAF5B2" w14:textId="77777777" w:rsidR="000C4D4A" w:rsidRDefault="000C4D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BB577" w14:textId="77777777" w:rsidR="00020EBB" w:rsidRDefault="00020EBB">
      <w:pPr>
        <w:spacing w:after="0"/>
      </w:pPr>
      <w:r>
        <w:separator/>
      </w:r>
    </w:p>
  </w:footnote>
  <w:footnote w:type="continuationSeparator" w:id="0">
    <w:p w14:paraId="121E43CA" w14:textId="77777777" w:rsidR="00020EBB" w:rsidRDefault="00020EB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544BA" w14:textId="77777777" w:rsidR="000C4D4A" w:rsidRDefault="000C4D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any Lorena Hincapie Melo">
    <w15:presenceInfo w15:providerId="AD" w15:userId="S::pastmtto@eliteflower.com::27a6ac03-1093-476a-a7dc-56b17d76dee9"/>
  </w15:person>
  <w15:person w15:author="UECCI">
    <w15:presenceInfo w15:providerId="None" w15:userId="UECC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DB"/>
    <w:rsid w:val="00020EBB"/>
    <w:rsid w:val="000276C6"/>
    <w:rsid w:val="000615DE"/>
    <w:rsid w:val="00062202"/>
    <w:rsid w:val="00072E8E"/>
    <w:rsid w:val="00094CA9"/>
    <w:rsid w:val="000C4D4A"/>
    <w:rsid w:val="001010A2"/>
    <w:rsid w:val="001E1669"/>
    <w:rsid w:val="00243771"/>
    <w:rsid w:val="00282A70"/>
    <w:rsid w:val="002D69D2"/>
    <w:rsid w:val="002E1CA8"/>
    <w:rsid w:val="003231C0"/>
    <w:rsid w:val="00361253"/>
    <w:rsid w:val="00373FB5"/>
    <w:rsid w:val="00392383"/>
    <w:rsid w:val="003C619A"/>
    <w:rsid w:val="003C6210"/>
    <w:rsid w:val="003C697A"/>
    <w:rsid w:val="003D658E"/>
    <w:rsid w:val="0040072D"/>
    <w:rsid w:val="00413D4B"/>
    <w:rsid w:val="004202B7"/>
    <w:rsid w:val="00427149"/>
    <w:rsid w:val="00446142"/>
    <w:rsid w:val="0054293B"/>
    <w:rsid w:val="005451A8"/>
    <w:rsid w:val="00557A0F"/>
    <w:rsid w:val="005C478D"/>
    <w:rsid w:val="005D7CB0"/>
    <w:rsid w:val="005F3A07"/>
    <w:rsid w:val="00630324"/>
    <w:rsid w:val="006D682D"/>
    <w:rsid w:val="007254CE"/>
    <w:rsid w:val="00760C7D"/>
    <w:rsid w:val="00776B1A"/>
    <w:rsid w:val="00787E9A"/>
    <w:rsid w:val="00790A21"/>
    <w:rsid w:val="00820280"/>
    <w:rsid w:val="00884B67"/>
    <w:rsid w:val="008A7E52"/>
    <w:rsid w:val="008B6B9D"/>
    <w:rsid w:val="008D43AA"/>
    <w:rsid w:val="008E2BB9"/>
    <w:rsid w:val="009016DB"/>
    <w:rsid w:val="00975909"/>
    <w:rsid w:val="00990A35"/>
    <w:rsid w:val="009C57AB"/>
    <w:rsid w:val="009F0645"/>
    <w:rsid w:val="00A1426C"/>
    <w:rsid w:val="00A15A86"/>
    <w:rsid w:val="00AA2570"/>
    <w:rsid w:val="00AB6639"/>
    <w:rsid w:val="00AC5BDB"/>
    <w:rsid w:val="00B042CD"/>
    <w:rsid w:val="00B92C71"/>
    <w:rsid w:val="00BD3404"/>
    <w:rsid w:val="00C04002"/>
    <w:rsid w:val="00C07BB5"/>
    <w:rsid w:val="00C24B43"/>
    <w:rsid w:val="00C53CAF"/>
    <w:rsid w:val="00CC3BE0"/>
    <w:rsid w:val="00D6705D"/>
    <w:rsid w:val="00DA1C8B"/>
    <w:rsid w:val="00DC3DFB"/>
    <w:rsid w:val="00DD5543"/>
    <w:rsid w:val="00E277A5"/>
    <w:rsid w:val="00E319E5"/>
    <w:rsid w:val="00E5011C"/>
    <w:rsid w:val="00E61788"/>
    <w:rsid w:val="00E646CC"/>
    <w:rsid w:val="00EA0237"/>
    <w:rsid w:val="00EA69B8"/>
    <w:rsid w:val="00EC54FF"/>
    <w:rsid w:val="00EE4A3B"/>
    <w:rsid w:val="00EE6F66"/>
    <w:rsid w:val="00EF14AE"/>
    <w:rsid w:val="00F56A7B"/>
    <w:rsid w:val="00F64827"/>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 w:type="character" w:styleId="Hipervnculovisitado">
    <w:name w:val="FollowedHyperlink"/>
    <w:basedOn w:val="Fuentedeprrafopredeter"/>
    <w:uiPriority w:val="99"/>
    <w:semiHidden/>
    <w:unhideWhenUsed/>
    <w:rsid w:val="002E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Downloads\tesis_f%20(1).docx" TargetMode="External"/><Relationship Id="rId117" Type="http://schemas.openxmlformats.org/officeDocument/2006/relationships/footer" Target="footer1.xml"/><Relationship Id="rId21" Type="http://schemas.openxmlformats.org/officeDocument/2006/relationships/hyperlink" Target="file:///C:\Users\pastmtto\Downloads\tesis_f%20(1).docx" TargetMode="External"/><Relationship Id="rId42" Type="http://schemas.openxmlformats.org/officeDocument/2006/relationships/hyperlink" Target="file:///C:\Users\pastmtto\Downloads\tesis_f%20(1).docx" TargetMode="External"/><Relationship Id="rId47" Type="http://schemas.openxmlformats.org/officeDocument/2006/relationships/hyperlink" Target="file:///C:\Users\pastmtto\Downloads\tesis_f%20(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Users\pastmtto\Downloads\tesis_f%20(1).docx" TargetMode="External"/><Relationship Id="rId107" Type="http://schemas.openxmlformats.org/officeDocument/2006/relationships/image" Target="media/image47.png"/><Relationship Id="rId11" Type="http://schemas.openxmlformats.org/officeDocument/2006/relationships/hyperlink" Target="file:///C:\Users\pastmtto\Downloads\tesis_f%20(1).docx" TargetMode="External"/><Relationship Id="rId32" Type="http://schemas.openxmlformats.org/officeDocument/2006/relationships/hyperlink" Target="file:///C:\Users\pastmtto\Downloads\tesis_f%20(1).docx" TargetMode="External"/><Relationship Id="rId37" Type="http://schemas.openxmlformats.org/officeDocument/2006/relationships/hyperlink" Target="file:///C:\Users\pastmtto\Downloads\tesis_f%20(1).docx" TargetMode="External"/><Relationship Id="rId53" Type="http://schemas.openxmlformats.org/officeDocument/2006/relationships/hyperlink" Target="file:///C:\Users\pastmtto\Downloads\tesis_f%20(1).docx" TargetMode="External"/><Relationship Id="rId58" Type="http://schemas.openxmlformats.org/officeDocument/2006/relationships/hyperlink" Target="file:///C:\Users\pastmtto\Downloads\tesis_f%20(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pastmtto\Downloads\tesis_f%20(1).docx" TargetMode="External"/><Relationship Id="rId27" Type="http://schemas.openxmlformats.org/officeDocument/2006/relationships/hyperlink" Target="file:///C:\Users\pastmtto\Downloads\tesis_f%20(1).docx" TargetMode="External"/><Relationship Id="rId43" Type="http://schemas.openxmlformats.org/officeDocument/2006/relationships/hyperlink" Target="file:///C:\Users\pastmtto\Downloads\tesis_f%20(1).docx" TargetMode="External"/><Relationship Id="rId48" Type="http://schemas.openxmlformats.org/officeDocument/2006/relationships/hyperlink" Target="file:///C:\Users\pastmtto\Downloads\tesis_f%20(1).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header" Target="header1.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pastmtto\Downloads\tesis_f%20(1).docx" TargetMode="External"/><Relationship Id="rId17" Type="http://schemas.openxmlformats.org/officeDocument/2006/relationships/hyperlink" Target="file:///C:\Users\pastmtto\Downloads\tesis_f%20(1).docx" TargetMode="External"/><Relationship Id="rId33" Type="http://schemas.openxmlformats.org/officeDocument/2006/relationships/hyperlink" Target="file:///C:\Users\pastmtto\Downloads\tesis_f%20(1).docx" TargetMode="External"/><Relationship Id="rId38" Type="http://schemas.openxmlformats.org/officeDocument/2006/relationships/hyperlink" Target="file:///C:\Users\pastmtto\Downloads\tesis_f%20(1).docx" TargetMode="External"/><Relationship Id="rId59" Type="http://schemas.openxmlformats.org/officeDocument/2006/relationships/hyperlink" Target="file:///C:\Users\pastmtto\Downloads\tesis_f%20(1).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pastmtto\Downloads\tesis_f%20(1).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Downloads\tesis_f%20(1).docx" TargetMode="External"/><Relationship Id="rId28" Type="http://schemas.openxmlformats.org/officeDocument/2006/relationships/hyperlink" Target="file:///C:\Users\pastmtto\Downloads\tesis_f%20(1).docx" TargetMode="External"/><Relationship Id="rId49" Type="http://schemas.openxmlformats.org/officeDocument/2006/relationships/hyperlink" Target="file:///C:\Users\pastmtto\Downloads\tesis_f%20(1).docx" TargetMode="External"/><Relationship Id="rId114" Type="http://schemas.openxmlformats.org/officeDocument/2006/relationships/image" Target="media/image54.png"/><Relationship Id="rId119" Type="http://schemas.openxmlformats.org/officeDocument/2006/relationships/footer" Target="footer2.xml"/><Relationship Id="rId44" Type="http://schemas.openxmlformats.org/officeDocument/2006/relationships/hyperlink" Target="file:///C:\Users\pastmtto\Downloads\tesis_f%20(1).docx" TargetMode="External"/><Relationship Id="rId60" Type="http://schemas.openxmlformats.org/officeDocument/2006/relationships/hyperlink" Target="file:///C:\Users\pastmtto\Downloads\tesis_f%20(1).docx" TargetMode="External"/><Relationship Id="rId65" Type="http://schemas.openxmlformats.org/officeDocument/2006/relationships/image" Target="media/image5.png"/><Relationship Id="rId81" Type="http://schemas.openxmlformats.org/officeDocument/2006/relationships/image" Target="media/image21.png"/><Relationship Id="rId86"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file:///C:\Users\pastmtto\Downloads\tesis_f%20(1).docx" TargetMode="External"/><Relationship Id="rId13" Type="http://schemas.openxmlformats.org/officeDocument/2006/relationships/hyperlink" Target="file:///C:\Users\pastmtto\Downloads\tesis_f%20(1).docx" TargetMode="External"/><Relationship Id="rId18" Type="http://schemas.openxmlformats.org/officeDocument/2006/relationships/hyperlink" Target="file:///C:\Users\pastmtto\Downloads\tesis_f%20(1).docx" TargetMode="External"/><Relationship Id="rId39" Type="http://schemas.openxmlformats.org/officeDocument/2006/relationships/hyperlink" Target="file:///C:\Users\pastmtto\Downloads\tesis_f%20(1).docx" TargetMode="External"/><Relationship Id="rId109" Type="http://schemas.openxmlformats.org/officeDocument/2006/relationships/image" Target="media/image49.png"/><Relationship Id="rId34" Type="http://schemas.openxmlformats.org/officeDocument/2006/relationships/hyperlink" Target="file:///C:\Users\pastmtto\Downloads\tesis_f%20(1).docx" TargetMode="External"/><Relationship Id="rId50" Type="http://schemas.openxmlformats.org/officeDocument/2006/relationships/hyperlink" Target="file:///C:\Users\pastmtto\Downloads\tesis_f%20(1).docx" TargetMode="External"/><Relationship Id="rId55" Type="http://schemas.openxmlformats.org/officeDocument/2006/relationships/hyperlink" Target="file:///C:\Users\pastmtto\Downloads\tesis_f%20(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pastmtto\Downloads\tesis_f%20(1).docx" TargetMode="External"/><Relationship Id="rId24" Type="http://schemas.openxmlformats.org/officeDocument/2006/relationships/hyperlink" Target="file:///C:\Users\pastmtto\Downloads\tesis_f%20(1).docx" TargetMode="External"/><Relationship Id="rId40" Type="http://schemas.openxmlformats.org/officeDocument/2006/relationships/hyperlink" Target="file:///C:\Users\pastmtto\Downloads\tesis_f%20(1).docx" TargetMode="External"/><Relationship Id="rId45" Type="http://schemas.openxmlformats.org/officeDocument/2006/relationships/hyperlink" Target="file:///C:\Users\pastmtto\Downloads\tesis_f%20(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pastmtto\Downloads\tesis_f%20(1).docx" TargetMode="External"/><Relationship Id="rId14" Type="http://schemas.openxmlformats.org/officeDocument/2006/relationships/hyperlink" Target="file:///C:\Users\pastmtto\Downloads\tesis_f%20(1).docx" TargetMode="External"/><Relationship Id="rId30" Type="http://schemas.openxmlformats.org/officeDocument/2006/relationships/hyperlink" Target="file:///C:\Users\pastmtto\Downloads\tesis_f%20(1).docx" TargetMode="External"/><Relationship Id="rId35" Type="http://schemas.openxmlformats.org/officeDocument/2006/relationships/hyperlink" Target="file:///C:\Users\pastmtto\Downloads\tesis_f%20(1).docx" TargetMode="External"/><Relationship Id="rId56" Type="http://schemas.openxmlformats.org/officeDocument/2006/relationships/hyperlink" Target="file:///C:\Users\pastmtto\Downloads\tesis_f%20(1).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hyperlink" Target="file:///C:\Users\pastmtto\Downloads\tesis_f%20(1).docx" TargetMode="External"/><Relationship Id="rId51" Type="http://schemas.openxmlformats.org/officeDocument/2006/relationships/hyperlink" Target="file:///C:\Users\pastmtto\Downloads\tesis_f%20(1).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pastmtto\Downloads\tesis_f%20(1).docx" TargetMode="External"/><Relationship Id="rId46" Type="http://schemas.openxmlformats.org/officeDocument/2006/relationships/hyperlink" Target="file:///C:\Users\pastmtto\Downloads\tesis_f%20(1).docx" TargetMode="External"/><Relationship Id="rId67" Type="http://schemas.openxmlformats.org/officeDocument/2006/relationships/image" Target="media/image7.png"/><Relationship Id="rId116" Type="http://schemas.openxmlformats.org/officeDocument/2006/relationships/hyperlink" Target="https://youtu.be/-TZP49mcGTE" TargetMode="External"/><Relationship Id="rId20" Type="http://schemas.openxmlformats.org/officeDocument/2006/relationships/hyperlink" Target="file:///C:\Users\pastmtto\Downloads\tesis_f%20(1).docx" TargetMode="External"/><Relationship Id="rId41" Type="http://schemas.openxmlformats.org/officeDocument/2006/relationships/hyperlink" Target="file:///C:\Users\pastmtto\Downloads\tesis_f%20(1).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pastmtto\Downloads\tesis_f%20(1).docx" TargetMode="External"/><Relationship Id="rId36" Type="http://schemas.openxmlformats.org/officeDocument/2006/relationships/hyperlink" Target="file:///C:\Users\pastmtto\Downloads\tesis_f%20(1).docx" TargetMode="External"/><Relationship Id="rId57" Type="http://schemas.openxmlformats.org/officeDocument/2006/relationships/hyperlink" Target="file:///C:\Users\pastmtto\Downloads\tesis_f%20(1).docx" TargetMode="External"/><Relationship Id="rId106" Type="http://schemas.openxmlformats.org/officeDocument/2006/relationships/image" Target="media/image46.png"/><Relationship Id="rId10" Type="http://schemas.openxmlformats.org/officeDocument/2006/relationships/hyperlink" Target="file:///C:\Users\pastmtto\Downloads\tesis_f%20(1).docx" TargetMode="External"/><Relationship Id="rId31" Type="http://schemas.openxmlformats.org/officeDocument/2006/relationships/hyperlink" Target="file:///C:\Users\pastmtto\Downloads\tesis_f%20(1).docx" TargetMode="External"/><Relationship Id="rId52" Type="http://schemas.openxmlformats.org/officeDocument/2006/relationships/hyperlink" Target="file:///C:\Users\pastmtto\Downloads\tesis_f%20(1).docx"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66CD472D-5B7D-4F1F-BF36-69464E834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10872</Words>
  <Characters>59797</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Diany Lorena Hincapie Melo</cp:lastModifiedBy>
  <cp:revision>2</cp:revision>
  <dcterms:created xsi:type="dcterms:W3CDTF">2020-07-13T13:27:00Z</dcterms:created>
  <dcterms:modified xsi:type="dcterms:W3CDTF">2020-07-13T13:27:00Z</dcterms:modified>
</cp:coreProperties>
</file>